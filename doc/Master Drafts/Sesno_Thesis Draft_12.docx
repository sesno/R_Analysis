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F5537B" w14:textId="77777777" w:rsidR="00AF1FB1" w:rsidRDefault="00AF1FB1" w:rsidP="00AF1FB1">
      <w:pPr>
        <w:jc w:val="center"/>
        <w:rPr>
          <w:rFonts w:ascii="Times New Roman" w:hAnsi="Times New Roman" w:cs="Times New Roman"/>
          <w:b/>
          <w:sz w:val="28"/>
          <w:szCs w:val="28"/>
        </w:rPr>
      </w:pPr>
    </w:p>
    <w:p w14:paraId="1EC0F9A8" w14:textId="77777777" w:rsidR="00047C4F" w:rsidRDefault="00047C4F" w:rsidP="00AF1FB1">
      <w:pPr>
        <w:jc w:val="center"/>
        <w:rPr>
          <w:rFonts w:ascii="Times New Roman" w:hAnsi="Times New Roman" w:cs="Times New Roman"/>
          <w:b/>
          <w:sz w:val="28"/>
          <w:szCs w:val="28"/>
        </w:rPr>
      </w:pPr>
    </w:p>
    <w:p w14:paraId="7D9D6C53" w14:textId="77777777" w:rsidR="00047C4F" w:rsidRDefault="00047C4F" w:rsidP="00226D6F">
      <w:pPr>
        <w:spacing w:line="360" w:lineRule="auto"/>
        <w:jc w:val="center"/>
        <w:rPr>
          <w:rFonts w:ascii="Times New Roman" w:hAnsi="Times New Roman" w:cs="Times New Roman"/>
          <w:b/>
          <w:sz w:val="28"/>
          <w:szCs w:val="28"/>
        </w:rPr>
      </w:pPr>
    </w:p>
    <w:p w14:paraId="574FAE3C" w14:textId="0A6AC3D0" w:rsidR="00047C4F" w:rsidRDefault="00047C4F" w:rsidP="00226D6F">
      <w:pPr>
        <w:spacing w:line="360" w:lineRule="auto"/>
        <w:jc w:val="center"/>
        <w:rPr>
          <w:rFonts w:ascii="Times New Roman" w:hAnsi="Times New Roman" w:cs="Times New Roman"/>
          <w:bCs/>
          <w:sz w:val="28"/>
          <w:szCs w:val="28"/>
        </w:rPr>
      </w:pPr>
      <w:r w:rsidRPr="00047C4F">
        <w:rPr>
          <w:rFonts w:ascii="Times New Roman" w:hAnsi="Times New Roman" w:cs="Times New Roman"/>
          <w:bCs/>
          <w:sz w:val="28"/>
          <w:szCs w:val="28"/>
        </w:rPr>
        <w:t xml:space="preserve">GROWTH AND </w:t>
      </w:r>
      <w:r w:rsidR="002A316D">
        <w:rPr>
          <w:rFonts w:ascii="Times New Roman" w:hAnsi="Times New Roman" w:cs="Times New Roman"/>
          <w:bCs/>
          <w:sz w:val="28"/>
          <w:szCs w:val="28"/>
          <w:lang w:val="haw-US"/>
        </w:rPr>
        <w:t>CALCIFICATION</w:t>
      </w:r>
      <w:r w:rsidRPr="00047C4F">
        <w:rPr>
          <w:rFonts w:ascii="Times New Roman" w:hAnsi="Times New Roman" w:cs="Times New Roman"/>
          <w:bCs/>
          <w:sz w:val="28"/>
          <w:szCs w:val="28"/>
        </w:rPr>
        <w:t xml:space="preserve"> </w:t>
      </w:r>
      <w:r w:rsidR="002A316D">
        <w:rPr>
          <w:rFonts w:ascii="Times New Roman" w:hAnsi="Times New Roman" w:cs="Times New Roman"/>
          <w:bCs/>
          <w:sz w:val="28"/>
          <w:szCs w:val="28"/>
          <w:lang w:val="haw-US"/>
        </w:rPr>
        <w:t>RESPONSE</w:t>
      </w:r>
      <w:r w:rsidRPr="00047C4F">
        <w:rPr>
          <w:rFonts w:ascii="Times New Roman" w:hAnsi="Times New Roman" w:cs="Times New Roman"/>
          <w:bCs/>
          <w:sz w:val="28"/>
          <w:szCs w:val="28"/>
        </w:rPr>
        <w:t xml:space="preserve"> OF THE COMMON COLLECTOR URCHIN, </w:t>
      </w:r>
      <w:r w:rsidRPr="00680FC8">
        <w:rPr>
          <w:rFonts w:ascii="Times New Roman" w:hAnsi="Times New Roman" w:cs="Times New Roman"/>
          <w:bCs/>
          <w:i/>
          <w:iCs/>
          <w:sz w:val="28"/>
          <w:szCs w:val="28"/>
        </w:rPr>
        <w:t>TRIPNEUSTES GRATILLA</w:t>
      </w:r>
      <w:r w:rsidRPr="00047C4F">
        <w:rPr>
          <w:rFonts w:ascii="Times New Roman" w:hAnsi="Times New Roman" w:cs="Times New Roman"/>
          <w:bCs/>
          <w:sz w:val="28"/>
          <w:szCs w:val="28"/>
        </w:rPr>
        <w:t>, TO PROJECTED CLIMATE CHANGE:</w:t>
      </w:r>
      <w:r w:rsidR="00B02A72">
        <w:rPr>
          <w:rFonts w:ascii="Times New Roman" w:hAnsi="Times New Roman" w:cs="Times New Roman"/>
          <w:bCs/>
          <w:sz w:val="28"/>
          <w:szCs w:val="28"/>
        </w:rPr>
        <w:t xml:space="preserve"> </w:t>
      </w:r>
      <w:r w:rsidRPr="00047C4F">
        <w:rPr>
          <w:rFonts w:ascii="Times New Roman" w:hAnsi="Times New Roman" w:cs="Times New Roman"/>
          <w:bCs/>
          <w:sz w:val="28"/>
          <w:szCs w:val="28"/>
        </w:rPr>
        <w:t>EFFECTS OF WARMING AND ACIDIFICATION</w:t>
      </w:r>
    </w:p>
    <w:p w14:paraId="6F8615EF" w14:textId="4BD9F8FC" w:rsidR="00047C4F" w:rsidRDefault="00047C4F" w:rsidP="00226D6F">
      <w:pPr>
        <w:spacing w:line="360" w:lineRule="auto"/>
        <w:jc w:val="center"/>
        <w:rPr>
          <w:rFonts w:ascii="Times New Roman" w:hAnsi="Times New Roman" w:cs="Times New Roman"/>
          <w:bCs/>
          <w:sz w:val="28"/>
          <w:szCs w:val="28"/>
        </w:rPr>
      </w:pPr>
    </w:p>
    <w:p w14:paraId="0431C7D2" w14:textId="77777777" w:rsidR="00226D6F" w:rsidRDefault="00226D6F" w:rsidP="00226D6F">
      <w:pPr>
        <w:spacing w:line="360" w:lineRule="auto"/>
        <w:jc w:val="center"/>
        <w:rPr>
          <w:rFonts w:ascii="Times New Roman" w:hAnsi="Times New Roman" w:cs="Times New Roman"/>
          <w:bCs/>
          <w:sz w:val="28"/>
          <w:szCs w:val="28"/>
        </w:rPr>
      </w:pPr>
    </w:p>
    <w:p w14:paraId="461C42E7" w14:textId="77777777" w:rsidR="00047C4F" w:rsidRPr="00264781" w:rsidRDefault="00047C4F" w:rsidP="00226D6F">
      <w:pPr>
        <w:spacing w:line="360" w:lineRule="auto"/>
        <w:jc w:val="center"/>
        <w:rPr>
          <w:rFonts w:ascii="Times New Roman" w:hAnsi="Times New Roman" w:cs="Times New Roman"/>
        </w:rPr>
      </w:pPr>
      <w:r w:rsidRPr="00264781">
        <w:rPr>
          <w:rFonts w:ascii="Times New Roman" w:hAnsi="Times New Roman" w:cs="Times New Roman"/>
        </w:rPr>
        <w:t>A THESIS SUBMITTED TO THE GRADUATE DIVISION OF THE</w:t>
      </w:r>
    </w:p>
    <w:p w14:paraId="453F78F3" w14:textId="77777777" w:rsidR="00047C4F" w:rsidRPr="00264781" w:rsidRDefault="00047C4F" w:rsidP="00226D6F">
      <w:pPr>
        <w:spacing w:line="360" w:lineRule="auto"/>
        <w:jc w:val="center"/>
        <w:rPr>
          <w:rFonts w:ascii="Times New Roman" w:hAnsi="Times New Roman" w:cs="Times New Roman"/>
        </w:rPr>
      </w:pPr>
      <w:r w:rsidRPr="00264781">
        <w:rPr>
          <w:rFonts w:ascii="Times New Roman" w:hAnsi="Times New Roman" w:cs="Times New Roman"/>
        </w:rPr>
        <w:t>UNIVERSITY OF HAWAI</w:t>
      </w:r>
      <w:r w:rsidRPr="00264781">
        <w:rPr>
          <w:rFonts w:ascii="Times New Roman" w:hAnsi="Times New Roman" w:cs="Times New Roman"/>
          <w:lang w:val="haw-US"/>
        </w:rPr>
        <w:t>ʻ</w:t>
      </w:r>
      <w:r w:rsidRPr="00264781">
        <w:rPr>
          <w:rFonts w:ascii="Times New Roman" w:hAnsi="Times New Roman" w:cs="Times New Roman"/>
        </w:rPr>
        <w:t xml:space="preserve">I AT MĀNOA IN PARTIAL FULFILLMENT </w:t>
      </w:r>
    </w:p>
    <w:p w14:paraId="2F0FE4BC" w14:textId="77777777" w:rsidR="00047C4F" w:rsidRPr="00264781" w:rsidRDefault="00047C4F" w:rsidP="00226D6F">
      <w:pPr>
        <w:spacing w:line="360" w:lineRule="auto"/>
        <w:jc w:val="center"/>
        <w:rPr>
          <w:rFonts w:ascii="Times New Roman" w:hAnsi="Times New Roman" w:cs="Times New Roman"/>
        </w:rPr>
      </w:pPr>
      <w:r w:rsidRPr="00264781">
        <w:rPr>
          <w:rFonts w:ascii="Times New Roman" w:hAnsi="Times New Roman" w:cs="Times New Roman"/>
        </w:rPr>
        <w:t xml:space="preserve">OF THE REQUIREMENTS FOR THE DEGREE OF </w:t>
      </w:r>
    </w:p>
    <w:p w14:paraId="0FC6CDB3" w14:textId="77777777" w:rsidR="00047C4F" w:rsidRPr="00264781" w:rsidRDefault="00047C4F" w:rsidP="00226D6F">
      <w:pPr>
        <w:spacing w:line="360" w:lineRule="auto"/>
        <w:jc w:val="center"/>
        <w:rPr>
          <w:rFonts w:ascii="Times New Roman" w:hAnsi="Times New Roman" w:cs="Times New Roman"/>
        </w:rPr>
      </w:pPr>
      <w:r w:rsidRPr="00264781">
        <w:rPr>
          <w:rFonts w:ascii="Times New Roman" w:hAnsi="Times New Roman" w:cs="Times New Roman"/>
        </w:rPr>
        <w:t xml:space="preserve">MASTER OF SCIENCE </w:t>
      </w:r>
    </w:p>
    <w:p w14:paraId="58CE17DB" w14:textId="77777777" w:rsidR="00047C4F" w:rsidRPr="00264781" w:rsidRDefault="00047C4F" w:rsidP="00226D6F">
      <w:pPr>
        <w:spacing w:line="360" w:lineRule="auto"/>
        <w:jc w:val="center"/>
        <w:rPr>
          <w:rFonts w:ascii="Times New Roman" w:hAnsi="Times New Roman" w:cs="Times New Roman"/>
        </w:rPr>
      </w:pPr>
      <w:r w:rsidRPr="00264781">
        <w:rPr>
          <w:rFonts w:ascii="Times New Roman" w:hAnsi="Times New Roman" w:cs="Times New Roman"/>
        </w:rPr>
        <w:t xml:space="preserve">IN </w:t>
      </w:r>
    </w:p>
    <w:p w14:paraId="7575FF80" w14:textId="77777777" w:rsidR="00047C4F" w:rsidRPr="00264781" w:rsidRDefault="00047C4F" w:rsidP="00226D6F">
      <w:pPr>
        <w:spacing w:line="360" w:lineRule="auto"/>
        <w:jc w:val="center"/>
        <w:rPr>
          <w:rFonts w:ascii="Times New Roman" w:hAnsi="Times New Roman" w:cs="Times New Roman"/>
        </w:rPr>
      </w:pPr>
      <w:r w:rsidRPr="00264781">
        <w:rPr>
          <w:rFonts w:ascii="Times New Roman" w:hAnsi="Times New Roman" w:cs="Times New Roman"/>
        </w:rPr>
        <w:t>MARINE BIOLOGY</w:t>
      </w:r>
    </w:p>
    <w:p w14:paraId="4AD7D4A0" w14:textId="4039D03A" w:rsidR="00047C4F" w:rsidRPr="00264781" w:rsidRDefault="004C09C0" w:rsidP="00226D6F">
      <w:pPr>
        <w:spacing w:line="360" w:lineRule="auto"/>
        <w:jc w:val="center"/>
        <w:rPr>
          <w:rFonts w:ascii="Times New Roman" w:hAnsi="Times New Roman" w:cs="Times New Roman"/>
        </w:rPr>
      </w:pPr>
      <w:r>
        <w:rPr>
          <w:rFonts w:ascii="Times New Roman" w:hAnsi="Times New Roman" w:cs="Times New Roman"/>
          <w:lang w:val="haw-US"/>
        </w:rPr>
        <w:t>AUGUST</w:t>
      </w:r>
      <w:r w:rsidR="00047C4F" w:rsidRPr="00264781">
        <w:rPr>
          <w:rFonts w:ascii="Times New Roman" w:hAnsi="Times New Roman" w:cs="Times New Roman"/>
        </w:rPr>
        <w:t xml:space="preserve"> 20</w:t>
      </w:r>
      <w:r w:rsidR="00047C4F">
        <w:rPr>
          <w:rFonts w:ascii="Times New Roman" w:hAnsi="Times New Roman" w:cs="Times New Roman"/>
        </w:rPr>
        <w:t>20</w:t>
      </w:r>
    </w:p>
    <w:p w14:paraId="5504D32B" w14:textId="10C9306B" w:rsidR="00047C4F" w:rsidRDefault="00047C4F" w:rsidP="00226D6F">
      <w:pPr>
        <w:spacing w:line="360" w:lineRule="auto"/>
        <w:jc w:val="center"/>
        <w:rPr>
          <w:rFonts w:ascii="Times New Roman" w:hAnsi="Times New Roman" w:cs="Times New Roman"/>
        </w:rPr>
      </w:pPr>
    </w:p>
    <w:p w14:paraId="11532E4C" w14:textId="77777777" w:rsidR="00226D6F" w:rsidRPr="00264781" w:rsidRDefault="00226D6F" w:rsidP="00226D6F">
      <w:pPr>
        <w:spacing w:line="360" w:lineRule="auto"/>
        <w:jc w:val="center"/>
        <w:rPr>
          <w:rFonts w:ascii="Times New Roman" w:hAnsi="Times New Roman" w:cs="Times New Roman"/>
        </w:rPr>
      </w:pPr>
    </w:p>
    <w:p w14:paraId="3525F8AE" w14:textId="77777777" w:rsidR="00047C4F" w:rsidRPr="00264781" w:rsidRDefault="00047C4F" w:rsidP="00226D6F">
      <w:pPr>
        <w:spacing w:line="360" w:lineRule="auto"/>
        <w:jc w:val="center"/>
        <w:rPr>
          <w:rFonts w:ascii="Times New Roman" w:hAnsi="Times New Roman" w:cs="Times New Roman"/>
        </w:rPr>
      </w:pPr>
      <w:r w:rsidRPr="00264781">
        <w:rPr>
          <w:rFonts w:ascii="Times New Roman" w:hAnsi="Times New Roman" w:cs="Times New Roman"/>
        </w:rPr>
        <w:t xml:space="preserve">By </w:t>
      </w:r>
    </w:p>
    <w:p w14:paraId="0CC1FFCF" w14:textId="33CCC0F3" w:rsidR="00047C4F" w:rsidRPr="00264781" w:rsidRDefault="00047C4F" w:rsidP="00226D6F">
      <w:pPr>
        <w:spacing w:line="360" w:lineRule="auto"/>
        <w:jc w:val="center"/>
        <w:rPr>
          <w:rFonts w:ascii="Times New Roman" w:hAnsi="Times New Roman" w:cs="Times New Roman"/>
        </w:rPr>
      </w:pPr>
      <w:r>
        <w:rPr>
          <w:rFonts w:ascii="Times New Roman" w:hAnsi="Times New Roman" w:cs="Times New Roman"/>
        </w:rPr>
        <w:t>Emily Sesno</w:t>
      </w:r>
    </w:p>
    <w:p w14:paraId="097F5E73" w14:textId="3F23E0A4" w:rsidR="00047C4F" w:rsidRDefault="00047C4F" w:rsidP="00226D6F">
      <w:pPr>
        <w:spacing w:line="360" w:lineRule="auto"/>
        <w:jc w:val="center"/>
        <w:rPr>
          <w:rFonts w:ascii="Times New Roman" w:hAnsi="Times New Roman" w:cs="Times New Roman"/>
        </w:rPr>
      </w:pPr>
    </w:p>
    <w:p w14:paraId="5E6DD4E9" w14:textId="77777777" w:rsidR="00226D6F" w:rsidRPr="00264781" w:rsidRDefault="00226D6F" w:rsidP="00226D6F">
      <w:pPr>
        <w:spacing w:line="360" w:lineRule="auto"/>
        <w:jc w:val="center"/>
        <w:rPr>
          <w:rFonts w:ascii="Times New Roman" w:hAnsi="Times New Roman" w:cs="Times New Roman"/>
        </w:rPr>
      </w:pPr>
    </w:p>
    <w:p w14:paraId="765728BB" w14:textId="77777777" w:rsidR="00047C4F" w:rsidRPr="00264781" w:rsidRDefault="00047C4F" w:rsidP="00226D6F">
      <w:pPr>
        <w:spacing w:line="360" w:lineRule="auto"/>
        <w:jc w:val="center"/>
        <w:rPr>
          <w:rFonts w:ascii="Times New Roman" w:hAnsi="Times New Roman" w:cs="Times New Roman"/>
        </w:rPr>
      </w:pPr>
      <w:r w:rsidRPr="00264781">
        <w:rPr>
          <w:rFonts w:ascii="Times New Roman" w:hAnsi="Times New Roman" w:cs="Times New Roman"/>
        </w:rPr>
        <w:t>Thesis Committee:</w:t>
      </w:r>
    </w:p>
    <w:p w14:paraId="08C28EAA" w14:textId="21701755" w:rsidR="00047C4F" w:rsidRPr="00264781" w:rsidRDefault="000A600C" w:rsidP="00226D6F">
      <w:pPr>
        <w:spacing w:line="360" w:lineRule="auto"/>
        <w:jc w:val="center"/>
        <w:rPr>
          <w:rFonts w:ascii="Times New Roman" w:hAnsi="Times New Roman" w:cs="Times New Roman"/>
        </w:rPr>
      </w:pPr>
      <w:r>
        <w:rPr>
          <w:rFonts w:ascii="Times New Roman" w:hAnsi="Times New Roman" w:cs="Times New Roman"/>
        </w:rPr>
        <w:t xml:space="preserve">Judith </w:t>
      </w:r>
      <w:r w:rsidR="00047C4F">
        <w:rPr>
          <w:rFonts w:ascii="Times New Roman" w:hAnsi="Times New Roman" w:cs="Times New Roman"/>
        </w:rPr>
        <w:t>Lemus</w:t>
      </w:r>
      <w:r w:rsidR="00047C4F" w:rsidRPr="00264781">
        <w:rPr>
          <w:rFonts w:ascii="Times New Roman" w:hAnsi="Times New Roman" w:cs="Times New Roman"/>
        </w:rPr>
        <w:t>,</w:t>
      </w:r>
      <w:r w:rsidR="00AD398C">
        <w:rPr>
          <w:rFonts w:ascii="Times New Roman" w:hAnsi="Times New Roman" w:cs="Times New Roman"/>
        </w:rPr>
        <w:t xml:space="preserve"> Ph.D. - </w:t>
      </w:r>
      <w:r w:rsidR="00047C4F" w:rsidRPr="00264781">
        <w:rPr>
          <w:rFonts w:ascii="Times New Roman" w:hAnsi="Times New Roman" w:cs="Times New Roman"/>
        </w:rPr>
        <w:t xml:space="preserve"> Chairperson</w:t>
      </w:r>
    </w:p>
    <w:p w14:paraId="2AE7C5A2" w14:textId="306B007D" w:rsidR="00047C4F" w:rsidRPr="00264781" w:rsidRDefault="00047C4F" w:rsidP="00226D6F">
      <w:pPr>
        <w:spacing w:line="360" w:lineRule="auto"/>
        <w:jc w:val="center"/>
        <w:rPr>
          <w:rFonts w:ascii="Times New Roman" w:hAnsi="Times New Roman" w:cs="Times New Roman"/>
        </w:rPr>
      </w:pPr>
      <w:r>
        <w:rPr>
          <w:rFonts w:ascii="Times New Roman" w:hAnsi="Times New Roman" w:cs="Times New Roman"/>
        </w:rPr>
        <w:t>Amy Moran</w:t>
      </w:r>
      <w:r w:rsidR="00AD398C">
        <w:rPr>
          <w:rFonts w:ascii="Times New Roman" w:hAnsi="Times New Roman" w:cs="Times New Roman"/>
        </w:rPr>
        <w:t>, Ph.D.</w:t>
      </w:r>
    </w:p>
    <w:p w14:paraId="1895A255" w14:textId="45CB6E2B" w:rsidR="00047C4F" w:rsidRPr="00264781" w:rsidRDefault="00047C4F" w:rsidP="00226D6F">
      <w:pPr>
        <w:spacing w:line="360" w:lineRule="auto"/>
        <w:jc w:val="center"/>
        <w:rPr>
          <w:rFonts w:ascii="Times New Roman" w:hAnsi="Times New Roman" w:cs="Times New Roman"/>
        </w:rPr>
      </w:pPr>
      <w:r>
        <w:rPr>
          <w:rFonts w:ascii="Times New Roman" w:hAnsi="Times New Roman" w:cs="Times New Roman"/>
        </w:rPr>
        <w:t>Keisha Bahr</w:t>
      </w:r>
      <w:r w:rsidR="00AD398C">
        <w:rPr>
          <w:rFonts w:ascii="Times New Roman" w:hAnsi="Times New Roman" w:cs="Times New Roman"/>
        </w:rPr>
        <w:t>, Ph.D.</w:t>
      </w:r>
    </w:p>
    <w:p w14:paraId="3F815F7C" w14:textId="77777777" w:rsidR="00047C4F" w:rsidRPr="00275BCB" w:rsidRDefault="00047C4F" w:rsidP="00226D6F">
      <w:pPr>
        <w:spacing w:line="360" w:lineRule="auto"/>
        <w:jc w:val="center"/>
        <w:rPr>
          <w:rFonts w:ascii="Times New Roman" w:hAnsi="Times New Roman" w:cs="Times New Roman"/>
        </w:rPr>
      </w:pPr>
    </w:p>
    <w:p w14:paraId="33184BAF" w14:textId="7E1AAFE6" w:rsidR="00047C4F" w:rsidRPr="00047C4F" w:rsidRDefault="00047C4F" w:rsidP="00226D6F">
      <w:pPr>
        <w:spacing w:line="360" w:lineRule="auto"/>
        <w:jc w:val="center"/>
        <w:rPr>
          <w:rFonts w:ascii="Times New Roman" w:eastAsia="Times New Roman" w:hAnsi="Times New Roman" w:cs="Times New Roman"/>
        </w:rPr>
      </w:pPr>
      <w:r w:rsidRPr="00264781">
        <w:rPr>
          <w:rFonts w:ascii="Times New Roman" w:eastAsia="Times New Roman" w:hAnsi="Times New Roman" w:cs="Times New Roman"/>
        </w:rPr>
        <w:t xml:space="preserve">Keywords: </w:t>
      </w:r>
      <w:r w:rsidR="00FC380A">
        <w:rPr>
          <w:rFonts w:ascii="Times New Roman" w:eastAsia="Times New Roman" w:hAnsi="Times New Roman" w:cs="Times New Roman"/>
        </w:rPr>
        <w:t>climate change, ocean acidification, ocean warming, calcification</w:t>
      </w:r>
    </w:p>
    <w:p w14:paraId="31F7FE95" w14:textId="00045559" w:rsidR="00047C4F" w:rsidRDefault="00047C4F" w:rsidP="00047C4F">
      <w:pPr>
        <w:spacing w:line="480" w:lineRule="auto"/>
        <w:jc w:val="center"/>
        <w:rPr>
          <w:rFonts w:ascii="Times New Roman" w:hAnsi="Times New Roman" w:cs="Times New Roman"/>
          <w:b/>
          <w:sz w:val="28"/>
          <w:szCs w:val="28"/>
        </w:rPr>
      </w:pPr>
    </w:p>
    <w:p w14:paraId="780931F3" w14:textId="77777777" w:rsidR="00226D6F" w:rsidRDefault="00226D6F" w:rsidP="00FC380A">
      <w:pPr>
        <w:spacing w:line="480" w:lineRule="auto"/>
        <w:rPr>
          <w:rFonts w:ascii="Times New Roman" w:hAnsi="Times New Roman" w:cs="Times New Roman"/>
          <w:b/>
          <w:sz w:val="28"/>
          <w:szCs w:val="28"/>
        </w:rPr>
      </w:pPr>
      <w:bookmarkStart w:id="0" w:name="Acknowledgements"/>
    </w:p>
    <w:p w14:paraId="001B19DB" w14:textId="15D204D7" w:rsidR="00047C4F" w:rsidRDefault="00FC380A" w:rsidP="00FC380A">
      <w:pPr>
        <w:spacing w:line="480" w:lineRule="auto"/>
        <w:rPr>
          <w:rFonts w:ascii="Times New Roman" w:hAnsi="Times New Roman" w:cs="Times New Roman"/>
          <w:b/>
        </w:rPr>
      </w:pPr>
      <w:r w:rsidRPr="00FC380A">
        <w:rPr>
          <w:rFonts w:ascii="Times New Roman" w:hAnsi="Times New Roman" w:cs="Times New Roman"/>
          <w:b/>
        </w:rPr>
        <w:lastRenderedPageBreak/>
        <w:t>Acknowledgements</w:t>
      </w:r>
      <w:bookmarkEnd w:id="0"/>
      <w:r w:rsidRPr="00FC380A">
        <w:rPr>
          <w:rFonts w:ascii="Times New Roman" w:hAnsi="Times New Roman" w:cs="Times New Roman"/>
          <w:b/>
        </w:rPr>
        <w:t xml:space="preserve">: </w:t>
      </w:r>
    </w:p>
    <w:p w14:paraId="632208B7" w14:textId="293903B9" w:rsidR="008120F8" w:rsidRDefault="008120F8" w:rsidP="008120F8">
      <w:pPr>
        <w:spacing w:line="480" w:lineRule="auto"/>
        <w:rPr>
          <w:rFonts w:ascii="Times New Roman" w:hAnsi="Times New Roman" w:cs="Times New Roman"/>
          <w:bCs/>
        </w:rPr>
      </w:pPr>
      <w:bookmarkStart w:id="1" w:name="Abstract"/>
      <w:r>
        <w:rPr>
          <w:rFonts w:ascii="Times New Roman" w:hAnsi="Times New Roman" w:cs="Times New Roman"/>
          <w:bCs/>
        </w:rPr>
        <w:t xml:space="preserve">I would like to thank my advisor, </w:t>
      </w:r>
      <w:r>
        <w:rPr>
          <w:rFonts w:ascii="Times New Roman" w:hAnsi="Times New Roman" w:cs="Times New Roman"/>
          <w:bCs/>
          <w:lang w:val="haw-US"/>
        </w:rPr>
        <w:t xml:space="preserve">Dr. </w:t>
      </w:r>
      <w:r>
        <w:rPr>
          <w:rFonts w:ascii="Times New Roman" w:hAnsi="Times New Roman" w:cs="Times New Roman"/>
          <w:bCs/>
        </w:rPr>
        <w:t xml:space="preserve">Judy Lemus, and my committee, </w:t>
      </w:r>
      <w:r>
        <w:rPr>
          <w:rFonts w:ascii="Times New Roman" w:hAnsi="Times New Roman" w:cs="Times New Roman"/>
          <w:bCs/>
          <w:lang w:val="haw-US"/>
        </w:rPr>
        <w:t xml:space="preserve">Dr. </w:t>
      </w:r>
      <w:r>
        <w:rPr>
          <w:rFonts w:ascii="Times New Roman" w:hAnsi="Times New Roman" w:cs="Times New Roman"/>
          <w:bCs/>
        </w:rPr>
        <w:t xml:space="preserve">Amy Moran and </w:t>
      </w:r>
      <w:r>
        <w:rPr>
          <w:rFonts w:ascii="Times New Roman" w:hAnsi="Times New Roman" w:cs="Times New Roman"/>
          <w:bCs/>
          <w:lang w:val="haw-US"/>
        </w:rPr>
        <w:t xml:space="preserve">Dr. </w:t>
      </w:r>
      <w:r>
        <w:rPr>
          <w:rFonts w:ascii="Times New Roman" w:hAnsi="Times New Roman" w:cs="Times New Roman"/>
          <w:bCs/>
        </w:rPr>
        <w:t xml:space="preserve">Keisha Bahr for their continued support and guidance. Special thanks to Judy, who accepted me into her lab, embraced my many projects ideas, and helped me realize </w:t>
      </w:r>
      <w:r>
        <w:rPr>
          <w:rFonts w:ascii="Times New Roman" w:hAnsi="Times New Roman" w:cs="Times New Roman"/>
          <w:bCs/>
          <w:lang w:val="haw-US"/>
        </w:rPr>
        <w:t>many</w:t>
      </w:r>
      <w:r>
        <w:rPr>
          <w:rFonts w:ascii="Times New Roman" w:hAnsi="Times New Roman" w:cs="Times New Roman"/>
          <w:bCs/>
        </w:rPr>
        <w:t xml:space="preserve"> of those goals. With her advice and assistance, I was able to maximize and round </w:t>
      </w:r>
      <w:r w:rsidR="00A36574">
        <w:rPr>
          <w:rFonts w:ascii="Times New Roman" w:hAnsi="Times New Roman" w:cs="Times New Roman"/>
          <w:bCs/>
          <w:lang w:val="haw-US"/>
        </w:rPr>
        <w:t xml:space="preserve">out </w:t>
      </w:r>
      <w:r>
        <w:rPr>
          <w:rFonts w:ascii="Times New Roman" w:hAnsi="Times New Roman" w:cs="Times New Roman"/>
          <w:bCs/>
        </w:rPr>
        <w:t xml:space="preserve">my time in graduate school with various science-communication opportunities, outreach events, and creative explorations. Amy Moran provided necessary expertise into the complexities of invertebrate biology and always had open doors and feedback when I had questions. Keisha Bahr provided irreplaceable guidance throughout the experimental design, set-up, and maintenance process as well as essential statistical analysis advice. Throughout the experiment, I encountered set-backs, equipment failure, and frustrations, and Keisha stood by offering experienced advice and encouragement. I appreciated having these three strong women supporting my thesis research and without the input from each of them, I would not have been able to persevere as I did. </w:t>
      </w:r>
    </w:p>
    <w:p w14:paraId="2BB54DB7" w14:textId="77C95A3F" w:rsidR="008120F8" w:rsidRDefault="008120F8" w:rsidP="008120F8">
      <w:pPr>
        <w:spacing w:line="480" w:lineRule="auto"/>
        <w:rPr>
          <w:rFonts w:ascii="Times New Roman" w:hAnsi="Times New Roman" w:cs="Times New Roman"/>
          <w:bCs/>
        </w:rPr>
      </w:pPr>
      <w:r>
        <w:rPr>
          <w:rFonts w:ascii="Times New Roman" w:hAnsi="Times New Roman" w:cs="Times New Roman"/>
          <w:bCs/>
        </w:rPr>
        <w:tab/>
        <w:t xml:space="preserve">I would also like to </w:t>
      </w:r>
      <w:r>
        <w:rPr>
          <w:rFonts w:ascii="Times New Roman" w:hAnsi="Times New Roman" w:cs="Times New Roman"/>
          <w:bCs/>
          <w:lang w:val="haw-US"/>
        </w:rPr>
        <w:t xml:space="preserve">Dr. </w:t>
      </w:r>
      <w:proofErr w:type="spellStart"/>
      <w:r>
        <w:rPr>
          <w:rFonts w:ascii="Times New Roman" w:hAnsi="Times New Roman" w:cs="Times New Roman"/>
          <w:bCs/>
        </w:rPr>
        <w:t>Kanesa</w:t>
      </w:r>
      <w:proofErr w:type="spellEnd"/>
      <w:r>
        <w:rPr>
          <w:rFonts w:ascii="Times New Roman" w:hAnsi="Times New Roman" w:cs="Times New Roman"/>
          <w:bCs/>
        </w:rPr>
        <w:t xml:space="preserve"> Duncan-</w:t>
      </w:r>
      <w:proofErr w:type="spellStart"/>
      <w:r>
        <w:rPr>
          <w:rFonts w:ascii="Times New Roman" w:hAnsi="Times New Roman" w:cs="Times New Roman"/>
          <w:bCs/>
        </w:rPr>
        <w:t>Seraphin</w:t>
      </w:r>
      <w:proofErr w:type="spellEnd"/>
      <w:r>
        <w:rPr>
          <w:rFonts w:ascii="Times New Roman" w:hAnsi="Times New Roman" w:cs="Times New Roman"/>
          <w:bCs/>
        </w:rPr>
        <w:t xml:space="preserve"> and University of Hawai’i Sea Grant for providing an amazing assistantship opportunity developing an elementary education science curriculum. </w:t>
      </w:r>
      <w:proofErr w:type="spellStart"/>
      <w:r>
        <w:rPr>
          <w:rFonts w:ascii="Times New Roman" w:hAnsi="Times New Roman" w:cs="Times New Roman"/>
          <w:bCs/>
        </w:rPr>
        <w:t>Kanesa</w:t>
      </w:r>
      <w:proofErr w:type="spellEnd"/>
      <w:r>
        <w:rPr>
          <w:rFonts w:ascii="Times New Roman" w:hAnsi="Times New Roman" w:cs="Times New Roman"/>
          <w:bCs/>
        </w:rPr>
        <w:t xml:space="preserve"> also provided incredible support and was a sounding board throughout the whole process. Thanks to Dave Cohen from the Division of Aquatic Resources (DAR) Sea Urchin Hatchery for providing the research specimens and teaching me about the hatchery and to Tina </w:t>
      </w:r>
      <w:proofErr w:type="spellStart"/>
      <w:r>
        <w:rPr>
          <w:rFonts w:ascii="Times New Roman" w:hAnsi="Times New Roman" w:cs="Times New Roman"/>
          <w:bCs/>
        </w:rPr>
        <w:t>Carvahlo</w:t>
      </w:r>
      <w:proofErr w:type="spellEnd"/>
      <w:r>
        <w:rPr>
          <w:rFonts w:ascii="Times New Roman" w:hAnsi="Times New Roman" w:cs="Times New Roman"/>
          <w:bCs/>
        </w:rPr>
        <w:t xml:space="preserve"> at the Biological Electron Microscope Facility (BEMF) for showing me the way on the Scanning Electron Microscope (SEM). This research would</w:t>
      </w:r>
      <w:r>
        <w:rPr>
          <w:rFonts w:ascii="Times New Roman" w:hAnsi="Times New Roman" w:cs="Times New Roman"/>
          <w:bCs/>
          <w:lang w:val="haw-US"/>
        </w:rPr>
        <w:t xml:space="preserve"> also</w:t>
      </w:r>
      <w:r>
        <w:rPr>
          <w:rFonts w:ascii="Times New Roman" w:hAnsi="Times New Roman" w:cs="Times New Roman"/>
          <w:bCs/>
        </w:rPr>
        <w:t xml:space="preserve"> not have been possible without funding support from the </w:t>
      </w:r>
      <w:r w:rsidRPr="00E127A9">
        <w:rPr>
          <w:rFonts w:ascii="Times New Roman" w:hAnsi="Times New Roman" w:cs="Times New Roman"/>
          <w:bCs/>
        </w:rPr>
        <w:t xml:space="preserve">Colonel </w:t>
      </w:r>
      <w:proofErr w:type="spellStart"/>
      <w:r w:rsidRPr="00E127A9">
        <w:rPr>
          <w:rFonts w:ascii="Times New Roman" w:hAnsi="Times New Roman" w:cs="Times New Roman"/>
          <w:bCs/>
        </w:rPr>
        <w:t>Willys</w:t>
      </w:r>
      <w:proofErr w:type="spellEnd"/>
      <w:r w:rsidRPr="00E127A9">
        <w:rPr>
          <w:rFonts w:ascii="Times New Roman" w:hAnsi="Times New Roman" w:cs="Times New Roman"/>
          <w:bCs/>
        </w:rPr>
        <w:t xml:space="preserve"> E. Lord, DVM and </w:t>
      </w:r>
      <w:proofErr w:type="spellStart"/>
      <w:r w:rsidRPr="00E127A9">
        <w:rPr>
          <w:rFonts w:ascii="Times New Roman" w:hAnsi="Times New Roman" w:cs="Times New Roman"/>
          <w:bCs/>
        </w:rPr>
        <w:t>Sadina</w:t>
      </w:r>
      <w:proofErr w:type="spellEnd"/>
      <w:r w:rsidRPr="00E127A9">
        <w:rPr>
          <w:rFonts w:ascii="Times New Roman" w:hAnsi="Times New Roman" w:cs="Times New Roman"/>
          <w:bCs/>
        </w:rPr>
        <w:t xml:space="preserve"> L. Lord Scholarship Fund</w:t>
      </w:r>
      <w:r>
        <w:rPr>
          <w:rFonts w:ascii="Times New Roman" w:hAnsi="Times New Roman" w:cs="Times New Roman"/>
          <w:bCs/>
        </w:rPr>
        <w:t xml:space="preserve"> and the </w:t>
      </w:r>
      <w:r w:rsidRPr="00E127A9">
        <w:rPr>
          <w:rFonts w:ascii="Times New Roman" w:hAnsi="Times New Roman" w:cs="Times New Roman"/>
          <w:bCs/>
        </w:rPr>
        <w:t>Charles H. and Margaret B. Edmondson Research Fund</w:t>
      </w:r>
      <w:r>
        <w:rPr>
          <w:rFonts w:ascii="Times New Roman" w:hAnsi="Times New Roman" w:cs="Times New Roman"/>
          <w:bCs/>
        </w:rPr>
        <w:t>.</w:t>
      </w:r>
    </w:p>
    <w:p w14:paraId="65733B45" w14:textId="79B0C3CC" w:rsidR="008120F8" w:rsidRPr="00901335" w:rsidRDefault="008120F8" w:rsidP="008120F8">
      <w:pPr>
        <w:spacing w:line="480" w:lineRule="auto"/>
        <w:rPr>
          <w:rFonts w:ascii="Times New Roman" w:hAnsi="Times New Roman" w:cs="Times New Roman"/>
          <w:bCs/>
          <w:lang w:val="haw-US"/>
        </w:rPr>
        <w:sectPr w:rsidR="008120F8" w:rsidRPr="00901335" w:rsidSect="009E2373">
          <w:footerReference w:type="even" r:id="rId8"/>
          <w:footerReference w:type="default" r:id="rId9"/>
          <w:footerReference w:type="first" r:id="rId10"/>
          <w:pgSz w:w="12240" w:h="15840"/>
          <w:pgMar w:top="1440" w:right="1440" w:bottom="1440" w:left="1440" w:header="720" w:footer="720" w:gutter="0"/>
          <w:pgNumType w:fmt="lowerRoman"/>
          <w:cols w:space="720"/>
          <w:titlePg/>
          <w:docGrid w:linePitch="360"/>
        </w:sectPr>
      </w:pPr>
      <w:r>
        <w:rPr>
          <w:rFonts w:ascii="Times New Roman" w:hAnsi="Times New Roman" w:cs="Times New Roman"/>
          <w:bCs/>
        </w:rPr>
        <w:lastRenderedPageBreak/>
        <w:tab/>
        <w:t>To my fellow graduate students and friends; thank you for supporting, empathizing</w:t>
      </w:r>
      <w:r>
        <w:rPr>
          <w:rFonts w:ascii="Times New Roman" w:hAnsi="Times New Roman" w:cs="Times New Roman"/>
          <w:bCs/>
          <w:lang w:val="haw-US"/>
        </w:rPr>
        <w:t xml:space="preserve"> with</w:t>
      </w:r>
      <w:r>
        <w:rPr>
          <w:rFonts w:ascii="Times New Roman" w:hAnsi="Times New Roman" w:cs="Times New Roman"/>
          <w:bCs/>
        </w:rPr>
        <w:t>, and humoring me over the years. To Lizzy Monaghan and Jack Runburg for babysitting urchins while I was away; Ariana Huffmyer</w:t>
      </w:r>
      <w:r w:rsidR="002C6067">
        <w:rPr>
          <w:rFonts w:ascii="Times New Roman" w:hAnsi="Times New Roman" w:cs="Times New Roman"/>
          <w:bCs/>
          <w:lang w:val="haw-US"/>
        </w:rPr>
        <w:t xml:space="preserve"> </w:t>
      </w:r>
      <w:r>
        <w:rPr>
          <w:rFonts w:ascii="Times New Roman" w:hAnsi="Times New Roman" w:cs="Times New Roman"/>
          <w:bCs/>
        </w:rPr>
        <w:t>for statistics help</w:t>
      </w:r>
      <w:r w:rsidR="00232C1C">
        <w:rPr>
          <w:rFonts w:ascii="Times New Roman" w:hAnsi="Times New Roman" w:cs="Times New Roman"/>
          <w:bCs/>
          <w:lang w:val="haw-US"/>
        </w:rPr>
        <w:t xml:space="preserve"> and ex</w:t>
      </w:r>
      <w:r w:rsidR="00464490">
        <w:rPr>
          <w:rFonts w:ascii="Times New Roman" w:hAnsi="Times New Roman" w:cs="Times New Roman"/>
          <w:bCs/>
          <w:lang w:val="haw-US"/>
        </w:rPr>
        <w:t>t</w:t>
      </w:r>
      <w:r w:rsidR="00232C1C">
        <w:rPr>
          <w:rFonts w:ascii="Times New Roman" w:hAnsi="Times New Roman" w:cs="Times New Roman"/>
          <w:bCs/>
          <w:lang w:val="haw-US"/>
        </w:rPr>
        <w:t>reme patience</w:t>
      </w:r>
      <w:r>
        <w:rPr>
          <w:rFonts w:ascii="Times New Roman" w:hAnsi="Times New Roman" w:cs="Times New Roman"/>
          <w:bCs/>
        </w:rPr>
        <w:t xml:space="preserve">; </w:t>
      </w:r>
      <w:r>
        <w:rPr>
          <w:rFonts w:ascii="Times New Roman" w:hAnsi="Times New Roman" w:cs="Times New Roman"/>
          <w:bCs/>
          <w:lang w:val="haw-US"/>
        </w:rPr>
        <w:t xml:space="preserve">and </w:t>
      </w:r>
      <w:r>
        <w:rPr>
          <w:rFonts w:ascii="Times New Roman" w:hAnsi="Times New Roman" w:cs="Times New Roman"/>
          <w:bCs/>
        </w:rPr>
        <w:t xml:space="preserve">my interns Suhaila Ng and India Ching for their eager willingness to help. </w:t>
      </w:r>
      <w:r w:rsidR="004F1256">
        <w:rPr>
          <w:rFonts w:ascii="Times New Roman" w:hAnsi="Times New Roman" w:cs="Times New Roman"/>
          <w:bCs/>
          <w:lang w:val="haw-US"/>
        </w:rPr>
        <w:t>And o</w:t>
      </w:r>
      <w:r>
        <w:rPr>
          <w:rFonts w:ascii="Times New Roman" w:hAnsi="Times New Roman" w:cs="Times New Roman"/>
          <w:bCs/>
          <w:lang w:val="haw-US"/>
        </w:rPr>
        <w:t>f</w:t>
      </w:r>
      <w:r>
        <w:rPr>
          <w:rFonts w:ascii="Times New Roman" w:hAnsi="Times New Roman" w:cs="Times New Roman"/>
          <w:bCs/>
        </w:rPr>
        <w:t xml:space="preserve"> course, none of this would have been possible </w:t>
      </w:r>
      <w:r>
        <w:rPr>
          <w:rFonts w:ascii="Times New Roman" w:hAnsi="Times New Roman" w:cs="Times New Roman"/>
          <w:bCs/>
          <w:lang w:val="haw-US"/>
        </w:rPr>
        <w:t>without my family</w:t>
      </w:r>
      <w:r w:rsidR="00693754">
        <w:rPr>
          <w:rFonts w:ascii="Times New Roman" w:hAnsi="Times New Roman" w:cs="Times New Roman"/>
          <w:bCs/>
          <w:lang w:val="haw-US"/>
        </w:rPr>
        <w:t xml:space="preserve"> – parents, siblings, and partner</w:t>
      </w:r>
      <w:r>
        <w:rPr>
          <w:rFonts w:ascii="Times New Roman" w:hAnsi="Times New Roman" w:cs="Times New Roman"/>
          <w:bCs/>
          <w:lang w:val="haw-US"/>
        </w:rPr>
        <w:t xml:space="preserve">. </w:t>
      </w:r>
      <w:r w:rsidR="004F1256">
        <w:rPr>
          <w:rFonts w:ascii="Times New Roman" w:hAnsi="Times New Roman" w:cs="Times New Roman"/>
          <w:bCs/>
          <w:lang w:val="haw-US"/>
        </w:rPr>
        <w:t xml:space="preserve"> This </w:t>
      </w:r>
      <w:r w:rsidR="00E02A66">
        <w:rPr>
          <w:rFonts w:ascii="Times New Roman" w:hAnsi="Times New Roman" w:cs="Times New Roman"/>
          <w:bCs/>
          <w:lang w:val="haw-US"/>
        </w:rPr>
        <w:t>work</w:t>
      </w:r>
      <w:r w:rsidR="004F1256">
        <w:rPr>
          <w:rFonts w:ascii="Times New Roman" w:hAnsi="Times New Roman" w:cs="Times New Roman"/>
          <w:bCs/>
          <w:lang w:val="haw-US"/>
        </w:rPr>
        <w:t xml:space="preserve"> is dedicated to my </w:t>
      </w:r>
      <w:r w:rsidR="00CB7E60">
        <w:rPr>
          <w:rFonts w:ascii="Times New Roman" w:hAnsi="Times New Roman" w:cs="Times New Roman"/>
          <w:bCs/>
          <w:lang w:val="haw-US"/>
        </w:rPr>
        <w:t>g</w:t>
      </w:r>
      <w:r w:rsidR="004F1256">
        <w:rPr>
          <w:rFonts w:ascii="Times New Roman" w:hAnsi="Times New Roman" w:cs="Times New Roman"/>
          <w:bCs/>
          <w:lang w:val="haw-US"/>
        </w:rPr>
        <w:t xml:space="preserve">randmother, Betsy Sanderson, who set the example </w:t>
      </w:r>
      <w:r w:rsidR="00E02A66">
        <w:rPr>
          <w:rFonts w:ascii="Times New Roman" w:hAnsi="Times New Roman" w:cs="Times New Roman"/>
          <w:bCs/>
          <w:lang w:val="haw-US"/>
        </w:rPr>
        <w:t xml:space="preserve">that </w:t>
      </w:r>
      <w:r w:rsidR="00693754">
        <w:rPr>
          <w:rFonts w:ascii="Times New Roman" w:hAnsi="Times New Roman" w:cs="Times New Roman"/>
          <w:bCs/>
          <w:lang w:val="haw-US"/>
        </w:rPr>
        <w:t>women in science are forces to be reckoned with and supported me in many ways over the years</w:t>
      </w:r>
      <w:r w:rsidR="00631CC5">
        <w:rPr>
          <w:rFonts w:ascii="Times New Roman" w:hAnsi="Times New Roman" w:cs="Times New Roman"/>
          <w:bCs/>
          <w:lang w:val="haw-US"/>
        </w:rPr>
        <w:t>.</w:t>
      </w:r>
    </w:p>
    <w:p w14:paraId="4CB481F7" w14:textId="3B36A320" w:rsidR="00FC380A" w:rsidRPr="00FC380A" w:rsidRDefault="00FC380A" w:rsidP="00B82323">
      <w:pPr>
        <w:jc w:val="center"/>
        <w:rPr>
          <w:rFonts w:ascii="Times New Roman" w:hAnsi="Times New Roman" w:cs="Times New Roman"/>
          <w:b/>
          <w:color w:val="000000" w:themeColor="text1"/>
        </w:rPr>
      </w:pPr>
      <w:r>
        <w:rPr>
          <w:rFonts w:ascii="Times New Roman" w:hAnsi="Times New Roman" w:cs="Times New Roman"/>
          <w:b/>
          <w:color w:val="000000" w:themeColor="text1"/>
        </w:rPr>
        <w:lastRenderedPageBreak/>
        <w:t>A</w:t>
      </w:r>
      <w:r w:rsidR="0048598C">
        <w:rPr>
          <w:rFonts w:ascii="Times New Roman" w:hAnsi="Times New Roman" w:cs="Times New Roman"/>
          <w:b/>
          <w:color w:val="000000" w:themeColor="text1"/>
          <w:lang w:val="haw-US"/>
        </w:rPr>
        <w:t>B</w:t>
      </w:r>
      <w:r>
        <w:rPr>
          <w:rFonts w:ascii="Times New Roman" w:hAnsi="Times New Roman" w:cs="Times New Roman"/>
          <w:b/>
          <w:color w:val="000000" w:themeColor="text1"/>
        </w:rPr>
        <w:t>STRACT</w:t>
      </w:r>
    </w:p>
    <w:bookmarkEnd w:id="1"/>
    <w:p w14:paraId="43EACEA6" w14:textId="77777777" w:rsidR="00FC380A" w:rsidRPr="009C53BD" w:rsidRDefault="00FC380A" w:rsidP="00FC380A">
      <w:pPr>
        <w:rPr>
          <w:rFonts w:ascii="Times New Roman" w:hAnsi="Times New Roman" w:cs="Times New Roman"/>
        </w:rPr>
      </w:pPr>
    </w:p>
    <w:p w14:paraId="18B49646" w14:textId="470529F5" w:rsidR="00733F13" w:rsidRPr="00EB0226" w:rsidRDefault="00FC380A" w:rsidP="00486FB6">
      <w:pPr>
        <w:spacing w:line="480" w:lineRule="auto"/>
        <w:rPr>
          <w:rFonts w:ascii="Times New Roman" w:hAnsi="Times New Roman" w:cs="Times New Roman"/>
          <w:lang w:val="haw-US"/>
        </w:rPr>
      </w:pPr>
      <w:r w:rsidRPr="009C53BD">
        <w:rPr>
          <w:rFonts w:ascii="Times New Roman" w:hAnsi="Times New Roman" w:cs="Times New Roman"/>
        </w:rPr>
        <w:t>As climate change leads to alterations in ecosystem and organism function</w:t>
      </w:r>
      <w:r>
        <w:rPr>
          <w:rFonts w:ascii="Times New Roman" w:hAnsi="Times New Roman" w:cs="Times New Roman"/>
        </w:rPr>
        <w:t>s</w:t>
      </w:r>
      <w:r w:rsidRPr="009C53BD">
        <w:rPr>
          <w:rFonts w:ascii="Times New Roman" w:hAnsi="Times New Roman" w:cs="Times New Roman"/>
        </w:rPr>
        <w:t>, the need to explore the breadth of effects is paramount.</w:t>
      </w:r>
      <w:r w:rsidR="0051689F">
        <w:rPr>
          <w:rFonts w:ascii="Times New Roman" w:hAnsi="Times New Roman" w:cs="Times New Roman"/>
        </w:rPr>
        <w:t xml:space="preserve"> </w:t>
      </w:r>
      <w:r w:rsidR="0051689F" w:rsidRPr="009C53BD">
        <w:rPr>
          <w:rFonts w:ascii="Times New Roman" w:hAnsi="Times New Roman" w:cs="Times New Roman"/>
        </w:rPr>
        <w:t xml:space="preserve">Increased </w:t>
      </w:r>
      <w:r w:rsidR="0051689F">
        <w:rPr>
          <w:rFonts w:ascii="Times New Roman" w:hAnsi="Times New Roman" w:cs="Times New Roman"/>
        </w:rPr>
        <w:t xml:space="preserve">sea surface </w:t>
      </w:r>
      <w:r w:rsidR="0051689F" w:rsidRPr="009C53BD">
        <w:rPr>
          <w:rFonts w:ascii="Times New Roman" w:hAnsi="Times New Roman" w:cs="Times New Roman"/>
        </w:rPr>
        <w:t>temperatures (</w:t>
      </w:r>
      <w:r w:rsidR="00AD398C">
        <w:rPr>
          <w:rFonts w:ascii="Times New Roman" w:hAnsi="Times New Roman" w:cs="Times New Roman"/>
        </w:rPr>
        <w:t>SS</w:t>
      </w:r>
      <w:r w:rsidR="0051689F" w:rsidRPr="009C53BD">
        <w:rPr>
          <w:rFonts w:ascii="Times New Roman" w:hAnsi="Times New Roman" w:cs="Times New Roman"/>
        </w:rPr>
        <w:t>T) and ocean acidi</w:t>
      </w:r>
      <w:r w:rsidR="0051689F">
        <w:rPr>
          <w:rFonts w:ascii="Times New Roman" w:hAnsi="Times New Roman" w:cs="Times New Roman"/>
        </w:rPr>
        <w:t xml:space="preserve">fication </w:t>
      </w:r>
      <w:r w:rsidR="0051689F" w:rsidRPr="009C53BD">
        <w:rPr>
          <w:rFonts w:ascii="Times New Roman" w:hAnsi="Times New Roman" w:cs="Times New Roman"/>
        </w:rPr>
        <w:t xml:space="preserve">(OA) </w:t>
      </w:r>
      <w:r w:rsidR="002F2C11">
        <w:rPr>
          <w:rFonts w:ascii="Times New Roman" w:hAnsi="Times New Roman" w:cs="Times New Roman"/>
        </w:rPr>
        <w:t xml:space="preserve">are major contributors </w:t>
      </w:r>
      <w:r w:rsidR="00F33A75">
        <w:rPr>
          <w:rFonts w:ascii="Times New Roman" w:hAnsi="Times New Roman" w:cs="Times New Roman"/>
          <w:lang w:val="haw-US"/>
        </w:rPr>
        <w:t>leading</w:t>
      </w:r>
      <w:r w:rsidR="0051689F" w:rsidRPr="009C53BD">
        <w:rPr>
          <w:rFonts w:ascii="Times New Roman" w:hAnsi="Times New Roman" w:cs="Times New Roman"/>
        </w:rPr>
        <w:t xml:space="preserve"> to alterations in body size and calcification in marine invertebrates, however the full effects are </w:t>
      </w:r>
      <w:r w:rsidR="00A50DB6">
        <w:rPr>
          <w:rFonts w:ascii="Times New Roman" w:hAnsi="Times New Roman" w:cs="Times New Roman"/>
          <w:lang w:val="haw-US"/>
        </w:rPr>
        <w:t>not fully understood</w:t>
      </w:r>
      <w:r w:rsidR="0051689F">
        <w:rPr>
          <w:rFonts w:ascii="Times New Roman" w:hAnsi="Times New Roman" w:cs="Times New Roman"/>
        </w:rPr>
        <w:t>.</w:t>
      </w:r>
      <w:r w:rsidR="00DC1B11">
        <w:rPr>
          <w:rFonts w:ascii="Times New Roman" w:hAnsi="Times New Roman" w:cs="Times New Roman"/>
        </w:rPr>
        <w:t xml:space="preserve"> E</w:t>
      </w:r>
      <w:r w:rsidR="00C01B90">
        <w:rPr>
          <w:rFonts w:ascii="Times New Roman" w:hAnsi="Times New Roman" w:cs="Times New Roman"/>
          <w:lang w:val="haw-US"/>
        </w:rPr>
        <w:t>cologically important invertebrates</w:t>
      </w:r>
      <w:r w:rsidR="00DC1B11">
        <w:rPr>
          <w:rFonts w:ascii="Times New Roman" w:hAnsi="Times New Roman" w:cs="Times New Roman"/>
        </w:rPr>
        <w:t>,</w:t>
      </w:r>
      <w:r w:rsidR="00C01B90">
        <w:rPr>
          <w:rFonts w:ascii="Times New Roman" w:hAnsi="Times New Roman" w:cs="Times New Roman"/>
          <w:lang w:val="haw-US"/>
        </w:rPr>
        <w:t xml:space="preserve"> such as sea urchins, calcify in both larval and post-metamorphic life stages, requiring </w:t>
      </w:r>
      <w:r w:rsidR="0051689F">
        <w:rPr>
          <w:rFonts w:ascii="Times New Roman" w:hAnsi="Times New Roman" w:cs="Times New Roman"/>
        </w:rPr>
        <w:t>l</w:t>
      </w:r>
      <w:r>
        <w:rPr>
          <w:rFonts w:ascii="Times New Roman" w:hAnsi="Times New Roman" w:cs="Times New Roman"/>
        </w:rPr>
        <w:t xml:space="preserve">ong-term studies </w:t>
      </w:r>
      <w:r w:rsidR="00C01B90">
        <w:rPr>
          <w:rFonts w:ascii="Times New Roman" w:hAnsi="Times New Roman" w:cs="Times New Roman"/>
          <w:lang w:val="haw-US"/>
        </w:rPr>
        <w:t xml:space="preserve">that </w:t>
      </w:r>
      <w:r w:rsidR="0084120E">
        <w:rPr>
          <w:rFonts w:ascii="Times New Roman" w:hAnsi="Times New Roman" w:cs="Times New Roman"/>
          <w:lang w:val="haw-US"/>
        </w:rPr>
        <w:t xml:space="preserve">cover </w:t>
      </w:r>
      <w:r w:rsidR="00D42BE4">
        <w:rPr>
          <w:rFonts w:ascii="Times New Roman" w:hAnsi="Times New Roman" w:cs="Times New Roman"/>
          <w:lang w:val="haw-US"/>
        </w:rPr>
        <w:t>changes into adulthood</w:t>
      </w:r>
      <w:r w:rsidR="0051689F">
        <w:rPr>
          <w:rFonts w:ascii="Times New Roman" w:hAnsi="Times New Roman" w:cs="Times New Roman"/>
        </w:rPr>
        <w:t>.</w:t>
      </w:r>
      <w:r>
        <w:rPr>
          <w:rFonts w:ascii="Times New Roman" w:hAnsi="Times New Roman" w:cs="Times New Roman"/>
        </w:rPr>
        <w:t xml:space="preserve"> </w:t>
      </w:r>
      <w:r w:rsidR="0051689F">
        <w:rPr>
          <w:rFonts w:ascii="Times New Roman" w:hAnsi="Times New Roman" w:cs="Times New Roman"/>
        </w:rPr>
        <w:t xml:space="preserve">The goal of this research </w:t>
      </w:r>
      <w:r w:rsidR="00312CFA">
        <w:rPr>
          <w:rFonts w:ascii="Times New Roman" w:hAnsi="Times New Roman" w:cs="Times New Roman"/>
          <w:lang w:val="haw-US"/>
        </w:rPr>
        <w:t>is</w:t>
      </w:r>
      <w:r w:rsidR="0051689F">
        <w:rPr>
          <w:rFonts w:ascii="Times New Roman" w:hAnsi="Times New Roman" w:cs="Times New Roman"/>
        </w:rPr>
        <w:t xml:space="preserve"> to contribute to the understanding of potential climate change impacts </w:t>
      </w:r>
      <w:r w:rsidR="00BE3CBC">
        <w:rPr>
          <w:rFonts w:ascii="Times New Roman" w:hAnsi="Times New Roman" w:cs="Times New Roman"/>
        </w:rPr>
        <w:t xml:space="preserve">on post-metamorphic </w:t>
      </w:r>
      <w:r w:rsidR="0051689F">
        <w:rPr>
          <w:rFonts w:ascii="Times New Roman" w:hAnsi="Times New Roman" w:cs="Times New Roman"/>
        </w:rPr>
        <w:t xml:space="preserve">calcifying marine invertebrates, specifically the </w:t>
      </w:r>
      <w:r w:rsidR="0051689F" w:rsidRPr="009C53BD">
        <w:rPr>
          <w:rFonts w:ascii="Times New Roman" w:hAnsi="Times New Roman" w:cs="Times New Roman"/>
        </w:rPr>
        <w:t>common collector urchin native to Hawaiʻi</w:t>
      </w:r>
      <w:r w:rsidR="0051689F">
        <w:rPr>
          <w:rFonts w:ascii="Times New Roman" w:hAnsi="Times New Roman" w:cs="Times New Roman"/>
        </w:rPr>
        <w:t xml:space="preserve">, </w:t>
      </w:r>
      <w:r w:rsidR="0051689F" w:rsidRPr="0051689F">
        <w:rPr>
          <w:rFonts w:ascii="Times New Roman" w:hAnsi="Times New Roman" w:cs="Times New Roman"/>
          <w:i/>
          <w:iCs/>
        </w:rPr>
        <w:t>Tripneustes gratilla</w:t>
      </w:r>
      <w:r w:rsidR="0051689F">
        <w:rPr>
          <w:rFonts w:ascii="Times New Roman" w:hAnsi="Times New Roman" w:cs="Times New Roman"/>
        </w:rPr>
        <w:t xml:space="preserve">. </w:t>
      </w:r>
      <w:r>
        <w:rPr>
          <w:rFonts w:ascii="Times New Roman" w:hAnsi="Times New Roman" w:cs="Times New Roman"/>
        </w:rPr>
        <w:t xml:space="preserve">In this experiment, individual </w:t>
      </w:r>
      <w:r w:rsidR="00BE44F3">
        <w:rPr>
          <w:rFonts w:ascii="Times New Roman" w:hAnsi="Times New Roman" w:cs="Times New Roman"/>
          <w:i/>
          <w:iCs/>
        </w:rPr>
        <w:t>T.</w:t>
      </w:r>
      <w:r w:rsidR="00AD398C">
        <w:rPr>
          <w:rFonts w:ascii="Times New Roman" w:hAnsi="Times New Roman" w:cs="Times New Roman"/>
          <w:i/>
          <w:iCs/>
        </w:rPr>
        <w:t xml:space="preserve"> </w:t>
      </w:r>
      <w:r w:rsidR="00BE44F3">
        <w:rPr>
          <w:rFonts w:ascii="Times New Roman" w:hAnsi="Times New Roman" w:cs="Times New Roman"/>
          <w:i/>
          <w:iCs/>
        </w:rPr>
        <w:t xml:space="preserve">gratilla </w:t>
      </w:r>
      <w:r>
        <w:rPr>
          <w:rFonts w:ascii="Times New Roman" w:hAnsi="Times New Roman" w:cs="Times New Roman"/>
        </w:rPr>
        <w:t xml:space="preserve"> from juvenile (</w:t>
      </w:r>
      <w:r w:rsidR="00DF164B">
        <w:rPr>
          <w:rFonts w:ascii="Times New Roman" w:hAnsi="Times New Roman" w:cs="Times New Roman"/>
          <w:lang w:val="haw-US"/>
        </w:rPr>
        <w:t>~</w:t>
      </w:r>
      <w:r w:rsidR="00EE7202">
        <w:rPr>
          <w:rFonts w:ascii="Times New Roman" w:hAnsi="Times New Roman" w:cs="Times New Roman"/>
        </w:rPr>
        <w:t>1</w:t>
      </w:r>
      <w:r w:rsidR="00DF164B">
        <w:rPr>
          <w:rFonts w:ascii="Times New Roman" w:hAnsi="Times New Roman" w:cs="Times New Roman"/>
          <w:lang w:val="haw-US"/>
        </w:rPr>
        <w:t>6 mm</w:t>
      </w:r>
      <w:r>
        <w:rPr>
          <w:rFonts w:ascii="Times New Roman" w:hAnsi="Times New Roman" w:cs="Times New Roman"/>
        </w:rPr>
        <w:t>) to adult (</w:t>
      </w:r>
      <w:r w:rsidR="00DF164B">
        <w:rPr>
          <w:rFonts w:ascii="Times New Roman" w:hAnsi="Times New Roman" w:cs="Times New Roman"/>
          <w:lang w:val="haw-US"/>
        </w:rPr>
        <w:t>~</w:t>
      </w:r>
      <w:r>
        <w:rPr>
          <w:rFonts w:ascii="Times New Roman" w:hAnsi="Times New Roman" w:cs="Times New Roman"/>
        </w:rPr>
        <w:t>60 mm) were grown under projected environmental conditions</w:t>
      </w:r>
      <w:r w:rsidR="0051689F">
        <w:rPr>
          <w:rFonts w:ascii="Times New Roman" w:hAnsi="Times New Roman" w:cs="Times New Roman"/>
        </w:rPr>
        <w:t xml:space="preserve"> of warming (+2</w:t>
      </w:r>
      <w:r w:rsidR="0051689F">
        <w:rPr>
          <w:rFonts w:ascii="Times New Roman" w:hAnsi="Times New Roman" w:cs="Times New Roman"/>
        </w:rPr>
        <w:sym w:font="Symbol" w:char="F0B0"/>
      </w:r>
      <w:r w:rsidR="0051689F">
        <w:rPr>
          <w:rFonts w:ascii="Times New Roman" w:hAnsi="Times New Roman" w:cs="Times New Roman"/>
        </w:rPr>
        <w:t>C) and increased acidity (-0.3 pH units) and a combination of both</w:t>
      </w:r>
      <w:r>
        <w:rPr>
          <w:rFonts w:ascii="Times New Roman" w:hAnsi="Times New Roman" w:cs="Times New Roman"/>
        </w:rPr>
        <w:t>.</w:t>
      </w:r>
      <w:r w:rsidR="00BE3CBC">
        <w:rPr>
          <w:rFonts w:ascii="Times New Roman" w:hAnsi="Times New Roman" w:cs="Times New Roman"/>
        </w:rPr>
        <w:t xml:space="preserve"> The objectives</w:t>
      </w:r>
      <w:r w:rsidR="00FC7A57">
        <w:rPr>
          <w:rFonts w:ascii="Times New Roman" w:hAnsi="Times New Roman" w:cs="Times New Roman"/>
        </w:rPr>
        <w:t xml:space="preserve"> </w:t>
      </w:r>
      <w:r w:rsidR="00BE3CBC">
        <w:rPr>
          <w:rFonts w:ascii="Times New Roman" w:hAnsi="Times New Roman" w:cs="Times New Roman"/>
        </w:rPr>
        <w:t xml:space="preserve">were to </w:t>
      </w:r>
      <w:r w:rsidR="009E2373">
        <w:rPr>
          <w:rFonts w:ascii="Times New Roman" w:hAnsi="Times New Roman" w:cs="Times New Roman"/>
        </w:rPr>
        <w:t>explore</w:t>
      </w:r>
      <w:r w:rsidR="00FC7A57">
        <w:rPr>
          <w:rFonts w:ascii="Times New Roman" w:hAnsi="Times New Roman" w:cs="Times New Roman"/>
        </w:rPr>
        <w:t xml:space="preserve"> the sensitivity of</w:t>
      </w:r>
      <w:r w:rsidR="00BE3CBC">
        <w:rPr>
          <w:rFonts w:ascii="Times New Roman" w:hAnsi="Times New Roman" w:cs="Times New Roman"/>
        </w:rPr>
        <w:t xml:space="preserve"> </w:t>
      </w:r>
      <w:r w:rsidR="00BE44F3">
        <w:rPr>
          <w:rFonts w:ascii="Times New Roman" w:hAnsi="Times New Roman" w:cs="Times New Roman"/>
          <w:i/>
          <w:iCs/>
        </w:rPr>
        <w:t>T.</w:t>
      </w:r>
      <w:r w:rsidR="00D86232">
        <w:rPr>
          <w:rFonts w:ascii="Times New Roman" w:hAnsi="Times New Roman" w:cs="Times New Roman"/>
          <w:i/>
          <w:iCs/>
          <w:lang w:val="haw-US"/>
        </w:rPr>
        <w:t xml:space="preserve"> </w:t>
      </w:r>
      <w:r w:rsidR="00BE44F3">
        <w:rPr>
          <w:rFonts w:ascii="Times New Roman" w:hAnsi="Times New Roman" w:cs="Times New Roman"/>
          <w:i/>
          <w:iCs/>
        </w:rPr>
        <w:t>gratilla</w:t>
      </w:r>
      <w:r w:rsidR="00BE3CBC">
        <w:rPr>
          <w:rFonts w:ascii="Times New Roman" w:hAnsi="Times New Roman" w:cs="Times New Roman"/>
        </w:rPr>
        <w:t xml:space="preserve"> </w:t>
      </w:r>
      <w:r w:rsidR="00FC7A57">
        <w:rPr>
          <w:rFonts w:ascii="Times New Roman" w:hAnsi="Times New Roman" w:cs="Times New Roman"/>
        </w:rPr>
        <w:t xml:space="preserve">to </w:t>
      </w:r>
      <w:r w:rsidR="00703032">
        <w:rPr>
          <w:rFonts w:ascii="Times New Roman" w:hAnsi="Times New Roman" w:cs="Times New Roman"/>
          <w:lang w:val="haw-US"/>
        </w:rPr>
        <w:t>warming and OA</w:t>
      </w:r>
      <w:r w:rsidR="00FC7A57">
        <w:rPr>
          <w:rFonts w:ascii="Times New Roman" w:hAnsi="Times New Roman" w:cs="Times New Roman"/>
        </w:rPr>
        <w:t xml:space="preserve"> through </w:t>
      </w:r>
      <w:r w:rsidR="00F405F5">
        <w:rPr>
          <w:rFonts w:ascii="Times New Roman" w:hAnsi="Times New Roman" w:cs="Times New Roman"/>
        </w:rPr>
        <w:t xml:space="preserve">comparisons of </w:t>
      </w:r>
      <w:r w:rsidR="00FC7A57">
        <w:rPr>
          <w:rFonts w:ascii="Times New Roman" w:hAnsi="Times New Roman" w:cs="Times New Roman"/>
        </w:rPr>
        <w:t>1)</w:t>
      </w:r>
      <w:r w:rsidR="00206CEF">
        <w:rPr>
          <w:rFonts w:ascii="Times New Roman" w:hAnsi="Times New Roman" w:cs="Times New Roman"/>
          <w:lang w:val="haw-US"/>
        </w:rPr>
        <w:t xml:space="preserve"> </w:t>
      </w:r>
      <w:r w:rsidR="00FC7A57">
        <w:rPr>
          <w:rFonts w:ascii="Times New Roman" w:hAnsi="Times New Roman" w:cs="Times New Roman"/>
        </w:rPr>
        <w:t xml:space="preserve">growth </w:t>
      </w:r>
      <w:r w:rsidR="00F405F5">
        <w:rPr>
          <w:rFonts w:ascii="Times New Roman" w:hAnsi="Times New Roman" w:cs="Times New Roman"/>
        </w:rPr>
        <w:t xml:space="preserve">(% change from initial to final diameters) </w:t>
      </w:r>
      <w:r w:rsidR="00FC7A57">
        <w:rPr>
          <w:rFonts w:ascii="Times New Roman" w:hAnsi="Times New Roman" w:cs="Times New Roman"/>
        </w:rPr>
        <w:t>and 2)</w:t>
      </w:r>
      <w:r w:rsidR="009E2373">
        <w:rPr>
          <w:rFonts w:ascii="Times New Roman" w:hAnsi="Times New Roman" w:cs="Times New Roman"/>
        </w:rPr>
        <w:t xml:space="preserve"> calcification </w:t>
      </w:r>
      <w:r w:rsidR="00206CEF">
        <w:rPr>
          <w:rFonts w:ascii="Times New Roman" w:hAnsi="Times New Roman" w:cs="Times New Roman"/>
          <w:lang w:val="haw-US"/>
        </w:rPr>
        <w:t xml:space="preserve">(calculated </w:t>
      </w:r>
      <w:r w:rsidR="009E2373">
        <w:rPr>
          <w:rFonts w:ascii="Times New Roman" w:hAnsi="Times New Roman" w:cs="Times New Roman"/>
        </w:rPr>
        <w:t>ratios through Scanning Electron Microscopy (SEM) images</w:t>
      </w:r>
      <w:r w:rsidR="00EB0226">
        <w:rPr>
          <w:rFonts w:ascii="Times New Roman" w:hAnsi="Times New Roman" w:cs="Times New Roman"/>
          <w:lang w:val="haw-US"/>
        </w:rPr>
        <w:t xml:space="preserve"> of cross-sections</w:t>
      </w:r>
      <w:r w:rsidR="00206CEF">
        <w:rPr>
          <w:rFonts w:ascii="Times New Roman" w:hAnsi="Times New Roman" w:cs="Times New Roman"/>
          <w:lang w:val="haw-US"/>
        </w:rPr>
        <w:t>)</w:t>
      </w:r>
      <w:r w:rsidR="009E2373">
        <w:rPr>
          <w:rFonts w:ascii="Times New Roman" w:hAnsi="Times New Roman" w:cs="Times New Roman"/>
        </w:rPr>
        <w:t xml:space="preserve"> of the urchin spines. </w:t>
      </w:r>
      <w:r w:rsidR="00A50DB6">
        <w:rPr>
          <w:rFonts w:ascii="Times New Roman" w:hAnsi="Times New Roman" w:cs="Times New Roman"/>
          <w:lang w:val="haw-US"/>
        </w:rPr>
        <w:t xml:space="preserve">Additional proxies of growth </w:t>
      </w:r>
      <w:r w:rsidR="00A36574">
        <w:rPr>
          <w:rFonts w:ascii="Times New Roman" w:hAnsi="Times New Roman" w:cs="Times New Roman"/>
          <w:lang w:val="haw-US"/>
        </w:rPr>
        <w:t xml:space="preserve">(relative spine length (calculated proportionally to body size) </w:t>
      </w:r>
      <w:r w:rsidR="00A50DB6">
        <w:rPr>
          <w:rFonts w:ascii="Times New Roman" w:hAnsi="Times New Roman" w:cs="Times New Roman"/>
          <w:lang w:val="haw-US"/>
        </w:rPr>
        <w:t>and calcification</w:t>
      </w:r>
      <w:r w:rsidR="00EE795A">
        <w:rPr>
          <w:rFonts w:ascii="Times New Roman" w:hAnsi="Times New Roman" w:cs="Times New Roman"/>
          <w:lang w:val="haw-US"/>
        </w:rPr>
        <w:t xml:space="preserve"> </w:t>
      </w:r>
      <w:r w:rsidR="00A36574">
        <w:rPr>
          <w:rFonts w:ascii="Times New Roman" w:hAnsi="Times New Roman" w:cs="Times New Roman"/>
          <w:lang w:val="haw-US"/>
        </w:rPr>
        <w:t>(</w:t>
      </w:r>
      <w:r w:rsidR="00A50DB6">
        <w:rPr>
          <w:rFonts w:ascii="Times New Roman" w:hAnsi="Times New Roman" w:cs="Times New Roman"/>
          <w:lang w:val="haw-US"/>
        </w:rPr>
        <w:t>number of dropped spines</w:t>
      </w:r>
      <w:r w:rsidR="00EE795A">
        <w:rPr>
          <w:rFonts w:ascii="Times New Roman" w:hAnsi="Times New Roman" w:cs="Times New Roman"/>
          <w:lang w:val="haw-US"/>
        </w:rPr>
        <w:t>)</w:t>
      </w:r>
      <w:r w:rsidR="00A50DB6">
        <w:rPr>
          <w:rFonts w:ascii="Times New Roman" w:hAnsi="Times New Roman" w:cs="Times New Roman"/>
          <w:lang w:val="haw-US"/>
        </w:rPr>
        <w:t xml:space="preserve"> were also measured. </w:t>
      </w:r>
      <w:r w:rsidR="009E2373">
        <w:rPr>
          <w:rFonts w:ascii="Times New Roman" w:hAnsi="Times New Roman" w:cs="Times New Roman"/>
        </w:rPr>
        <w:t>Results of this research reveal</w:t>
      </w:r>
      <w:r w:rsidR="00206CEF">
        <w:rPr>
          <w:rFonts w:ascii="Times New Roman" w:hAnsi="Times New Roman" w:cs="Times New Roman"/>
          <w:lang w:val="haw-US"/>
        </w:rPr>
        <w:t xml:space="preserve"> that </w:t>
      </w:r>
      <w:r w:rsidR="00F405F5">
        <w:rPr>
          <w:rFonts w:ascii="Times New Roman" w:hAnsi="Times New Roman" w:cs="Times New Roman"/>
        </w:rPr>
        <w:t xml:space="preserve">warmer </w:t>
      </w:r>
      <w:r w:rsidR="00206CEF">
        <w:rPr>
          <w:rFonts w:ascii="Times New Roman" w:hAnsi="Times New Roman" w:cs="Times New Roman"/>
          <w:lang w:val="haw-US"/>
        </w:rPr>
        <w:t>temperature</w:t>
      </w:r>
      <w:r w:rsidR="00EE795A">
        <w:rPr>
          <w:rFonts w:ascii="Times New Roman" w:hAnsi="Times New Roman" w:cs="Times New Roman"/>
          <w:lang w:val="haw-US"/>
        </w:rPr>
        <w:t>s</w:t>
      </w:r>
      <w:r w:rsidR="00206CEF">
        <w:rPr>
          <w:rFonts w:ascii="Times New Roman" w:hAnsi="Times New Roman" w:cs="Times New Roman"/>
          <w:lang w:val="haw-US"/>
        </w:rPr>
        <w:t xml:space="preserve"> </w:t>
      </w:r>
      <w:r w:rsidR="0014321F">
        <w:rPr>
          <w:rFonts w:ascii="Times New Roman" w:hAnsi="Times New Roman" w:cs="Times New Roman"/>
          <w:lang w:val="haw-US"/>
        </w:rPr>
        <w:t>increased</w:t>
      </w:r>
      <w:r w:rsidR="00206CEF">
        <w:rPr>
          <w:rFonts w:ascii="Times New Roman" w:hAnsi="Times New Roman" w:cs="Times New Roman"/>
          <w:lang w:val="haw-US"/>
        </w:rPr>
        <w:t xml:space="preserve"> growth while </w:t>
      </w:r>
      <w:r w:rsidR="0014321F">
        <w:rPr>
          <w:rFonts w:ascii="Times New Roman" w:hAnsi="Times New Roman" w:cs="Times New Roman"/>
          <w:lang w:val="haw-US"/>
        </w:rPr>
        <w:t>acidification</w:t>
      </w:r>
      <w:r w:rsidR="00206CEF">
        <w:rPr>
          <w:rFonts w:ascii="Times New Roman" w:hAnsi="Times New Roman" w:cs="Times New Roman"/>
          <w:lang w:val="haw-US"/>
        </w:rPr>
        <w:t xml:space="preserve"> reduced calcification</w:t>
      </w:r>
      <w:r w:rsidR="00A50DB6">
        <w:rPr>
          <w:rFonts w:ascii="Times New Roman" w:hAnsi="Times New Roman" w:cs="Times New Roman"/>
          <w:lang w:val="haw-US"/>
        </w:rPr>
        <w:t xml:space="preserve"> at the</w:t>
      </w:r>
      <w:r w:rsidR="00F405F5">
        <w:rPr>
          <w:rFonts w:ascii="Times New Roman" w:hAnsi="Times New Roman" w:cs="Times New Roman"/>
        </w:rPr>
        <w:t xml:space="preserve"> </w:t>
      </w:r>
      <w:r w:rsidR="00EB0226">
        <w:rPr>
          <w:rFonts w:ascii="Times New Roman" w:hAnsi="Times New Roman" w:cs="Times New Roman"/>
          <w:lang w:val="haw-US"/>
        </w:rPr>
        <w:t>base</w:t>
      </w:r>
      <w:r w:rsidR="00F405F5">
        <w:rPr>
          <w:rFonts w:ascii="Times New Roman" w:hAnsi="Times New Roman" w:cs="Times New Roman"/>
        </w:rPr>
        <w:t xml:space="preserve"> of spines </w:t>
      </w:r>
      <w:r w:rsidR="00A87FA6">
        <w:rPr>
          <w:rFonts w:ascii="Times New Roman" w:hAnsi="Times New Roman" w:cs="Times New Roman"/>
          <w:lang w:val="haw-US"/>
        </w:rPr>
        <w:t>w</w:t>
      </w:r>
      <w:r w:rsidR="008223DE">
        <w:rPr>
          <w:rFonts w:ascii="Times New Roman" w:hAnsi="Times New Roman" w:cs="Times New Roman"/>
          <w:lang w:val="haw-US"/>
        </w:rPr>
        <w:t>ith no interactive effects of the two</w:t>
      </w:r>
      <w:r w:rsidR="00420885">
        <w:rPr>
          <w:rFonts w:ascii="Times New Roman" w:hAnsi="Times New Roman" w:cs="Times New Roman"/>
        </w:rPr>
        <w:t xml:space="preserve"> factors</w:t>
      </w:r>
      <w:r w:rsidR="00EB0226">
        <w:rPr>
          <w:rFonts w:ascii="Times New Roman" w:hAnsi="Times New Roman" w:cs="Times New Roman"/>
          <w:lang w:val="haw-US"/>
        </w:rPr>
        <w:t xml:space="preserve">. </w:t>
      </w:r>
      <w:r w:rsidR="00BB2468">
        <w:rPr>
          <w:rFonts w:ascii="Times New Roman" w:hAnsi="Times New Roman" w:cs="Times New Roman"/>
          <w:lang w:val="haw-US"/>
        </w:rPr>
        <w:t>Urchins in low pH treatments shed their spines more readily</w:t>
      </w:r>
      <w:r w:rsidR="00A87FA6">
        <w:rPr>
          <w:rFonts w:ascii="Times New Roman" w:hAnsi="Times New Roman" w:cs="Times New Roman"/>
          <w:lang w:val="haw-US"/>
        </w:rPr>
        <w:t xml:space="preserve"> than those in ambient pH</w:t>
      </w:r>
      <w:r w:rsidR="005E4051">
        <w:rPr>
          <w:rFonts w:ascii="Times New Roman" w:hAnsi="Times New Roman" w:cs="Times New Roman"/>
          <w:lang w:val="haw-US"/>
        </w:rPr>
        <w:t>,</w:t>
      </w:r>
      <w:r w:rsidR="00A87FA6">
        <w:rPr>
          <w:rFonts w:ascii="Times New Roman" w:hAnsi="Times New Roman" w:cs="Times New Roman"/>
          <w:lang w:val="haw-US"/>
        </w:rPr>
        <w:t xml:space="preserve"> regardless of temperature</w:t>
      </w:r>
      <w:r w:rsidR="00BB2468">
        <w:rPr>
          <w:rFonts w:ascii="Times New Roman" w:hAnsi="Times New Roman" w:cs="Times New Roman"/>
          <w:lang w:val="haw-US"/>
        </w:rPr>
        <w:t>, indicating that</w:t>
      </w:r>
      <w:r w:rsidR="005E4051">
        <w:rPr>
          <w:rFonts w:ascii="Times New Roman" w:hAnsi="Times New Roman" w:cs="Times New Roman"/>
          <w:lang w:val="haw-US"/>
        </w:rPr>
        <w:t xml:space="preserve"> </w:t>
      </w:r>
      <w:r w:rsidR="00CD0DCB">
        <w:rPr>
          <w:rFonts w:ascii="Times New Roman" w:hAnsi="Times New Roman" w:cs="Times New Roman"/>
          <w:lang w:val="haw-US"/>
        </w:rPr>
        <w:t xml:space="preserve">calcification may be </w:t>
      </w:r>
      <w:r w:rsidR="005E4051">
        <w:rPr>
          <w:rFonts w:ascii="Times New Roman" w:hAnsi="Times New Roman" w:cs="Times New Roman"/>
          <w:lang w:val="haw-US"/>
        </w:rPr>
        <w:t xml:space="preserve">hindered in these acidic conditions. </w:t>
      </w:r>
      <w:r w:rsidR="00EB0226">
        <w:rPr>
          <w:rFonts w:ascii="Times New Roman" w:hAnsi="Times New Roman" w:cs="Times New Roman"/>
          <w:lang w:val="haw-US"/>
        </w:rPr>
        <w:t>These results suggest that</w:t>
      </w:r>
      <w:r w:rsidR="00C219AE">
        <w:rPr>
          <w:rFonts w:ascii="Times New Roman" w:hAnsi="Times New Roman" w:cs="Times New Roman"/>
          <w:lang w:val="haw-US"/>
        </w:rPr>
        <w:t xml:space="preserve"> while survivorship and growth </w:t>
      </w:r>
      <w:r w:rsidR="00AF7FE5">
        <w:rPr>
          <w:rFonts w:ascii="Times New Roman" w:hAnsi="Times New Roman" w:cs="Times New Roman"/>
          <w:lang w:val="haw-US"/>
        </w:rPr>
        <w:t xml:space="preserve">were normal, the energy required to </w:t>
      </w:r>
      <w:r w:rsidR="00961D4D">
        <w:rPr>
          <w:rFonts w:ascii="Times New Roman" w:hAnsi="Times New Roman" w:cs="Times New Roman"/>
          <w:lang w:val="haw-US"/>
        </w:rPr>
        <w:t xml:space="preserve">keep </w:t>
      </w:r>
      <w:r w:rsidR="00E614A8">
        <w:rPr>
          <w:rFonts w:ascii="Times New Roman" w:hAnsi="Times New Roman" w:cs="Times New Roman"/>
          <w:lang w:val="haw-US"/>
        </w:rPr>
        <w:t>up with calcification, regardless of temperature change, may be inhibitive for the long term.</w:t>
      </w:r>
    </w:p>
    <w:p w14:paraId="75A9CA8F" w14:textId="144C7CCC" w:rsidR="0058799F" w:rsidRPr="0058799F" w:rsidRDefault="0058799F" w:rsidP="00486FB6">
      <w:pPr>
        <w:spacing w:line="480" w:lineRule="auto"/>
        <w:rPr>
          <w:rFonts w:ascii="Times New Roman" w:hAnsi="Times New Roman" w:cs="Times New Roman"/>
          <w:lang w:val="haw-US"/>
        </w:rPr>
        <w:sectPr w:rsidR="0058799F" w:rsidRPr="0058799F" w:rsidSect="009E2373">
          <w:footerReference w:type="even" r:id="rId11"/>
          <w:footerReference w:type="default" r:id="rId12"/>
          <w:footerReference w:type="first" r:id="rId13"/>
          <w:pgSz w:w="12240" w:h="15840"/>
          <w:pgMar w:top="1440" w:right="1440" w:bottom="1440" w:left="1440" w:header="720" w:footer="720" w:gutter="0"/>
          <w:pgNumType w:fmt="lowerRoman"/>
          <w:cols w:space="720"/>
          <w:titlePg/>
          <w:docGrid w:linePitch="360"/>
        </w:sectPr>
      </w:pPr>
    </w:p>
    <w:p w14:paraId="4C543887" w14:textId="0282F97C" w:rsidR="00486FB6" w:rsidRPr="009E2373" w:rsidRDefault="00486FB6" w:rsidP="00B82323">
      <w:pPr>
        <w:spacing w:line="480" w:lineRule="auto"/>
        <w:jc w:val="center"/>
        <w:rPr>
          <w:rFonts w:ascii="Times New Roman" w:hAnsi="Times New Roman" w:cs="Times New Roman"/>
        </w:rPr>
      </w:pPr>
      <w:r w:rsidRPr="00226D6F">
        <w:rPr>
          <w:rFonts w:ascii="Times New Roman" w:hAnsi="Times New Roman" w:cs="Times New Roman"/>
          <w:b/>
          <w:color w:val="000000" w:themeColor="text1"/>
        </w:rPr>
        <w:lastRenderedPageBreak/>
        <w:t>TABLE OF CONTENTS</w:t>
      </w:r>
    </w:p>
    <w:p w14:paraId="470722A8" w14:textId="53271285" w:rsidR="00486FB6" w:rsidRPr="00226D6F" w:rsidRDefault="00D12FA4" w:rsidP="00190226">
      <w:pPr>
        <w:spacing w:line="480" w:lineRule="auto"/>
        <w:jc w:val="both"/>
        <w:rPr>
          <w:rFonts w:ascii="Times New Roman" w:hAnsi="Times New Roman" w:cs="Times New Roman"/>
          <w:color w:val="000000" w:themeColor="text1"/>
        </w:rPr>
      </w:pPr>
      <w:hyperlink w:anchor="Acknowledgements" w:history="1">
        <w:r w:rsidR="00486FB6" w:rsidRPr="00226D6F">
          <w:rPr>
            <w:rStyle w:val="Hyperlink"/>
            <w:rFonts w:ascii="Times New Roman" w:hAnsi="Times New Roman" w:cs="Times New Roman"/>
            <w:color w:val="000000" w:themeColor="text1"/>
            <w:u w:val="none"/>
          </w:rPr>
          <w:t>Acknowledgements</w:t>
        </w:r>
      </w:hyperlink>
      <w:r w:rsidR="00486FB6" w:rsidRPr="00226D6F">
        <w:rPr>
          <w:rFonts w:ascii="Times New Roman" w:hAnsi="Times New Roman" w:cs="Times New Roman"/>
          <w:color w:val="000000" w:themeColor="text1"/>
        </w:rPr>
        <w:t>……………………………………………………………………….……….ii</w:t>
      </w:r>
    </w:p>
    <w:p w14:paraId="734D593E" w14:textId="2E4D37BC" w:rsidR="000A00C2" w:rsidRPr="00226D6F" w:rsidRDefault="00D12FA4" w:rsidP="00190226">
      <w:pPr>
        <w:spacing w:line="480" w:lineRule="auto"/>
        <w:jc w:val="both"/>
        <w:rPr>
          <w:rStyle w:val="Hyperlink"/>
          <w:rFonts w:ascii="Times New Roman" w:hAnsi="Times New Roman" w:cs="Times New Roman"/>
          <w:bCs/>
          <w:color w:val="000000" w:themeColor="text1"/>
          <w:u w:val="none"/>
        </w:rPr>
      </w:pPr>
      <w:hyperlink w:anchor="Abstract" w:history="1">
        <w:r w:rsidR="00AF1FB1" w:rsidRPr="00226D6F">
          <w:rPr>
            <w:rStyle w:val="Hyperlink"/>
            <w:rFonts w:ascii="Times New Roman" w:hAnsi="Times New Roman" w:cs="Times New Roman"/>
            <w:color w:val="000000" w:themeColor="text1"/>
            <w:u w:val="none"/>
          </w:rPr>
          <w:t>Abstract</w:t>
        </w:r>
      </w:hyperlink>
      <w:r w:rsidR="00486FB6" w:rsidRPr="00226D6F">
        <w:rPr>
          <w:rStyle w:val="Hyperlink"/>
          <w:rFonts w:ascii="Times New Roman" w:hAnsi="Times New Roman" w:cs="Times New Roman"/>
          <w:color w:val="000000" w:themeColor="text1"/>
          <w:u w:val="none"/>
        </w:rPr>
        <w:t>……………………………………………………………………………...……………</w:t>
      </w:r>
      <w:r w:rsidR="00486FB6" w:rsidRPr="00226D6F">
        <w:rPr>
          <w:rStyle w:val="Hyperlink"/>
          <w:rFonts w:ascii="Times New Roman" w:hAnsi="Times New Roman" w:cs="Times New Roman"/>
          <w:bCs/>
          <w:color w:val="000000" w:themeColor="text1"/>
          <w:u w:val="none"/>
        </w:rPr>
        <w:t>iii</w:t>
      </w:r>
    </w:p>
    <w:p w14:paraId="494064AB" w14:textId="0AD58C0B" w:rsidR="000A00C2" w:rsidRPr="00226D6F" w:rsidRDefault="000A00C2" w:rsidP="00190226">
      <w:pPr>
        <w:spacing w:line="480" w:lineRule="auto"/>
        <w:jc w:val="both"/>
        <w:rPr>
          <w:rStyle w:val="Hyperlink"/>
          <w:rFonts w:ascii="Times New Roman" w:hAnsi="Times New Roman" w:cs="Times New Roman"/>
          <w:bCs/>
          <w:color w:val="000000" w:themeColor="text1"/>
          <w:u w:val="none"/>
        </w:rPr>
      </w:pPr>
      <w:r w:rsidRPr="00226D6F">
        <w:rPr>
          <w:rStyle w:val="Hyperlink"/>
          <w:rFonts w:ascii="Times New Roman" w:hAnsi="Times New Roman" w:cs="Times New Roman"/>
          <w:bCs/>
          <w:color w:val="000000" w:themeColor="text1"/>
          <w:u w:val="none"/>
        </w:rPr>
        <w:t>Table of Contents…………………………………………………………………………………iv</w:t>
      </w:r>
    </w:p>
    <w:p w14:paraId="636BFA49" w14:textId="6B8528E4" w:rsidR="000A00C2" w:rsidRPr="00190226" w:rsidRDefault="00D12FA4" w:rsidP="00190226">
      <w:pPr>
        <w:spacing w:line="480" w:lineRule="auto"/>
        <w:jc w:val="both"/>
        <w:rPr>
          <w:rFonts w:ascii="Times New Roman" w:hAnsi="Times New Roman" w:cs="Times New Roman"/>
          <w:color w:val="000000" w:themeColor="text1"/>
          <w:lang w:val="haw-US"/>
        </w:rPr>
      </w:pPr>
      <w:hyperlink w:anchor="ListOfTables" w:history="1">
        <w:r w:rsidR="000A00C2" w:rsidRPr="00257866">
          <w:rPr>
            <w:rStyle w:val="Hyperlink"/>
            <w:rFonts w:ascii="Times New Roman" w:hAnsi="Times New Roman" w:cs="Times New Roman"/>
            <w:color w:val="000000" w:themeColor="text1"/>
            <w:u w:val="none"/>
          </w:rPr>
          <w:t>List of Tables</w:t>
        </w:r>
      </w:hyperlink>
      <w:r w:rsidR="003351B4" w:rsidRPr="00226D6F">
        <w:rPr>
          <w:rFonts w:ascii="Times New Roman" w:hAnsi="Times New Roman" w:cs="Times New Roman"/>
          <w:color w:val="000000" w:themeColor="text1"/>
        </w:rPr>
        <w:t>……………</w:t>
      </w:r>
      <w:r w:rsidR="000A00C2" w:rsidRPr="00226D6F">
        <w:rPr>
          <w:rFonts w:ascii="Times New Roman" w:hAnsi="Times New Roman" w:cs="Times New Roman"/>
          <w:color w:val="000000" w:themeColor="text1"/>
        </w:rPr>
        <w:t>…………………………………………………………………</w:t>
      </w:r>
      <w:r w:rsidR="00D67884">
        <w:rPr>
          <w:rFonts w:ascii="Times New Roman" w:hAnsi="Times New Roman" w:cs="Times New Roman"/>
          <w:color w:val="000000" w:themeColor="text1"/>
          <w:lang w:val="haw-US"/>
        </w:rPr>
        <w:t>.</w:t>
      </w:r>
      <w:r w:rsidR="000A00C2" w:rsidRPr="00226D6F">
        <w:rPr>
          <w:rFonts w:ascii="Times New Roman" w:hAnsi="Times New Roman" w:cs="Times New Roman"/>
          <w:color w:val="000000" w:themeColor="text1"/>
        </w:rPr>
        <w:t>……</w:t>
      </w:r>
      <w:r w:rsidR="00190226">
        <w:rPr>
          <w:rFonts w:ascii="Times New Roman" w:hAnsi="Times New Roman" w:cs="Times New Roman"/>
          <w:color w:val="000000" w:themeColor="text1"/>
          <w:lang w:val="haw-US"/>
        </w:rPr>
        <w:t>...v</w:t>
      </w:r>
    </w:p>
    <w:p w14:paraId="4F3783BC" w14:textId="636D19D7" w:rsidR="000A00C2" w:rsidRPr="00190226" w:rsidRDefault="00D12FA4" w:rsidP="00190226">
      <w:pPr>
        <w:spacing w:line="480" w:lineRule="auto"/>
        <w:jc w:val="both"/>
        <w:rPr>
          <w:rFonts w:ascii="Times New Roman" w:hAnsi="Times New Roman" w:cs="Times New Roman"/>
          <w:color w:val="000000" w:themeColor="text1"/>
          <w:lang w:val="haw-US"/>
        </w:rPr>
      </w:pPr>
      <w:hyperlink w:anchor="ListOfFigures" w:history="1">
        <w:r w:rsidR="000A00C2" w:rsidRPr="00257866">
          <w:rPr>
            <w:rStyle w:val="Hyperlink"/>
            <w:rFonts w:ascii="Times New Roman" w:hAnsi="Times New Roman" w:cs="Times New Roman"/>
            <w:color w:val="000000" w:themeColor="text1"/>
            <w:u w:val="none"/>
          </w:rPr>
          <w:t>List of Figures</w:t>
        </w:r>
      </w:hyperlink>
      <w:r w:rsidR="000A00C2" w:rsidRPr="00226D6F">
        <w:rPr>
          <w:rFonts w:ascii="Times New Roman" w:hAnsi="Times New Roman" w:cs="Times New Roman"/>
          <w:color w:val="000000" w:themeColor="text1"/>
        </w:rPr>
        <w:t>………………………………………………………………………………</w:t>
      </w:r>
      <w:r w:rsidR="00D67884">
        <w:rPr>
          <w:rFonts w:ascii="Times New Roman" w:hAnsi="Times New Roman" w:cs="Times New Roman"/>
          <w:color w:val="000000" w:themeColor="text1"/>
          <w:lang w:val="haw-US"/>
        </w:rPr>
        <w:t>.</w:t>
      </w:r>
      <w:r w:rsidR="000A00C2" w:rsidRPr="00226D6F">
        <w:rPr>
          <w:rFonts w:ascii="Times New Roman" w:hAnsi="Times New Roman" w:cs="Times New Roman"/>
          <w:color w:val="000000" w:themeColor="text1"/>
        </w:rPr>
        <w:t>……</w:t>
      </w:r>
      <w:r w:rsidR="00190226">
        <w:rPr>
          <w:rFonts w:ascii="Times New Roman" w:hAnsi="Times New Roman" w:cs="Times New Roman"/>
          <w:color w:val="000000" w:themeColor="text1"/>
          <w:lang w:val="haw-US"/>
        </w:rPr>
        <w:t>vi</w:t>
      </w:r>
    </w:p>
    <w:p w14:paraId="28A2A9D6" w14:textId="661C7FCD" w:rsidR="000A00C2" w:rsidRPr="00226D6F" w:rsidRDefault="00D12FA4" w:rsidP="00190226">
      <w:pPr>
        <w:spacing w:line="480" w:lineRule="auto"/>
        <w:jc w:val="both"/>
        <w:rPr>
          <w:rStyle w:val="Hyperlink"/>
          <w:rFonts w:ascii="Times New Roman" w:hAnsi="Times New Roman" w:cs="Times New Roman"/>
          <w:color w:val="000000" w:themeColor="text1"/>
          <w:u w:val="none"/>
        </w:rPr>
      </w:pPr>
      <w:hyperlink w:anchor="Introduction" w:history="1">
        <w:r w:rsidR="00AF1FB1" w:rsidRPr="00226D6F">
          <w:rPr>
            <w:rStyle w:val="Hyperlink"/>
            <w:rFonts w:ascii="Times New Roman" w:hAnsi="Times New Roman" w:cs="Times New Roman"/>
            <w:color w:val="000000" w:themeColor="text1"/>
            <w:u w:val="none"/>
          </w:rPr>
          <w:t>Introduction</w:t>
        </w:r>
      </w:hyperlink>
      <w:r w:rsidR="000A00C2" w:rsidRPr="00226D6F">
        <w:rPr>
          <w:rStyle w:val="Hyperlink"/>
          <w:rFonts w:ascii="Times New Roman" w:hAnsi="Times New Roman" w:cs="Times New Roman"/>
          <w:color w:val="000000" w:themeColor="text1"/>
          <w:u w:val="none"/>
        </w:rPr>
        <w:t>……………………………………………………………………………………</w:t>
      </w:r>
      <w:r w:rsidR="003351B4" w:rsidRPr="00226D6F">
        <w:rPr>
          <w:rStyle w:val="Hyperlink"/>
          <w:rFonts w:ascii="Times New Roman" w:hAnsi="Times New Roman" w:cs="Times New Roman"/>
          <w:color w:val="000000" w:themeColor="text1"/>
          <w:u w:val="none"/>
        </w:rPr>
        <w:t>.….1</w:t>
      </w:r>
    </w:p>
    <w:p w14:paraId="64FD9727" w14:textId="13E6A02D" w:rsidR="003351B4" w:rsidRPr="00D67884" w:rsidRDefault="00D12FA4" w:rsidP="00190226">
      <w:pPr>
        <w:spacing w:line="480" w:lineRule="auto"/>
        <w:jc w:val="both"/>
        <w:rPr>
          <w:rStyle w:val="Hyperlink"/>
          <w:rFonts w:ascii="Times New Roman" w:hAnsi="Times New Roman" w:cs="Times New Roman"/>
          <w:color w:val="000000" w:themeColor="text1"/>
          <w:u w:val="none"/>
          <w:lang w:val="haw-US"/>
        </w:rPr>
      </w:pPr>
      <w:hyperlink w:anchor="Methods" w:history="1">
        <w:r w:rsidR="00AF1FB1" w:rsidRPr="00226D6F">
          <w:rPr>
            <w:rStyle w:val="Hyperlink"/>
            <w:rFonts w:ascii="Times New Roman" w:hAnsi="Times New Roman" w:cs="Times New Roman"/>
            <w:color w:val="000000" w:themeColor="text1"/>
            <w:u w:val="none"/>
          </w:rPr>
          <w:t>Methods</w:t>
        </w:r>
      </w:hyperlink>
      <w:r w:rsidR="00D67884">
        <w:rPr>
          <w:rStyle w:val="Hyperlink"/>
          <w:rFonts w:ascii="Times New Roman" w:hAnsi="Times New Roman" w:cs="Times New Roman"/>
          <w:color w:val="000000" w:themeColor="text1"/>
          <w:u w:val="none"/>
          <w:lang w:val="haw-US"/>
        </w:rPr>
        <w:t>..........................................................................................................................................19</w:t>
      </w:r>
    </w:p>
    <w:p w14:paraId="34A4986D" w14:textId="7FB821A6" w:rsidR="003351B4" w:rsidRPr="00D67884" w:rsidRDefault="003351B4" w:rsidP="00190226">
      <w:pPr>
        <w:spacing w:line="480" w:lineRule="auto"/>
        <w:jc w:val="both"/>
        <w:rPr>
          <w:rFonts w:ascii="Times New Roman" w:hAnsi="Times New Roman" w:cs="Times New Roman"/>
          <w:color w:val="000000" w:themeColor="text1"/>
          <w:lang w:val="haw-US"/>
        </w:rPr>
      </w:pPr>
      <w:r w:rsidRPr="00226D6F">
        <w:rPr>
          <w:rFonts w:ascii="Times New Roman" w:hAnsi="Times New Roman" w:cs="Times New Roman"/>
          <w:color w:val="000000" w:themeColor="text1"/>
        </w:rPr>
        <w:tab/>
      </w:r>
      <w:hyperlink w:anchor="StudyAnimal" w:history="1">
        <w:r w:rsidRPr="00226D6F">
          <w:rPr>
            <w:rStyle w:val="Hyperlink"/>
            <w:rFonts w:ascii="Times New Roman" w:hAnsi="Times New Roman" w:cs="Times New Roman"/>
            <w:color w:val="000000" w:themeColor="text1"/>
            <w:u w:val="none"/>
          </w:rPr>
          <w:t>Study Animal Collection and Acclimation</w:t>
        </w:r>
      </w:hyperlink>
      <w:r w:rsidRPr="00226D6F">
        <w:rPr>
          <w:rFonts w:ascii="Times New Roman" w:hAnsi="Times New Roman" w:cs="Times New Roman"/>
          <w:color w:val="000000" w:themeColor="text1"/>
        </w:rPr>
        <w:t>……………………………………………</w:t>
      </w:r>
      <w:r w:rsidR="00D67884">
        <w:rPr>
          <w:rFonts w:ascii="Times New Roman" w:hAnsi="Times New Roman" w:cs="Times New Roman"/>
          <w:color w:val="000000" w:themeColor="text1"/>
          <w:lang w:val="haw-US"/>
        </w:rPr>
        <w:t>.....11</w:t>
      </w:r>
    </w:p>
    <w:p w14:paraId="32613DD1" w14:textId="6EC797D6" w:rsidR="003351B4" w:rsidRPr="00D67884" w:rsidRDefault="003351B4" w:rsidP="00190226">
      <w:pPr>
        <w:spacing w:line="480" w:lineRule="auto"/>
        <w:jc w:val="both"/>
        <w:rPr>
          <w:rFonts w:ascii="Times New Roman" w:hAnsi="Times New Roman" w:cs="Times New Roman"/>
          <w:color w:val="000000" w:themeColor="text1"/>
          <w:lang w:val="haw-US"/>
        </w:rPr>
      </w:pPr>
      <w:r w:rsidRPr="00226D6F">
        <w:rPr>
          <w:rFonts w:ascii="Times New Roman" w:hAnsi="Times New Roman" w:cs="Times New Roman"/>
          <w:color w:val="000000" w:themeColor="text1"/>
        </w:rPr>
        <w:tab/>
      </w:r>
      <w:hyperlink w:anchor="ExpDesign" w:history="1">
        <w:r w:rsidRPr="00226D6F">
          <w:rPr>
            <w:rStyle w:val="Hyperlink"/>
            <w:rFonts w:ascii="Times New Roman" w:hAnsi="Times New Roman" w:cs="Times New Roman"/>
            <w:color w:val="000000" w:themeColor="text1"/>
            <w:u w:val="none"/>
          </w:rPr>
          <w:t xml:space="preserve">Experimental </w:t>
        </w:r>
        <w:r w:rsidRPr="00226D6F">
          <w:rPr>
            <w:rStyle w:val="Hyperlink"/>
            <w:rFonts w:ascii="Times New Roman" w:hAnsi="Times New Roman" w:cs="Times New Roman"/>
            <w:color w:val="000000" w:themeColor="text1"/>
            <w:u w:val="none"/>
            <w:lang w:val="haw-US"/>
          </w:rPr>
          <w:t>Design</w:t>
        </w:r>
      </w:hyperlink>
      <w:r w:rsidRPr="00226D6F">
        <w:rPr>
          <w:rFonts w:ascii="Times New Roman" w:hAnsi="Times New Roman" w:cs="Times New Roman"/>
          <w:color w:val="000000" w:themeColor="text1"/>
        </w:rPr>
        <w:t>………………………………………………………………</w:t>
      </w:r>
      <w:r w:rsidR="00D67884">
        <w:rPr>
          <w:rFonts w:ascii="Times New Roman" w:hAnsi="Times New Roman" w:cs="Times New Roman"/>
          <w:color w:val="000000" w:themeColor="text1"/>
          <w:lang w:val="haw-US"/>
        </w:rPr>
        <w:t>..</w:t>
      </w:r>
      <w:r w:rsidRPr="00226D6F">
        <w:rPr>
          <w:rFonts w:ascii="Times New Roman" w:hAnsi="Times New Roman" w:cs="Times New Roman"/>
          <w:color w:val="000000" w:themeColor="text1"/>
        </w:rPr>
        <w:t>……</w:t>
      </w:r>
      <w:r w:rsidR="00D67884">
        <w:rPr>
          <w:rFonts w:ascii="Times New Roman" w:hAnsi="Times New Roman" w:cs="Times New Roman"/>
          <w:color w:val="000000" w:themeColor="text1"/>
          <w:lang w:val="haw-US"/>
        </w:rPr>
        <w:t>11</w:t>
      </w:r>
    </w:p>
    <w:p w14:paraId="2DB4EB46" w14:textId="0F4F7AD3" w:rsidR="003351B4" w:rsidRPr="00D67884" w:rsidRDefault="003351B4" w:rsidP="00190226">
      <w:pPr>
        <w:spacing w:line="480" w:lineRule="auto"/>
        <w:jc w:val="both"/>
        <w:rPr>
          <w:rFonts w:ascii="Times New Roman" w:hAnsi="Times New Roman" w:cs="Times New Roman"/>
          <w:color w:val="000000" w:themeColor="text1"/>
          <w:lang w:val="haw-US"/>
        </w:rPr>
      </w:pPr>
      <w:r w:rsidRPr="00226D6F">
        <w:rPr>
          <w:rFonts w:ascii="Times New Roman" w:hAnsi="Times New Roman" w:cs="Times New Roman"/>
          <w:color w:val="000000" w:themeColor="text1"/>
        </w:rPr>
        <w:tab/>
      </w:r>
      <w:hyperlink w:anchor="ExpTreatments" w:history="1">
        <w:r w:rsidRPr="00226D6F">
          <w:rPr>
            <w:rStyle w:val="Hyperlink"/>
            <w:rFonts w:ascii="Times New Roman" w:hAnsi="Times New Roman" w:cs="Times New Roman"/>
            <w:color w:val="000000" w:themeColor="text1"/>
            <w:u w:val="none"/>
          </w:rPr>
          <w:t>Experimental Treatments and Data Collection</w:t>
        </w:r>
      </w:hyperlink>
      <w:r w:rsidRPr="00226D6F">
        <w:rPr>
          <w:rFonts w:ascii="Times New Roman" w:hAnsi="Times New Roman" w:cs="Times New Roman"/>
          <w:color w:val="000000" w:themeColor="text1"/>
        </w:rPr>
        <w:t>…………………………………………</w:t>
      </w:r>
      <w:r w:rsidR="00D67884">
        <w:rPr>
          <w:rFonts w:ascii="Times New Roman" w:hAnsi="Times New Roman" w:cs="Times New Roman"/>
          <w:color w:val="000000" w:themeColor="text1"/>
          <w:lang w:val="haw-US"/>
        </w:rPr>
        <w:t>...13</w:t>
      </w:r>
    </w:p>
    <w:p w14:paraId="654766F9" w14:textId="7C10ECD4" w:rsidR="003351B4" w:rsidRPr="00D67884" w:rsidRDefault="003351B4" w:rsidP="00190226">
      <w:pPr>
        <w:spacing w:line="480" w:lineRule="auto"/>
        <w:jc w:val="both"/>
        <w:rPr>
          <w:rFonts w:ascii="Times New Roman" w:hAnsi="Times New Roman" w:cs="Times New Roman"/>
          <w:color w:val="000000" w:themeColor="text1"/>
          <w:lang w:val="haw-US"/>
        </w:rPr>
      </w:pPr>
      <w:r w:rsidRPr="00226D6F">
        <w:rPr>
          <w:rFonts w:ascii="Times New Roman" w:hAnsi="Times New Roman" w:cs="Times New Roman"/>
          <w:color w:val="000000" w:themeColor="text1"/>
        </w:rPr>
        <w:tab/>
      </w:r>
      <w:hyperlink w:anchor="SEMImageJ" w:history="1">
        <w:r w:rsidRPr="00226D6F">
          <w:rPr>
            <w:rStyle w:val="Hyperlink"/>
            <w:rFonts w:ascii="Times New Roman" w:hAnsi="Times New Roman" w:cs="Times New Roman"/>
            <w:color w:val="000000" w:themeColor="text1"/>
            <w:u w:val="none"/>
          </w:rPr>
          <w:t>SEM and Image J</w:t>
        </w:r>
      </w:hyperlink>
      <w:r w:rsidRPr="00226D6F">
        <w:rPr>
          <w:rFonts w:ascii="Times New Roman" w:hAnsi="Times New Roman" w:cs="Times New Roman"/>
          <w:color w:val="000000" w:themeColor="text1"/>
        </w:rPr>
        <w:t>………………………………………………………………………</w:t>
      </w:r>
      <w:r w:rsidR="00D67884">
        <w:rPr>
          <w:rFonts w:ascii="Times New Roman" w:hAnsi="Times New Roman" w:cs="Times New Roman"/>
          <w:color w:val="000000" w:themeColor="text1"/>
          <w:lang w:val="haw-US"/>
        </w:rPr>
        <w:t>....15</w:t>
      </w:r>
    </w:p>
    <w:p w14:paraId="064F3153" w14:textId="1E126BB5" w:rsidR="003351B4" w:rsidRPr="00D67884" w:rsidRDefault="003351B4" w:rsidP="00190226">
      <w:pPr>
        <w:spacing w:line="480" w:lineRule="auto"/>
        <w:jc w:val="both"/>
        <w:rPr>
          <w:rStyle w:val="Hyperlink"/>
          <w:rFonts w:ascii="Times New Roman" w:eastAsia="Times New Roman" w:hAnsi="Times New Roman" w:cs="Times New Roman"/>
          <w:color w:val="000000" w:themeColor="text1"/>
          <w:u w:val="none"/>
          <w:lang w:val="haw-US"/>
        </w:rPr>
      </w:pPr>
      <w:r w:rsidRPr="00226D6F">
        <w:rPr>
          <w:rStyle w:val="Hyperlink"/>
          <w:rFonts w:ascii="Times New Roman" w:hAnsi="Times New Roman" w:cs="Times New Roman"/>
          <w:color w:val="000000" w:themeColor="text1"/>
          <w:u w:val="none"/>
        </w:rPr>
        <w:tab/>
      </w:r>
      <w:hyperlink w:anchor="Stats" w:history="1">
        <w:r w:rsidRPr="00226D6F">
          <w:rPr>
            <w:rStyle w:val="Hyperlink"/>
            <w:rFonts w:ascii="Times New Roman" w:eastAsia="Times New Roman" w:hAnsi="Times New Roman" w:cs="Times New Roman"/>
            <w:color w:val="000000" w:themeColor="text1"/>
            <w:u w:val="none"/>
          </w:rPr>
          <w:t>Statistical Analyses</w:t>
        </w:r>
      </w:hyperlink>
      <w:r w:rsidRPr="00226D6F">
        <w:rPr>
          <w:rFonts w:ascii="Times New Roman" w:eastAsia="Times New Roman" w:hAnsi="Times New Roman" w:cs="Times New Roman"/>
          <w:color w:val="000000" w:themeColor="text1"/>
        </w:rPr>
        <w:t>……………………………………………………………………</w:t>
      </w:r>
      <w:r w:rsidR="00D67884">
        <w:rPr>
          <w:rFonts w:ascii="Times New Roman" w:eastAsia="Times New Roman" w:hAnsi="Times New Roman" w:cs="Times New Roman"/>
          <w:color w:val="000000" w:themeColor="text1"/>
          <w:lang w:val="haw-US"/>
        </w:rPr>
        <w:t>....18</w:t>
      </w:r>
    </w:p>
    <w:p w14:paraId="6C03A7E4" w14:textId="267B4E07" w:rsidR="00D67884" w:rsidRDefault="00D12FA4" w:rsidP="00190226">
      <w:pPr>
        <w:spacing w:line="480" w:lineRule="auto"/>
        <w:jc w:val="both"/>
        <w:rPr>
          <w:rStyle w:val="Hyperlink"/>
          <w:rFonts w:ascii="Times New Roman" w:hAnsi="Times New Roman" w:cs="Times New Roman"/>
          <w:color w:val="000000" w:themeColor="text1"/>
          <w:u w:val="none"/>
          <w:lang w:val="haw-US"/>
        </w:rPr>
      </w:pPr>
      <w:hyperlink w:anchor="Results" w:history="1">
        <w:r w:rsidR="00AF1FB1" w:rsidRPr="002440CE">
          <w:rPr>
            <w:rStyle w:val="Hyperlink"/>
            <w:rFonts w:ascii="Times New Roman" w:hAnsi="Times New Roman" w:cs="Times New Roman"/>
            <w:color w:val="000000" w:themeColor="text1"/>
            <w:u w:val="none"/>
          </w:rPr>
          <w:t>Results</w:t>
        </w:r>
      </w:hyperlink>
      <w:r w:rsidR="003351B4" w:rsidRPr="002440CE">
        <w:rPr>
          <w:rStyle w:val="Hyperlink"/>
          <w:rFonts w:ascii="Times New Roman" w:hAnsi="Times New Roman" w:cs="Times New Roman"/>
          <w:color w:val="000000" w:themeColor="text1"/>
          <w:u w:val="none"/>
        </w:rPr>
        <w:t>…………………………………………………………………………………………</w:t>
      </w:r>
      <w:r w:rsidR="00D67884">
        <w:rPr>
          <w:rStyle w:val="Hyperlink"/>
          <w:rFonts w:ascii="Times New Roman" w:hAnsi="Times New Roman" w:cs="Times New Roman"/>
          <w:color w:val="000000" w:themeColor="text1"/>
          <w:u w:val="none"/>
          <w:lang w:val="haw-US"/>
        </w:rPr>
        <w:t>....19</w:t>
      </w:r>
    </w:p>
    <w:p w14:paraId="1500EB23" w14:textId="20D8281B" w:rsidR="00D67884" w:rsidRDefault="00D67884" w:rsidP="00190226">
      <w:pPr>
        <w:spacing w:line="480" w:lineRule="auto"/>
        <w:jc w:val="both"/>
        <w:rPr>
          <w:rStyle w:val="Hyperlink"/>
          <w:rFonts w:ascii="Times New Roman" w:hAnsi="Times New Roman" w:cs="Times New Roman"/>
          <w:color w:val="000000" w:themeColor="text1"/>
          <w:u w:val="none"/>
          <w:lang w:val="haw-US"/>
        </w:rPr>
      </w:pPr>
      <w:r>
        <w:rPr>
          <w:rStyle w:val="Hyperlink"/>
          <w:rFonts w:ascii="Times New Roman" w:hAnsi="Times New Roman" w:cs="Times New Roman"/>
          <w:color w:val="000000" w:themeColor="text1"/>
          <w:u w:val="none"/>
          <w:lang w:val="haw-US"/>
        </w:rPr>
        <w:tab/>
        <w:t>Environmental Conditions .................................................................................................19</w:t>
      </w:r>
    </w:p>
    <w:p w14:paraId="76DF974D" w14:textId="235C23DA" w:rsidR="003351B4" w:rsidRPr="00D67884" w:rsidRDefault="003351B4" w:rsidP="00190226">
      <w:pPr>
        <w:spacing w:line="480" w:lineRule="auto"/>
        <w:jc w:val="both"/>
        <w:rPr>
          <w:rFonts w:ascii="Times New Roman" w:hAnsi="Times New Roman" w:cs="Times New Roman"/>
          <w:color w:val="000000" w:themeColor="text1"/>
          <w:lang w:val="haw-US"/>
        </w:rPr>
      </w:pPr>
      <w:r w:rsidRPr="002440CE">
        <w:rPr>
          <w:rStyle w:val="Hyperlink"/>
          <w:rFonts w:ascii="Times New Roman" w:hAnsi="Times New Roman" w:cs="Times New Roman"/>
          <w:color w:val="000000" w:themeColor="text1"/>
          <w:u w:val="none"/>
        </w:rPr>
        <w:tab/>
      </w:r>
      <w:hyperlink w:anchor="EffectOnBodySize" w:history="1">
        <w:r w:rsidR="00A77743" w:rsidRPr="002440CE">
          <w:rPr>
            <w:rStyle w:val="Hyperlink"/>
            <w:rFonts w:ascii="Times New Roman" w:hAnsi="Times New Roman" w:cs="Times New Roman"/>
            <w:color w:val="000000" w:themeColor="text1"/>
            <w:u w:val="none"/>
          </w:rPr>
          <w:t xml:space="preserve">Effect on </w:t>
        </w:r>
        <w:r w:rsidR="00D67884">
          <w:rPr>
            <w:rStyle w:val="Hyperlink"/>
            <w:rFonts w:ascii="Times New Roman" w:hAnsi="Times New Roman" w:cs="Times New Roman"/>
            <w:color w:val="000000" w:themeColor="text1"/>
            <w:u w:val="none"/>
            <w:lang w:val="haw-US"/>
          </w:rPr>
          <w:t>Growth</w:t>
        </w:r>
      </w:hyperlink>
      <w:r w:rsidR="00A77743" w:rsidRPr="002440CE">
        <w:rPr>
          <w:rFonts w:ascii="Times New Roman" w:hAnsi="Times New Roman" w:cs="Times New Roman"/>
          <w:color w:val="000000" w:themeColor="text1"/>
        </w:rPr>
        <w:t>………</w:t>
      </w:r>
      <w:r w:rsidR="00D67884">
        <w:rPr>
          <w:rFonts w:ascii="Times New Roman" w:hAnsi="Times New Roman" w:cs="Times New Roman"/>
          <w:color w:val="000000" w:themeColor="text1"/>
          <w:lang w:val="haw-US"/>
        </w:rPr>
        <w:t>....</w:t>
      </w:r>
      <w:r w:rsidR="00A77743" w:rsidRPr="002440CE">
        <w:rPr>
          <w:rFonts w:ascii="Times New Roman" w:hAnsi="Times New Roman" w:cs="Times New Roman"/>
          <w:color w:val="000000" w:themeColor="text1"/>
        </w:rPr>
        <w:t>…………………………………………………………</w:t>
      </w:r>
      <w:r w:rsidR="00D67884">
        <w:rPr>
          <w:rFonts w:ascii="Times New Roman" w:hAnsi="Times New Roman" w:cs="Times New Roman"/>
          <w:color w:val="000000" w:themeColor="text1"/>
          <w:lang w:val="haw-US"/>
        </w:rPr>
        <w:t>.</w:t>
      </w:r>
      <w:r w:rsidR="00A77743" w:rsidRPr="002440CE">
        <w:rPr>
          <w:rFonts w:ascii="Times New Roman" w:hAnsi="Times New Roman" w:cs="Times New Roman"/>
          <w:color w:val="000000" w:themeColor="text1"/>
        </w:rPr>
        <w:t>…</w:t>
      </w:r>
      <w:r w:rsidR="00D67884">
        <w:rPr>
          <w:rFonts w:ascii="Times New Roman" w:hAnsi="Times New Roman" w:cs="Times New Roman"/>
          <w:color w:val="000000" w:themeColor="text1"/>
          <w:lang w:val="haw-US"/>
        </w:rPr>
        <w:t>...20</w:t>
      </w:r>
    </w:p>
    <w:p w14:paraId="22AE735B" w14:textId="03E2467F" w:rsidR="00226D6F" w:rsidRPr="00D67884" w:rsidRDefault="003351B4" w:rsidP="00190226">
      <w:pPr>
        <w:spacing w:line="480" w:lineRule="auto"/>
        <w:jc w:val="both"/>
        <w:rPr>
          <w:rFonts w:ascii="Times New Roman" w:hAnsi="Times New Roman" w:cs="Times New Roman"/>
          <w:color w:val="000000" w:themeColor="text1"/>
          <w:lang w:val="haw-US"/>
        </w:rPr>
      </w:pPr>
      <w:r w:rsidRPr="002440CE">
        <w:rPr>
          <w:rFonts w:ascii="Times New Roman" w:hAnsi="Times New Roman" w:cs="Times New Roman"/>
          <w:color w:val="000000" w:themeColor="text1"/>
        </w:rPr>
        <w:tab/>
      </w:r>
      <w:hyperlink w:anchor="EffectOnCalcification" w:history="1">
        <w:r w:rsidR="00A77743" w:rsidRPr="002440CE">
          <w:rPr>
            <w:rStyle w:val="Hyperlink"/>
            <w:rFonts w:ascii="Times New Roman" w:hAnsi="Times New Roman" w:cs="Times New Roman"/>
            <w:color w:val="000000" w:themeColor="text1"/>
            <w:u w:val="none"/>
          </w:rPr>
          <w:t>Effect on Calcification</w:t>
        </w:r>
      </w:hyperlink>
      <w:r w:rsidR="00A77743" w:rsidRPr="002440CE">
        <w:rPr>
          <w:rFonts w:ascii="Times New Roman" w:hAnsi="Times New Roman" w:cs="Times New Roman"/>
          <w:color w:val="000000" w:themeColor="text1"/>
        </w:rPr>
        <w:t>…………………………………………………………………</w:t>
      </w:r>
      <w:r w:rsidR="00D67884">
        <w:rPr>
          <w:rFonts w:ascii="Times New Roman" w:hAnsi="Times New Roman" w:cs="Times New Roman"/>
          <w:color w:val="000000" w:themeColor="text1"/>
          <w:lang w:val="haw-US"/>
        </w:rPr>
        <w:t>...22</w:t>
      </w:r>
    </w:p>
    <w:p w14:paraId="3B75D2C5" w14:textId="3C7E7DE6" w:rsidR="00D67884" w:rsidRPr="002440CE" w:rsidRDefault="00D67884" w:rsidP="00190226">
      <w:pPr>
        <w:spacing w:line="480" w:lineRule="auto"/>
        <w:jc w:val="both"/>
        <w:rPr>
          <w:rFonts w:ascii="Times New Roman" w:hAnsi="Times New Roman" w:cs="Times New Roman"/>
          <w:color w:val="000000" w:themeColor="text1"/>
        </w:rPr>
      </w:pPr>
      <w:r>
        <w:tab/>
      </w:r>
      <w:hyperlink w:anchor="EffectOnSpineLength" w:history="1">
        <w:r w:rsidRPr="002440CE">
          <w:rPr>
            <w:rStyle w:val="Hyperlink"/>
            <w:rFonts w:ascii="Times New Roman" w:hAnsi="Times New Roman" w:cs="Times New Roman"/>
            <w:color w:val="000000" w:themeColor="text1"/>
            <w:u w:val="none"/>
          </w:rPr>
          <w:t xml:space="preserve">Effect on </w:t>
        </w:r>
        <w:r>
          <w:rPr>
            <w:rStyle w:val="Hyperlink"/>
            <w:rFonts w:ascii="Times New Roman" w:hAnsi="Times New Roman" w:cs="Times New Roman"/>
            <w:color w:val="000000" w:themeColor="text1"/>
            <w:u w:val="none"/>
            <w:lang w:val="haw-US"/>
          </w:rPr>
          <w:t xml:space="preserve">Relative </w:t>
        </w:r>
        <w:r w:rsidRPr="002440CE">
          <w:rPr>
            <w:rStyle w:val="Hyperlink"/>
            <w:rFonts w:ascii="Times New Roman" w:hAnsi="Times New Roman" w:cs="Times New Roman"/>
            <w:color w:val="000000" w:themeColor="text1"/>
            <w:u w:val="none"/>
          </w:rPr>
          <w:t>Spine Length</w:t>
        </w:r>
      </w:hyperlink>
      <w:r w:rsidRPr="002440CE">
        <w:rPr>
          <w:rFonts w:ascii="Times New Roman" w:hAnsi="Times New Roman" w:cs="Times New Roman"/>
          <w:color w:val="000000" w:themeColor="text1"/>
        </w:rPr>
        <w:t>………………………………………………………</w:t>
      </w:r>
      <w:r>
        <w:rPr>
          <w:rFonts w:ascii="Times New Roman" w:hAnsi="Times New Roman" w:cs="Times New Roman"/>
          <w:color w:val="000000" w:themeColor="text1"/>
          <w:lang w:val="haw-US"/>
        </w:rPr>
        <w:t>....23</w:t>
      </w:r>
    </w:p>
    <w:p w14:paraId="33FA668B" w14:textId="5BB0A94F" w:rsidR="00A77743" w:rsidRPr="00D67884" w:rsidRDefault="00A77743" w:rsidP="00190226">
      <w:pPr>
        <w:spacing w:line="480" w:lineRule="auto"/>
        <w:jc w:val="both"/>
        <w:rPr>
          <w:rFonts w:ascii="Times New Roman" w:hAnsi="Times New Roman" w:cs="Times New Roman"/>
          <w:color w:val="000000" w:themeColor="text1"/>
          <w:lang w:val="haw-US"/>
        </w:rPr>
      </w:pPr>
      <w:r w:rsidRPr="002440CE">
        <w:rPr>
          <w:rFonts w:ascii="Times New Roman" w:hAnsi="Times New Roman" w:cs="Times New Roman"/>
          <w:color w:val="000000" w:themeColor="text1"/>
        </w:rPr>
        <w:tab/>
      </w:r>
      <w:hyperlink w:anchor="EffectOnSpinesDropped" w:history="1">
        <w:r w:rsidRPr="002440CE">
          <w:rPr>
            <w:rStyle w:val="Hyperlink"/>
            <w:rFonts w:ascii="Times New Roman" w:hAnsi="Times New Roman" w:cs="Times New Roman"/>
            <w:color w:val="000000" w:themeColor="text1"/>
            <w:u w:val="none"/>
          </w:rPr>
          <w:t>Effect on Spines Dropped</w:t>
        </w:r>
      </w:hyperlink>
      <w:r w:rsidRPr="002440CE">
        <w:rPr>
          <w:rFonts w:ascii="Times New Roman" w:hAnsi="Times New Roman" w:cs="Times New Roman"/>
          <w:color w:val="000000" w:themeColor="text1"/>
        </w:rPr>
        <w:t>………………………………………………………………</w:t>
      </w:r>
      <w:r w:rsidR="00D67884">
        <w:rPr>
          <w:rFonts w:ascii="Times New Roman" w:hAnsi="Times New Roman" w:cs="Times New Roman"/>
          <w:color w:val="000000" w:themeColor="text1"/>
          <w:lang w:val="haw-US"/>
        </w:rPr>
        <w:t>..23</w:t>
      </w:r>
    </w:p>
    <w:p w14:paraId="1754CDE8" w14:textId="23A20252" w:rsidR="003351B4" w:rsidRPr="00D67884" w:rsidRDefault="00D12FA4" w:rsidP="00190226">
      <w:pPr>
        <w:spacing w:line="480" w:lineRule="auto"/>
        <w:jc w:val="both"/>
        <w:rPr>
          <w:rStyle w:val="Hyperlink"/>
          <w:rFonts w:ascii="Times New Roman" w:hAnsi="Times New Roman" w:cs="Times New Roman"/>
          <w:color w:val="000000" w:themeColor="text1"/>
          <w:u w:val="none"/>
          <w:lang w:val="haw-US"/>
        </w:rPr>
      </w:pPr>
      <w:hyperlink w:anchor="Discussion" w:history="1">
        <w:r w:rsidR="00AF1FB1" w:rsidRPr="00226D6F">
          <w:rPr>
            <w:rStyle w:val="Hyperlink"/>
            <w:rFonts w:ascii="Times New Roman" w:hAnsi="Times New Roman" w:cs="Times New Roman"/>
            <w:color w:val="000000" w:themeColor="text1"/>
            <w:u w:val="none"/>
          </w:rPr>
          <w:t>Discussion</w:t>
        </w:r>
      </w:hyperlink>
      <w:r w:rsidR="00226D6F" w:rsidRPr="00226D6F">
        <w:rPr>
          <w:rStyle w:val="Hyperlink"/>
          <w:rFonts w:ascii="Times New Roman" w:hAnsi="Times New Roman" w:cs="Times New Roman"/>
          <w:color w:val="000000" w:themeColor="text1"/>
          <w:u w:val="none"/>
        </w:rPr>
        <w:t>……………………………………………………………………………</w:t>
      </w:r>
      <w:r w:rsidR="00D67884">
        <w:rPr>
          <w:rStyle w:val="Hyperlink"/>
          <w:rFonts w:ascii="Times New Roman" w:hAnsi="Times New Roman" w:cs="Times New Roman"/>
          <w:color w:val="000000" w:themeColor="text1"/>
          <w:u w:val="none"/>
          <w:lang w:val="haw-US"/>
        </w:rPr>
        <w:t>..</w:t>
      </w:r>
      <w:r w:rsidR="00226D6F" w:rsidRPr="00226D6F">
        <w:rPr>
          <w:rStyle w:val="Hyperlink"/>
          <w:rFonts w:ascii="Times New Roman" w:hAnsi="Times New Roman" w:cs="Times New Roman"/>
          <w:color w:val="000000" w:themeColor="text1"/>
          <w:u w:val="none"/>
        </w:rPr>
        <w:t>…………</w:t>
      </w:r>
      <w:r w:rsidR="00D67884">
        <w:rPr>
          <w:rStyle w:val="Hyperlink"/>
          <w:rFonts w:ascii="Times New Roman" w:hAnsi="Times New Roman" w:cs="Times New Roman"/>
          <w:color w:val="000000" w:themeColor="text1"/>
          <w:u w:val="none"/>
          <w:lang w:val="haw-US"/>
        </w:rPr>
        <w:t>26</w:t>
      </w:r>
    </w:p>
    <w:p w14:paraId="3958F75A" w14:textId="62EBD169" w:rsidR="00226D6F" w:rsidRPr="00D67884" w:rsidRDefault="00D12FA4" w:rsidP="00190226">
      <w:pPr>
        <w:spacing w:line="480" w:lineRule="auto"/>
        <w:jc w:val="both"/>
        <w:rPr>
          <w:rStyle w:val="Hyperlink"/>
          <w:rFonts w:ascii="Times New Roman" w:hAnsi="Times New Roman" w:cs="Times New Roman"/>
          <w:color w:val="000000" w:themeColor="text1"/>
          <w:u w:val="none"/>
          <w:lang w:val="haw-US"/>
        </w:rPr>
      </w:pPr>
      <w:hyperlink w:anchor="Appendix" w:history="1">
        <w:r w:rsidR="00226D6F" w:rsidRPr="00257866">
          <w:rPr>
            <w:rStyle w:val="Hyperlink"/>
            <w:rFonts w:ascii="Times New Roman" w:hAnsi="Times New Roman" w:cs="Times New Roman"/>
            <w:color w:val="000000" w:themeColor="text1"/>
            <w:u w:val="none"/>
          </w:rPr>
          <w:t>Appendi</w:t>
        </w:r>
        <w:r w:rsidR="00257866" w:rsidRPr="00257866">
          <w:rPr>
            <w:rStyle w:val="Hyperlink"/>
            <w:rFonts w:ascii="Times New Roman" w:hAnsi="Times New Roman" w:cs="Times New Roman"/>
            <w:color w:val="000000" w:themeColor="text1"/>
            <w:u w:val="none"/>
          </w:rPr>
          <w:t>x</w:t>
        </w:r>
      </w:hyperlink>
      <w:r w:rsidR="00226D6F" w:rsidRPr="00257866">
        <w:rPr>
          <w:rStyle w:val="Hyperlink"/>
          <w:rFonts w:ascii="Times New Roman" w:hAnsi="Times New Roman" w:cs="Times New Roman"/>
          <w:color w:val="000000" w:themeColor="text1"/>
          <w:u w:val="none"/>
        </w:rPr>
        <w:t>………………………………………………………………………………………</w:t>
      </w:r>
      <w:r w:rsidR="00D67884">
        <w:rPr>
          <w:rStyle w:val="Hyperlink"/>
          <w:rFonts w:ascii="Times New Roman" w:hAnsi="Times New Roman" w:cs="Times New Roman"/>
          <w:color w:val="000000" w:themeColor="text1"/>
          <w:u w:val="none"/>
          <w:lang w:val="haw-US"/>
        </w:rPr>
        <w:t>....33</w:t>
      </w:r>
    </w:p>
    <w:p w14:paraId="5CC8F0B7" w14:textId="787D130A" w:rsidR="00970724" w:rsidRPr="004A1AEB" w:rsidRDefault="00D12FA4" w:rsidP="00970724">
      <w:pPr>
        <w:spacing w:line="480" w:lineRule="auto"/>
        <w:jc w:val="both"/>
        <w:rPr>
          <w:rStyle w:val="Hyperlink"/>
          <w:rFonts w:ascii="Times New Roman" w:hAnsi="Times New Roman" w:cs="Times New Roman"/>
          <w:color w:val="000000" w:themeColor="text1"/>
          <w:u w:val="none"/>
          <w:lang w:val="haw-US"/>
        </w:rPr>
      </w:pPr>
      <w:hyperlink w:anchor="References" w:history="1">
        <w:r w:rsidR="00226D6F" w:rsidRPr="00257866">
          <w:rPr>
            <w:rStyle w:val="Hyperlink"/>
            <w:rFonts w:ascii="Times New Roman" w:hAnsi="Times New Roman" w:cs="Times New Roman"/>
            <w:color w:val="000000" w:themeColor="text1"/>
            <w:u w:val="none"/>
          </w:rPr>
          <w:t>References</w:t>
        </w:r>
      </w:hyperlink>
      <w:r w:rsidR="00226D6F" w:rsidRPr="00257866">
        <w:rPr>
          <w:rStyle w:val="Hyperlink"/>
          <w:rFonts w:ascii="Times New Roman" w:hAnsi="Times New Roman" w:cs="Times New Roman"/>
          <w:color w:val="000000" w:themeColor="text1"/>
          <w:u w:val="none"/>
        </w:rPr>
        <w:t>………………………………………………………………………………………</w:t>
      </w:r>
      <w:r w:rsidR="004A1AEB">
        <w:rPr>
          <w:rStyle w:val="Hyperlink"/>
          <w:rFonts w:ascii="Times New Roman" w:hAnsi="Times New Roman" w:cs="Times New Roman"/>
          <w:color w:val="000000" w:themeColor="text1"/>
          <w:u w:val="none"/>
          <w:lang w:val="haw-US"/>
        </w:rPr>
        <w:t>..38</w:t>
      </w:r>
    </w:p>
    <w:p w14:paraId="4ADAFE32" w14:textId="77777777" w:rsidR="00970724" w:rsidRDefault="00970724" w:rsidP="00970724">
      <w:pPr>
        <w:spacing w:line="480" w:lineRule="auto"/>
        <w:jc w:val="both"/>
        <w:rPr>
          <w:rFonts w:ascii="Times New Roman" w:hAnsi="Times New Roman" w:cs="Times New Roman"/>
          <w:color w:val="000000" w:themeColor="text1"/>
        </w:rPr>
      </w:pPr>
    </w:p>
    <w:p w14:paraId="6ED12391" w14:textId="5D2E0DF9" w:rsidR="00970724" w:rsidRDefault="00970724" w:rsidP="00970724">
      <w:pPr>
        <w:spacing w:line="480" w:lineRule="auto"/>
        <w:jc w:val="both"/>
        <w:rPr>
          <w:rFonts w:ascii="Times New Roman" w:hAnsi="Times New Roman" w:cs="Times New Roman"/>
          <w:color w:val="000000" w:themeColor="text1"/>
        </w:rPr>
        <w:sectPr w:rsidR="00970724" w:rsidSect="009E2373">
          <w:pgSz w:w="12240" w:h="15840"/>
          <w:pgMar w:top="1440" w:right="1440" w:bottom="1440" w:left="1440" w:header="720" w:footer="720" w:gutter="0"/>
          <w:pgNumType w:fmt="lowerRoman"/>
          <w:cols w:space="720"/>
          <w:titlePg/>
          <w:docGrid w:linePitch="360"/>
        </w:sectPr>
      </w:pPr>
    </w:p>
    <w:p w14:paraId="11C4D5FC" w14:textId="3D212249" w:rsidR="003351B4" w:rsidRDefault="003351B4" w:rsidP="004910A2">
      <w:pPr>
        <w:pStyle w:val="ListParagraph"/>
        <w:spacing w:line="480" w:lineRule="auto"/>
        <w:ind w:left="0"/>
        <w:jc w:val="center"/>
        <w:rPr>
          <w:rFonts w:ascii="Times New Roman" w:hAnsi="Times New Roman" w:cs="Times New Roman"/>
          <w:b/>
        </w:rPr>
      </w:pPr>
      <w:bookmarkStart w:id="2" w:name="ListOfTables"/>
      <w:r>
        <w:rPr>
          <w:rFonts w:ascii="Times New Roman" w:hAnsi="Times New Roman" w:cs="Times New Roman"/>
          <w:b/>
        </w:rPr>
        <w:lastRenderedPageBreak/>
        <w:t>LIST OF TABLES</w:t>
      </w:r>
    </w:p>
    <w:bookmarkEnd w:id="2"/>
    <w:p w14:paraId="510D0BF5" w14:textId="012D6FF8" w:rsidR="003351B4" w:rsidRPr="0078787A" w:rsidRDefault="000E7B4E" w:rsidP="003351B4">
      <w:pPr>
        <w:pStyle w:val="ListParagraph"/>
        <w:spacing w:line="480" w:lineRule="auto"/>
        <w:ind w:left="0"/>
        <w:rPr>
          <w:rFonts w:ascii="Times New Roman" w:hAnsi="Times New Roman" w:cs="Times New Roman"/>
          <w:bCs/>
          <w:color w:val="000000" w:themeColor="text1"/>
          <w:lang w:val="haw-US"/>
        </w:rPr>
      </w:pPr>
      <w:r w:rsidRPr="000E7B4E">
        <w:rPr>
          <w:rFonts w:ascii="Times New Roman" w:hAnsi="Times New Roman" w:cs="Times New Roman"/>
          <w:bCs/>
          <w:color w:val="000000" w:themeColor="text1"/>
        </w:rPr>
        <w:fldChar w:fldCharType="begin"/>
      </w:r>
      <w:r w:rsidR="0078787A">
        <w:rPr>
          <w:rFonts w:ascii="Times New Roman" w:hAnsi="Times New Roman" w:cs="Times New Roman"/>
          <w:bCs/>
          <w:color w:val="000000" w:themeColor="text1"/>
        </w:rPr>
        <w:instrText>HYPERLINK  \l "Table1MeanResults"</w:instrText>
      </w:r>
      <w:r w:rsidRPr="000E7B4E">
        <w:rPr>
          <w:rFonts w:ascii="Times New Roman" w:hAnsi="Times New Roman" w:cs="Times New Roman"/>
          <w:bCs/>
          <w:color w:val="000000" w:themeColor="text1"/>
        </w:rPr>
        <w:fldChar w:fldCharType="separate"/>
      </w:r>
      <w:r w:rsidR="003351B4" w:rsidRPr="000E7B4E">
        <w:rPr>
          <w:rStyle w:val="Hyperlink"/>
          <w:rFonts w:ascii="Times New Roman" w:hAnsi="Times New Roman" w:cs="Times New Roman"/>
          <w:bCs/>
          <w:color w:val="000000" w:themeColor="text1"/>
          <w:u w:val="none"/>
        </w:rPr>
        <w:t xml:space="preserve">Table </w:t>
      </w:r>
      <w:r w:rsidR="00444CD1">
        <w:rPr>
          <w:rStyle w:val="Hyperlink"/>
          <w:rFonts w:ascii="Times New Roman" w:hAnsi="Times New Roman" w:cs="Times New Roman"/>
          <w:bCs/>
          <w:color w:val="000000" w:themeColor="text1"/>
          <w:u w:val="none"/>
          <w:lang w:val="haw-US"/>
        </w:rPr>
        <w:t>2.1.</w:t>
      </w:r>
      <w:r w:rsidR="003351B4" w:rsidRPr="000E7B4E">
        <w:rPr>
          <w:rStyle w:val="Hyperlink"/>
          <w:rFonts w:ascii="Times New Roman" w:hAnsi="Times New Roman" w:cs="Times New Roman"/>
          <w:bCs/>
          <w:color w:val="000000" w:themeColor="text1"/>
          <w:u w:val="none"/>
        </w:rPr>
        <w:t xml:space="preserve"> Mean Condition Results</w:t>
      </w:r>
      <w:r w:rsidRPr="000E7B4E">
        <w:rPr>
          <w:rFonts w:ascii="Times New Roman" w:hAnsi="Times New Roman" w:cs="Times New Roman"/>
          <w:bCs/>
          <w:color w:val="000000" w:themeColor="text1"/>
        </w:rPr>
        <w:fldChar w:fldCharType="end"/>
      </w:r>
      <w:r w:rsidR="00894D5D" w:rsidRPr="000E7B4E">
        <w:rPr>
          <w:rFonts w:ascii="Times New Roman" w:hAnsi="Times New Roman" w:cs="Times New Roman"/>
          <w:bCs/>
          <w:color w:val="000000" w:themeColor="text1"/>
        </w:rPr>
        <w:t>………………………………………………………………</w:t>
      </w:r>
      <w:r w:rsidR="0078787A">
        <w:rPr>
          <w:rFonts w:ascii="Times New Roman" w:hAnsi="Times New Roman" w:cs="Times New Roman"/>
          <w:bCs/>
          <w:color w:val="000000" w:themeColor="text1"/>
          <w:lang w:val="haw-US"/>
        </w:rPr>
        <w:t>14</w:t>
      </w:r>
    </w:p>
    <w:p w14:paraId="1BDE3E78" w14:textId="7E23DE79" w:rsidR="003351B4" w:rsidRPr="00B65FDF" w:rsidRDefault="00D12FA4" w:rsidP="003351B4">
      <w:pPr>
        <w:pStyle w:val="ListParagraph"/>
        <w:spacing w:line="480" w:lineRule="auto"/>
        <w:ind w:left="0"/>
        <w:rPr>
          <w:rFonts w:ascii="Times New Roman" w:hAnsi="Times New Roman" w:cs="Times New Roman"/>
          <w:bCs/>
          <w:color w:val="000000" w:themeColor="text1"/>
        </w:rPr>
      </w:pPr>
      <w:hyperlink w:anchor="Table2Macro" w:history="1">
        <w:r w:rsidR="003351B4" w:rsidRPr="002440CE">
          <w:rPr>
            <w:rStyle w:val="Hyperlink"/>
            <w:rFonts w:ascii="Times New Roman" w:hAnsi="Times New Roman" w:cs="Times New Roman"/>
            <w:bCs/>
            <w:color w:val="000000" w:themeColor="text1"/>
            <w:u w:val="none"/>
          </w:rPr>
          <w:t xml:space="preserve">Table </w:t>
        </w:r>
        <w:r w:rsidR="00444CD1">
          <w:rPr>
            <w:rStyle w:val="Hyperlink"/>
            <w:rFonts w:ascii="Times New Roman" w:hAnsi="Times New Roman" w:cs="Times New Roman"/>
            <w:bCs/>
            <w:color w:val="000000" w:themeColor="text1"/>
            <w:u w:val="none"/>
            <w:lang w:val="haw-US"/>
          </w:rPr>
          <w:t>2.2</w:t>
        </w:r>
        <w:r w:rsidR="003351B4" w:rsidRPr="002440CE">
          <w:rPr>
            <w:rStyle w:val="Hyperlink"/>
            <w:rFonts w:ascii="Times New Roman" w:hAnsi="Times New Roman" w:cs="Times New Roman"/>
            <w:bCs/>
            <w:color w:val="000000" w:themeColor="text1"/>
            <w:u w:val="none"/>
          </w:rPr>
          <w:t>. Macro</w:t>
        </w:r>
      </w:hyperlink>
      <w:r w:rsidR="00C12AF3">
        <w:rPr>
          <w:rStyle w:val="Hyperlink"/>
          <w:rFonts w:ascii="Times New Roman" w:hAnsi="Times New Roman" w:cs="Times New Roman"/>
          <w:bCs/>
          <w:color w:val="000000" w:themeColor="text1"/>
          <w:u w:val="none"/>
          <w:lang w:val="haw-US"/>
        </w:rPr>
        <w:t xml:space="preserve"> for ImageJ Processing</w:t>
      </w:r>
      <w:r w:rsidR="002440CE">
        <w:rPr>
          <w:rFonts w:ascii="Times New Roman" w:hAnsi="Times New Roman" w:cs="Times New Roman"/>
          <w:bCs/>
          <w:color w:val="000000" w:themeColor="text1"/>
        </w:rPr>
        <w:t>……………………………………………………......</w:t>
      </w:r>
      <w:r w:rsidR="00444CD1">
        <w:rPr>
          <w:rFonts w:ascii="Times New Roman" w:hAnsi="Times New Roman" w:cs="Times New Roman"/>
          <w:bCs/>
          <w:color w:val="000000" w:themeColor="text1"/>
          <w:lang w:val="haw-US"/>
        </w:rPr>
        <w:t>.</w:t>
      </w:r>
      <w:r w:rsidR="0078787A">
        <w:rPr>
          <w:rFonts w:ascii="Times New Roman" w:hAnsi="Times New Roman" w:cs="Times New Roman"/>
          <w:bCs/>
          <w:color w:val="000000" w:themeColor="text1"/>
          <w:lang w:val="haw-US"/>
        </w:rPr>
        <w:t>33</w:t>
      </w:r>
    </w:p>
    <w:p w14:paraId="5EAAB547" w14:textId="2F0534FA" w:rsidR="00691FA9" w:rsidRDefault="00691FA9" w:rsidP="003351B4">
      <w:pPr>
        <w:pStyle w:val="ListParagraph"/>
        <w:spacing w:line="480" w:lineRule="auto"/>
        <w:ind w:left="0"/>
        <w:rPr>
          <w:rFonts w:ascii="Times New Roman" w:hAnsi="Times New Roman" w:cs="Times New Roman"/>
          <w:bCs/>
          <w:color w:val="000000" w:themeColor="text1"/>
          <w:lang w:val="haw-US"/>
        </w:rPr>
      </w:pPr>
      <w:r>
        <w:rPr>
          <w:rFonts w:ascii="Times New Roman" w:hAnsi="Times New Roman" w:cs="Times New Roman"/>
          <w:bCs/>
          <w:color w:val="000000" w:themeColor="text1"/>
          <w:lang w:val="haw-US"/>
        </w:rPr>
        <w:t xml:space="preserve">Table </w:t>
      </w:r>
      <w:r w:rsidR="00444CD1">
        <w:rPr>
          <w:rFonts w:ascii="Times New Roman" w:hAnsi="Times New Roman" w:cs="Times New Roman"/>
          <w:bCs/>
          <w:color w:val="000000" w:themeColor="text1"/>
          <w:lang w:val="haw-US"/>
        </w:rPr>
        <w:t>2.3</w:t>
      </w:r>
      <w:r>
        <w:rPr>
          <w:rFonts w:ascii="Times New Roman" w:hAnsi="Times New Roman" w:cs="Times New Roman"/>
          <w:bCs/>
          <w:color w:val="000000" w:themeColor="text1"/>
          <w:lang w:val="haw-US"/>
        </w:rPr>
        <w:t>. R Script...........................................................................</w:t>
      </w:r>
      <w:r w:rsidR="00444CD1">
        <w:rPr>
          <w:rFonts w:ascii="Times New Roman" w:hAnsi="Times New Roman" w:cs="Times New Roman"/>
          <w:bCs/>
          <w:color w:val="000000" w:themeColor="text1"/>
          <w:lang w:val="haw-US"/>
        </w:rPr>
        <w:t>.</w:t>
      </w:r>
      <w:r>
        <w:rPr>
          <w:rFonts w:ascii="Times New Roman" w:hAnsi="Times New Roman" w:cs="Times New Roman"/>
          <w:bCs/>
          <w:color w:val="000000" w:themeColor="text1"/>
          <w:lang w:val="haw-US"/>
        </w:rPr>
        <w:t>................................</w:t>
      </w:r>
      <w:r w:rsidR="0078787A">
        <w:rPr>
          <w:rFonts w:ascii="Times New Roman" w:hAnsi="Times New Roman" w:cs="Times New Roman"/>
          <w:bCs/>
          <w:color w:val="000000" w:themeColor="text1"/>
          <w:lang w:val="haw-US"/>
        </w:rPr>
        <w:t>..</w:t>
      </w:r>
      <w:r>
        <w:rPr>
          <w:rFonts w:ascii="Times New Roman" w:hAnsi="Times New Roman" w:cs="Times New Roman"/>
          <w:bCs/>
          <w:color w:val="000000" w:themeColor="text1"/>
          <w:lang w:val="haw-US"/>
        </w:rPr>
        <w:t>...........</w:t>
      </w:r>
      <w:r w:rsidR="0078787A">
        <w:rPr>
          <w:rFonts w:ascii="Times New Roman" w:hAnsi="Times New Roman" w:cs="Times New Roman"/>
          <w:bCs/>
          <w:color w:val="000000" w:themeColor="text1"/>
          <w:lang w:val="haw-US"/>
        </w:rPr>
        <w:t>33</w:t>
      </w:r>
    </w:p>
    <w:p w14:paraId="3DD564D1" w14:textId="39D1068E" w:rsidR="00444CD1" w:rsidRDefault="00444CD1" w:rsidP="00444CD1">
      <w:pPr>
        <w:pStyle w:val="ListParagraph"/>
        <w:spacing w:line="480" w:lineRule="auto"/>
        <w:ind w:left="0"/>
        <w:rPr>
          <w:rFonts w:ascii="Times New Roman" w:hAnsi="Times New Roman" w:cs="Times New Roman"/>
          <w:bCs/>
          <w:color w:val="000000" w:themeColor="text1"/>
          <w:lang w:val="haw-US"/>
        </w:rPr>
      </w:pPr>
      <w:r>
        <w:rPr>
          <w:rFonts w:ascii="Times New Roman" w:hAnsi="Times New Roman" w:cs="Times New Roman"/>
          <w:bCs/>
          <w:color w:val="000000" w:themeColor="text1"/>
          <w:lang w:val="haw-US"/>
        </w:rPr>
        <w:t xml:space="preserve">Table </w:t>
      </w:r>
      <w:r w:rsidR="00742E65">
        <w:rPr>
          <w:rFonts w:ascii="Times New Roman" w:hAnsi="Times New Roman" w:cs="Times New Roman"/>
          <w:bCs/>
          <w:color w:val="000000" w:themeColor="text1"/>
          <w:lang w:val="haw-US"/>
        </w:rPr>
        <w:t>3.2</w:t>
      </w:r>
      <w:r>
        <w:rPr>
          <w:rFonts w:ascii="Times New Roman" w:hAnsi="Times New Roman" w:cs="Times New Roman"/>
          <w:bCs/>
          <w:color w:val="000000" w:themeColor="text1"/>
          <w:lang w:val="haw-US"/>
        </w:rPr>
        <w:t xml:space="preserve"> ANOVA </w:t>
      </w:r>
      <w:r w:rsidR="00D3636B">
        <w:rPr>
          <w:rFonts w:ascii="Times New Roman" w:hAnsi="Times New Roman" w:cs="Times New Roman"/>
          <w:bCs/>
          <w:color w:val="000000" w:themeColor="text1"/>
        </w:rPr>
        <w:t>for Models</w:t>
      </w:r>
      <w:r>
        <w:rPr>
          <w:rFonts w:ascii="Times New Roman" w:hAnsi="Times New Roman" w:cs="Times New Roman"/>
          <w:bCs/>
          <w:color w:val="000000" w:themeColor="text1"/>
          <w:lang w:val="haw-US"/>
        </w:rPr>
        <w:t>...............................................................................................</w:t>
      </w:r>
      <w:r w:rsidR="0078787A">
        <w:rPr>
          <w:rFonts w:ascii="Times New Roman" w:hAnsi="Times New Roman" w:cs="Times New Roman"/>
          <w:bCs/>
          <w:color w:val="000000" w:themeColor="text1"/>
          <w:lang w:val="haw-US"/>
        </w:rPr>
        <w:t>.</w:t>
      </w:r>
      <w:r>
        <w:rPr>
          <w:rFonts w:ascii="Times New Roman" w:hAnsi="Times New Roman" w:cs="Times New Roman"/>
          <w:bCs/>
          <w:color w:val="000000" w:themeColor="text1"/>
          <w:lang w:val="haw-US"/>
        </w:rPr>
        <w:t>......</w:t>
      </w:r>
      <w:r w:rsidR="0078787A">
        <w:rPr>
          <w:rFonts w:ascii="Times New Roman" w:hAnsi="Times New Roman" w:cs="Times New Roman"/>
          <w:bCs/>
          <w:color w:val="000000" w:themeColor="text1"/>
          <w:lang w:val="haw-US"/>
        </w:rPr>
        <w:t>25</w:t>
      </w:r>
    </w:p>
    <w:p w14:paraId="68A56757" w14:textId="5B37D7D8" w:rsidR="00DC6A73" w:rsidRDefault="00DC6A73" w:rsidP="00444CD1">
      <w:pPr>
        <w:pStyle w:val="ListParagraph"/>
        <w:spacing w:line="480" w:lineRule="auto"/>
        <w:ind w:left="0"/>
        <w:rPr>
          <w:rFonts w:ascii="Times New Roman" w:hAnsi="Times New Roman" w:cs="Times New Roman"/>
          <w:bCs/>
          <w:color w:val="000000" w:themeColor="text1"/>
          <w:lang w:val="haw-US"/>
        </w:rPr>
      </w:pPr>
      <w:r>
        <w:rPr>
          <w:rFonts w:ascii="Times New Roman" w:hAnsi="Times New Roman" w:cs="Times New Roman"/>
          <w:bCs/>
          <w:color w:val="000000" w:themeColor="text1"/>
          <w:lang w:val="haw-US"/>
        </w:rPr>
        <w:t>Table 4.1 Compilation of Multi-stressor Studies ..................................................................</w:t>
      </w:r>
      <w:r w:rsidR="0078787A">
        <w:rPr>
          <w:rFonts w:ascii="Times New Roman" w:hAnsi="Times New Roman" w:cs="Times New Roman"/>
          <w:bCs/>
          <w:color w:val="000000" w:themeColor="text1"/>
          <w:lang w:val="haw-US"/>
        </w:rPr>
        <w:t>.</w:t>
      </w:r>
      <w:r>
        <w:rPr>
          <w:rFonts w:ascii="Times New Roman" w:hAnsi="Times New Roman" w:cs="Times New Roman"/>
          <w:bCs/>
          <w:color w:val="000000" w:themeColor="text1"/>
          <w:lang w:val="haw-US"/>
        </w:rPr>
        <w:t>.......</w:t>
      </w:r>
      <w:r w:rsidR="0078787A">
        <w:rPr>
          <w:rFonts w:ascii="Times New Roman" w:hAnsi="Times New Roman" w:cs="Times New Roman"/>
          <w:bCs/>
          <w:color w:val="000000" w:themeColor="text1"/>
          <w:lang w:val="haw-US"/>
        </w:rPr>
        <w:t>35</w:t>
      </w:r>
    </w:p>
    <w:p w14:paraId="5038A695" w14:textId="415B84A9" w:rsidR="00DC6A73" w:rsidRDefault="00DC6A73" w:rsidP="00444CD1">
      <w:pPr>
        <w:pStyle w:val="ListParagraph"/>
        <w:spacing w:line="480" w:lineRule="auto"/>
        <w:ind w:left="0"/>
        <w:rPr>
          <w:rFonts w:ascii="Times New Roman" w:hAnsi="Times New Roman" w:cs="Times New Roman"/>
          <w:bCs/>
          <w:color w:val="000000" w:themeColor="text1"/>
          <w:lang w:val="haw-US"/>
        </w:rPr>
      </w:pPr>
      <w:r>
        <w:rPr>
          <w:rFonts w:ascii="Times New Roman" w:hAnsi="Times New Roman" w:cs="Times New Roman"/>
          <w:bCs/>
          <w:color w:val="000000" w:themeColor="text1"/>
          <w:lang w:val="haw-US"/>
        </w:rPr>
        <w:t>Table 4.2 Comipilation of Acidification Studies...........................................................................</w:t>
      </w:r>
      <w:r w:rsidR="0078787A">
        <w:rPr>
          <w:rFonts w:ascii="Times New Roman" w:hAnsi="Times New Roman" w:cs="Times New Roman"/>
          <w:bCs/>
          <w:color w:val="000000" w:themeColor="text1"/>
          <w:lang w:val="haw-US"/>
        </w:rPr>
        <w:t>36</w:t>
      </w:r>
    </w:p>
    <w:p w14:paraId="69D5F97D" w14:textId="07476B18" w:rsidR="00DC6A73" w:rsidRPr="00444CD1" w:rsidRDefault="00DC6A73" w:rsidP="00444CD1">
      <w:pPr>
        <w:pStyle w:val="ListParagraph"/>
        <w:spacing w:line="480" w:lineRule="auto"/>
        <w:ind w:left="0"/>
        <w:rPr>
          <w:rFonts w:ascii="Times New Roman" w:hAnsi="Times New Roman" w:cs="Times New Roman"/>
          <w:bCs/>
          <w:color w:val="000000" w:themeColor="text1"/>
          <w:lang w:val="haw-US"/>
        </w:rPr>
      </w:pPr>
      <w:r>
        <w:rPr>
          <w:rFonts w:ascii="Times New Roman" w:hAnsi="Times New Roman" w:cs="Times New Roman"/>
          <w:bCs/>
          <w:color w:val="000000" w:themeColor="text1"/>
          <w:lang w:val="haw-US"/>
        </w:rPr>
        <w:t>Table 4.3 Compilation of Warming Studies................................................................................</w:t>
      </w:r>
      <w:r w:rsidR="0078787A">
        <w:rPr>
          <w:rFonts w:ascii="Times New Roman" w:hAnsi="Times New Roman" w:cs="Times New Roman"/>
          <w:bCs/>
          <w:color w:val="000000" w:themeColor="text1"/>
          <w:lang w:val="haw-US"/>
        </w:rPr>
        <w:t>.</w:t>
      </w:r>
      <w:r>
        <w:rPr>
          <w:rFonts w:ascii="Times New Roman" w:hAnsi="Times New Roman" w:cs="Times New Roman"/>
          <w:bCs/>
          <w:color w:val="000000" w:themeColor="text1"/>
          <w:lang w:val="haw-US"/>
        </w:rPr>
        <w:t>.</w:t>
      </w:r>
      <w:r w:rsidR="0078787A">
        <w:rPr>
          <w:rFonts w:ascii="Times New Roman" w:hAnsi="Times New Roman" w:cs="Times New Roman"/>
          <w:bCs/>
          <w:color w:val="000000" w:themeColor="text1"/>
          <w:lang w:val="haw-US"/>
        </w:rPr>
        <w:t>37</w:t>
      </w:r>
    </w:p>
    <w:p w14:paraId="4B38123F" w14:textId="77777777" w:rsidR="003351B4" w:rsidRDefault="003351B4" w:rsidP="003351B4">
      <w:pPr>
        <w:pStyle w:val="ListParagraph"/>
        <w:spacing w:line="480" w:lineRule="auto"/>
        <w:ind w:left="0"/>
        <w:rPr>
          <w:rFonts w:ascii="Times New Roman" w:hAnsi="Times New Roman" w:cs="Times New Roman"/>
          <w:b/>
        </w:rPr>
      </w:pPr>
    </w:p>
    <w:p w14:paraId="11C92AB9" w14:textId="77777777" w:rsidR="00226D6F" w:rsidRDefault="00226D6F" w:rsidP="003351B4">
      <w:pPr>
        <w:pStyle w:val="ListParagraph"/>
        <w:spacing w:line="480" w:lineRule="auto"/>
        <w:ind w:left="0"/>
        <w:rPr>
          <w:rFonts w:ascii="Times New Roman" w:hAnsi="Times New Roman" w:cs="Times New Roman"/>
          <w:b/>
        </w:rPr>
      </w:pPr>
    </w:p>
    <w:p w14:paraId="48317400" w14:textId="77777777" w:rsidR="00226D6F" w:rsidRDefault="00226D6F" w:rsidP="003351B4">
      <w:pPr>
        <w:pStyle w:val="ListParagraph"/>
        <w:spacing w:line="480" w:lineRule="auto"/>
        <w:ind w:left="0"/>
        <w:rPr>
          <w:rFonts w:ascii="Times New Roman" w:hAnsi="Times New Roman" w:cs="Times New Roman"/>
          <w:b/>
        </w:rPr>
      </w:pPr>
    </w:p>
    <w:p w14:paraId="1207CF7E" w14:textId="77777777" w:rsidR="00226D6F" w:rsidRDefault="00226D6F" w:rsidP="003351B4">
      <w:pPr>
        <w:pStyle w:val="ListParagraph"/>
        <w:spacing w:line="480" w:lineRule="auto"/>
        <w:ind w:left="0"/>
        <w:rPr>
          <w:rFonts w:ascii="Times New Roman" w:hAnsi="Times New Roman" w:cs="Times New Roman"/>
          <w:b/>
        </w:rPr>
      </w:pPr>
    </w:p>
    <w:p w14:paraId="01B09BCA" w14:textId="77777777" w:rsidR="00226D6F" w:rsidRDefault="00226D6F" w:rsidP="003351B4">
      <w:pPr>
        <w:pStyle w:val="ListParagraph"/>
        <w:spacing w:line="480" w:lineRule="auto"/>
        <w:ind w:left="0"/>
        <w:rPr>
          <w:rFonts w:ascii="Times New Roman" w:hAnsi="Times New Roman" w:cs="Times New Roman"/>
          <w:b/>
        </w:rPr>
      </w:pPr>
    </w:p>
    <w:p w14:paraId="35C3D3D2" w14:textId="77777777" w:rsidR="00226D6F" w:rsidRDefault="00226D6F" w:rsidP="003351B4">
      <w:pPr>
        <w:pStyle w:val="ListParagraph"/>
        <w:spacing w:line="480" w:lineRule="auto"/>
        <w:ind w:left="0"/>
        <w:rPr>
          <w:rFonts w:ascii="Times New Roman" w:hAnsi="Times New Roman" w:cs="Times New Roman"/>
          <w:b/>
        </w:rPr>
      </w:pPr>
    </w:p>
    <w:p w14:paraId="448EBC48" w14:textId="77777777" w:rsidR="00226D6F" w:rsidRDefault="00226D6F" w:rsidP="003351B4">
      <w:pPr>
        <w:pStyle w:val="ListParagraph"/>
        <w:spacing w:line="480" w:lineRule="auto"/>
        <w:ind w:left="0"/>
        <w:rPr>
          <w:rFonts w:ascii="Times New Roman" w:hAnsi="Times New Roman" w:cs="Times New Roman"/>
          <w:b/>
        </w:rPr>
      </w:pPr>
    </w:p>
    <w:p w14:paraId="6DD31B91" w14:textId="77777777" w:rsidR="00226D6F" w:rsidRDefault="00226D6F" w:rsidP="003351B4">
      <w:pPr>
        <w:pStyle w:val="ListParagraph"/>
        <w:spacing w:line="480" w:lineRule="auto"/>
        <w:ind w:left="0"/>
        <w:rPr>
          <w:rFonts w:ascii="Times New Roman" w:hAnsi="Times New Roman" w:cs="Times New Roman"/>
          <w:b/>
        </w:rPr>
      </w:pPr>
    </w:p>
    <w:p w14:paraId="54828340" w14:textId="77777777" w:rsidR="00226D6F" w:rsidRDefault="00226D6F" w:rsidP="003351B4">
      <w:pPr>
        <w:pStyle w:val="ListParagraph"/>
        <w:spacing w:line="480" w:lineRule="auto"/>
        <w:ind w:left="0"/>
        <w:rPr>
          <w:rFonts w:ascii="Times New Roman" w:hAnsi="Times New Roman" w:cs="Times New Roman"/>
          <w:b/>
        </w:rPr>
      </w:pPr>
    </w:p>
    <w:p w14:paraId="392A4C28" w14:textId="77777777" w:rsidR="00226D6F" w:rsidRDefault="00226D6F" w:rsidP="003351B4">
      <w:pPr>
        <w:pStyle w:val="ListParagraph"/>
        <w:spacing w:line="480" w:lineRule="auto"/>
        <w:ind w:left="0"/>
        <w:rPr>
          <w:rFonts w:ascii="Times New Roman" w:hAnsi="Times New Roman" w:cs="Times New Roman"/>
          <w:b/>
        </w:rPr>
      </w:pPr>
    </w:p>
    <w:p w14:paraId="2E50ED4D" w14:textId="58677954" w:rsidR="00970724" w:rsidRDefault="00970724" w:rsidP="004910A2">
      <w:pPr>
        <w:pStyle w:val="ListParagraph"/>
        <w:spacing w:line="480" w:lineRule="auto"/>
        <w:ind w:left="0"/>
        <w:jc w:val="center"/>
        <w:rPr>
          <w:rFonts w:ascii="Times New Roman" w:hAnsi="Times New Roman" w:cs="Times New Roman"/>
          <w:b/>
        </w:rPr>
      </w:pPr>
      <w:bookmarkStart w:id="3" w:name="ListOfFigures"/>
    </w:p>
    <w:p w14:paraId="14A65E64" w14:textId="4D7FD1C2" w:rsidR="00970724" w:rsidRDefault="00970724" w:rsidP="004910A2">
      <w:pPr>
        <w:pStyle w:val="ListParagraph"/>
        <w:spacing w:line="480" w:lineRule="auto"/>
        <w:ind w:left="0"/>
        <w:jc w:val="center"/>
        <w:rPr>
          <w:rFonts w:ascii="Times New Roman" w:hAnsi="Times New Roman" w:cs="Times New Roman"/>
          <w:b/>
        </w:rPr>
      </w:pPr>
    </w:p>
    <w:p w14:paraId="3B9ED87E" w14:textId="77777777" w:rsidR="00970724" w:rsidRDefault="00970724" w:rsidP="00970724">
      <w:pPr>
        <w:pStyle w:val="ListParagraph"/>
        <w:spacing w:line="480" w:lineRule="auto"/>
        <w:ind w:left="0"/>
        <w:rPr>
          <w:rFonts w:ascii="Times New Roman" w:hAnsi="Times New Roman" w:cs="Times New Roman"/>
          <w:b/>
        </w:rPr>
      </w:pPr>
    </w:p>
    <w:p w14:paraId="2E99ABFB" w14:textId="77777777" w:rsidR="00970724" w:rsidRDefault="00970724" w:rsidP="004910A2">
      <w:pPr>
        <w:pStyle w:val="ListParagraph"/>
        <w:spacing w:line="480" w:lineRule="auto"/>
        <w:ind w:left="0"/>
        <w:jc w:val="center"/>
        <w:rPr>
          <w:rFonts w:ascii="Times New Roman" w:hAnsi="Times New Roman" w:cs="Times New Roman"/>
          <w:b/>
        </w:rPr>
        <w:sectPr w:rsidR="00970724" w:rsidSect="009E2373">
          <w:pgSz w:w="12240" w:h="15840"/>
          <w:pgMar w:top="1440" w:right="1440" w:bottom="1440" w:left="1440" w:header="720" w:footer="720" w:gutter="0"/>
          <w:pgNumType w:fmt="lowerRoman"/>
          <w:cols w:space="720"/>
          <w:titlePg/>
          <w:docGrid w:linePitch="360"/>
        </w:sectPr>
      </w:pPr>
    </w:p>
    <w:p w14:paraId="5FA7187C" w14:textId="01EE50AD" w:rsidR="003351B4" w:rsidRDefault="003351B4" w:rsidP="004910A2">
      <w:pPr>
        <w:pStyle w:val="ListParagraph"/>
        <w:spacing w:line="480" w:lineRule="auto"/>
        <w:ind w:left="0"/>
        <w:jc w:val="center"/>
        <w:rPr>
          <w:rFonts w:ascii="Times New Roman" w:hAnsi="Times New Roman" w:cs="Times New Roman"/>
          <w:b/>
        </w:rPr>
      </w:pPr>
      <w:r>
        <w:rPr>
          <w:rFonts w:ascii="Times New Roman" w:hAnsi="Times New Roman" w:cs="Times New Roman"/>
          <w:b/>
        </w:rPr>
        <w:lastRenderedPageBreak/>
        <w:t>LIST OF FIGURES</w:t>
      </w:r>
    </w:p>
    <w:bookmarkEnd w:id="3"/>
    <w:p w14:paraId="39A8B442" w14:textId="59D47AAF" w:rsidR="00A77743" w:rsidRPr="00AE73C7" w:rsidRDefault="00BE44F3" w:rsidP="003351B4">
      <w:pPr>
        <w:pStyle w:val="ListParagraph"/>
        <w:spacing w:line="480" w:lineRule="auto"/>
        <w:ind w:left="0"/>
        <w:rPr>
          <w:rFonts w:ascii="Times New Roman" w:hAnsi="Times New Roman" w:cs="Times New Roman"/>
          <w:bCs/>
          <w:color w:val="000000" w:themeColor="text1"/>
          <w:lang w:val="haw-US"/>
        </w:rPr>
      </w:pPr>
      <w:r w:rsidRPr="00BE44F3">
        <w:rPr>
          <w:rFonts w:ascii="Times New Roman" w:hAnsi="Times New Roman" w:cs="Times New Roman"/>
          <w:bCs/>
          <w:color w:val="000000" w:themeColor="text1"/>
        </w:rPr>
        <w:fldChar w:fldCharType="begin"/>
      </w:r>
      <w:r w:rsidRPr="00BE44F3">
        <w:rPr>
          <w:rFonts w:ascii="Times New Roman" w:hAnsi="Times New Roman" w:cs="Times New Roman"/>
          <w:bCs/>
          <w:color w:val="000000" w:themeColor="text1"/>
        </w:rPr>
        <w:instrText xml:space="preserve"> HYPERLINK  \l "Fig1CarbonateSystem" </w:instrText>
      </w:r>
      <w:r w:rsidRPr="00BE44F3">
        <w:rPr>
          <w:rFonts w:ascii="Times New Roman" w:hAnsi="Times New Roman" w:cs="Times New Roman"/>
          <w:bCs/>
          <w:color w:val="000000" w:themeColor="text1"/>
        </w:rPr>
        <w:fldChar w:fldCharType="separate"/>
      </w:r>
      <w:r w:rsidR="00A77743" w:rsidRPr="00BE44F3">
        <w:rPr>
          <w:rStyle w:val="Hyperlink"/>
          <w:rFonts w:ascii="Times New Roman" w:hAnsi="Times New Roman" w:cs="Times New Roman"/>
          <w:bCs/>
          <w:color w:val="000000" w:themeColor="text1"/>
          <w:u w:val="none"/>
        </w:rPr>
        <w:t>Figure 1.1</w:t>
      </w:r>
      <w:r w:rsidRPr="00BE44F3">
        <w:rPr>
          <w:rFonts w:ascii="Times New Roman" w:hAnsi="Times New Roman" w:cs="Times New Roman"/>
          <w:bCs/>
          <w:color w:val="000000" w:themeColor="text1"/>
        </w:rPr>
        <w:fldChar w:fldCharType="end"/>
      </w:r>
      <w:r w:rsidR="00A77743" w:rsidRPr="00BE44F3">
        <w:rPr>
          <w:rFonts w:ascii="Times New Roman" w:hAnsi="Times New Roman" w:cs="Times New Roman"/>
          <w:bCs/>
          <w:color w:val="000000" w:themeColor="text1"/>
        </w:rPr>
        <w:t>: The Carbonate System in Seawater…………………………………………………</w:t>
      </w:r>
      <w:r w:rsidR="00AE73C7">
        <w:rPr>
          <w:rFonts w:ascii="Times New Roman" w:hAnsi="Times New Roman" w:cs="Times New Roman"/>
          <w:bCs/>
          <w:color w:val="000000" w:themeColor="text1"/>
          <w:lang w:val="haw-US"/>
        </w:rPr>
        <w:t>.</w:t>
      </w:r>
      <w:r w:rsidR="00A77743" w:rsidRPr="00BE44F3">
        <w:rPr>
          <w:rFonts w:ascii="Times New Roman" w:hAnsi="Times New Roman" w:cs="Times New Roman"/>
          <w:bCs/>
          <w:color w:val="000000" w:themeColor="text1"/>
        </w:rPr>
        <w:t>.</w:t>
      </w:r>
      <w:r w:rsidR="000F2191">
        <w:rPr>
          <w:rFonts w:ascii="Times New Roman" w:hAnsi="Times New Roman" w:cs="Times New Roman"/>
          <w:bCs/>
          <w:color w:val="000000" w:themeColor="text1"/>
        </w:rPr>
        <w:t>.</w:t>
      </w:r>
      <w:r w:rsidR="00AE73C7">
        <w:rPr>
          <w:rFonts w:ascii="Times New Roman" w:hAnsi="Times New Roman" w:cs="Times New Roman"/>
          <w:bCs/>
          <w:color w:val="000000" w:themeColor="text1"/>
          <w:lang w:val="haw-US"/>
        </w:rPr>
        <w:t>2</w:t>
      </w:r>
    </w:p>
    <w:p w14:paraId="2C463E05" w14:textId="0B6615DF" w:rsidR="00A77743" w:rsidRPr="00AE73C7" w:rsidRDefault="00D12FA4" w:rsidP="003351B4">
      <w:pPr>
        <w:pStyle w:val="ListParagraph"/>
        <w:spacing w:line="480" w:lineRule="auto"/>
        <w:ind w:left="0"/>
        <w:rPr>
          <w:rFonts w:ascii="Times New Roman" w:hAnsi="Times New Roman" w:cs="Times New Roman"/>
          <w:bCs/>
          <w:color w:val="000000" w:themeColor="text1"/>
          <w:lang w:val="haw-US"/>
        </w:rPr>
      </w:pPr>
      <w:hyperlink w:anchor="Fig2Distribution" w:history="1">
        <w:r w:rsidR="00A77743" w:rsidRPr="00BE44F3">
          <w:rPr>
            <w:rStyle w:val="Hyperlink"/>
            <w:rFonts w:ascii="Times New Roman" w:hAnsi="Times New Roman" w:cs="Times New Roman"/>
            <w:bCs/>
            <w:color w:val="000000" w:themeColor="text1"/>
            <w:u w:val="none"/>
          </w:rPr>
          <w:t>Figure 1.2</w:t>
        </w:r>
      </w:hyperlink>
      <w:r w:rsidR="00A77743" w:rsidRPr="00BE44F3">
        <w:rPr>
          <w:rFonts w:ascii="Times New Roman" w:hAnsi="Times New Roman" w:cs="Times New Roman"/>
          <w:bCs/>
          <w:color w:val="000000" w:themeColor="text1"/>
        </w:rPr>
        <w:t xml:space="preserve">: </w:t>
      </w:r>
      <w:r w:rsidR="00BE44F3">
        <w:rPr>
          <w:rFonts w:ascii="Times New Roman" w:hAnsi="Times New Roman" w:cs="Times New Roman"/>
          <w:bCs/>
          <w:i/>
          <w:iCs/>
          <w:color w:val="000000" w:themeColor="text1"/>
        </w:rPr>
        <w:t>T.</w:t>
      </w:r>
      <w:r w:rsidR="00065E74">
        <w:rPr>
          <w:rFonts w:ascii="Times New Roman" w:hAnsi="Times New Roman" w:cs="Times New Roman"/>
          <w:bCs/>
          <w:i/>
          <w:iCs/>
          <w:color w:val="000000" w:themeColor="text1"/>
        </w:rPr>
        <w:t xml:space="preserve"> </w:t>
      </w:r>
      <w:r w:rsidR="00BE44F3">
        <w:rPr>
          <w:rFonts w:ascii="Times New Roman" w:hAnsi="Times New Roman" w:cs="Times New Roman"/>
          <w:bCs/>
          <w:i/>
          <w:iCs/>
          <w:color w:val="000000" w:themeColor="text1"/>
        </w:rPr>
        <w:t xml:space="preserve">gratilla </w:t>
      </w:r>
      <w:r w:rsidR="00A77743" w:rsidRPr="00BE44F3">
        <w:rPr>
          <w:rFonts w:ascii="Times New Roman" w:hAnsi="Times New Roman" w:cs="Times New Roman"/>
          <w:bCs/>
          <w:color w:val="000000" w:themeColor="text1"/>
        </w:rPr>
        <w:t>Distribution Map…………………………………………………………</w:t>
      </w:r>
      <w:r w:rsidR="00AE73C7">
        <w:rPr>
          <w:rFonts w:ascii="Times New Roman" w:hAnsi="Times New Roman" w:cs="Times New Roman"/>
          <w:bCs/>
          <w:color w:val="000000" w:themeColor="text1"/>
          <w:lang w:val="haw-US"/>
        </w:rPr>
        <w:t>..4</w:t>
      </w:r>
    </w:p>
    <w:p w14:paraId="285F936F" w14:textId="6E04EB0A" w:rsidR="00BE44F3" w:rsidRPr="00AE73C7" w:rsidRDefault="00D12FA4" w:rsidP="003351B4">
      <w:pPr>
        <w:pStyle w:val="ListParagraph"/>
        <w:spacing w:line="480" w:lineRule="auto"/>
        <w:ind w:left="0"/>
        <w:rPr>
          <w:rFonts w:ascii="Times New Roman" w:hAnsi="Times New Roman" w:cs="Times New Roman"/>
          <w:bCs/>
          <w:color w:val="000000" w:themeColor="text1"/>
          <w:lang w:val="haw-US"/>
        </w:rPr>
      </w:pPr>
      <w:hyperlink w:anchor="Fig3LifeCycle" w:history="1">
        <w:r w:rsidR="00BE44F3" w:rsidRPr="00BE44F3">
          <w:rPr>
            <w:rStyle w:val="Hyperlink"/>
            <w:rFonts w:ascii="Times New Roman" w:hAnsi="Times New Roman" w:cs="Times New Roman"/>
            <w:bCs/>
            <w:color w:val="000000" w:themeColor="text1"/>
            <w:u w:val="none"/>
          </w:rPr>
          <w:t>Figure 1.3</w:t>
        </w:r>
      </w:hyperlink>
      <w:r w:rsidR="00BE44F3" w:rsidRPr="00BE44F3">
        <w:rPr>
          <w:rFonts w:ascii="Times New Roman" w:hAnsi="Times New Roman" w:cs="Times New Roman"/>
          <w:bCs/>
          <w:color w:val="000000" w:themeColor="text1"/>
        </w:rPr>
        <w:t xml:space="preserve">: </w:t>
      </w:r>
      <w:r w:rsidR="00BE44F3">
        <w:rPr>
          <w:rFonts w:ascii="Times New Roman" w:hAnsi="Times New Roman" w:cs="Times New Roman"/>
          <w:bCs/>
          <w:i/>
          <w:iCs/>
          <w:color w:val="000000" w:themeColor="text1"/>
        </w:rPr>
        <w:t>T.</w:t>
      </w:r>
      <w:r w:rsidR="00065E74">
        <w:rPr>
          <w:rFonts w:ascii="Times New Roman" w:hAnsi="Times New Roman" w:cs="Times New Roman"/>
          <w:bCs/>
          <w:i/>
          <w:iCs/>
          <w:color w:val="000000" w:themeColor="text1"/>
        </w:rPr>
        <w:t xml:space="preserve"> </w:t>
      </w:r>
      <w:r w:rsidR="00BE44F3">
        <w:rPr>
          <w:rFonts w:ascii="Times New Roman" w:hAnsi="Times New Roman" w:cs="Times New Roman"/>
          <w:bCs/>
          <w:i/>
          <w:iCs/>
          <w:color w:val="000000" w:themeColor="text1"/>
        </w:rPr>
        <w:t xml:space="preserve">gratilla </w:t>
      </w:r>
      <w:r w:rsidR="00BE44F3" w:rsidRPr="00BE44F3">
        <w:rPr>
          <w:rFonts w:ascii="Times New Roman" w:hAnsi="Times New Roman" w:cs="Times New Roman"/>
          <w:bCs/>
          <w:color w:val="000000" w:themeColor="text1"/>
        </w:rPr>
        <w:t>Life Cycle………………………………………………………………….</w:t>
      </w:r>
      <w:r w:rsidR="00AE73C7">
        <w:rPr>
          <w:rFonts w:ascii="Times New Roman" w:hAnsi="Times New Roman" w:cs="Times New Roman"/>
          <w:bCs/>
          <w:color w:val="000000" w:themeColor="text1"/>
          <w:lang w:val="haw-US"/>
        </w:rPr>
        <w:t>5</w:t>
      </w:r>
    </w:p>
    <w:p w14:paraId="34A2DE93" w14:textId="78815C6B" w:rsidR="00690C65" w:rsidRPr="00690C65" w:rsidRDefault="00690C65" w:rsidP="003351B4">
      <w:pPr>
        <w:pStyle w:val="ListParagraph"/>
        <w:spacing w:line="480" w:lineRule="auto"/>
        <w:ind w:left="0"/>
        <w:rPr>
          <w:rFonts w:ascii="Times New Roman" w:hAnsi="Times New Roman" w:cs="Times New Roman"/>
          <w:bCs/>
          <w:color w:val="000000" w:themeColor="text1"/>
          <w:lang w:val="haw-US"/>
        </w:rPr>
      </w:pPr>
      <w:r>
        <w:rPr>
          <w:rFonts w:ascii="Times New Roman" w:hAnsi="Times New Roman" w:cs="Times New Roman"/>
          <w:bCs/>
          <w:color w:val="000000" w:themeColor="text1"/>
          <w:lang w:val="haw-US"/>
        </w:rPr>
        <w:t>Figure 1.4</w:t>
      </w:r>
      <w:r w:rsidR="00825E53">
        <w:rPr>
          <w:rFonts w:ascii="Times New Roman" w:hAnsi="Times New Roman" w:cs="Times New Roman"/>
          <w:bCs/>
          <w:color w:val="000000" w:themeColor="text1"/>
          <w:lang w:val="haw-US"/>
        </w:rPr>
        <w:t>: Echinoid Spine..............................................................................................................</w:t>
      </w:r>
      <w:r w:rsidR="00AE73C7">
        <w:rPr>
          <w:rFonts w:ascii="Times New Roman" w:hAnsi="Times New Roman" w:cs="Times New Roman"/>
          <w:bCs/>
          <w:color w:val="000000" w:themeColor="text1"/>
          <w:lang w:val="haw-US"/>
        </w:rPr>
        <w:t>6</w:t>
      </w:r>
    </w:p>
    <w:p w14:paraId="4EDFCF7D" w14:textId="483AAD6F" w:rsidR="00065E74" w:rsidRPr="00AE73C7" w:rsidRDefault="00065E74" w:rsidP="003351B4">
      <w:pPr>
        <w:pStyle w:val="ListParagraph"/>
        <w:spacing w:line="480" w:lineRule="auto"/>
        <w:ind w:left="0"/>
        <w:rPr>
          <w:rFonts w:ascii="Times New Roman" w:hAnsi="Times New Roman" w:cs="Times New Roman"/>
          <w:bCs/>
          <w:color w:val="000000" w:themeColor="text1"/>
          <w:lang w:val="haw-US"/>
        </w:rPr>
      </w:pPr>
      <w:r>
        <w:rPr>
          <w:rFonts w:ascii="Times New Roman" w:hAnsi="Times New Roman" w:cs="Times New Roman"/>
          <w:bCs/>
          <w:color w:val="000000" w:themeColor="text1"/>
        </w:rPr>
        <w:t>Figure 1.</w:t>
      </w:r>
      <w:r w:rsidR="00825E53">
        <w:rPr>
          <w:rFonts w:ascii="Times New Roman" w:hAnsi="Times New Roman" w:cs="Times New Roman"/>
          <w:bCs/>
          <w:color w:val="000000" w:themeColor="text1"/>
          <w:lang w:val="haw-US"/>
        </w:rPr>
        <w:t>5</w:t>
      </w:r>
      <w:r>
        <w:rPr>
          <w:rFonts w:ascii="Times New Roman" w:hAnsi="Times New Roman" w:cs="Times New Roman"/>
          <w:bCs/>
          <w:color w:val="000000" w:themeColor="text1"/>
        </w:rPr>
        <w:t xml:space="preserve">: </w:t>
      </w:r>
      <w:r w:rsidRPr="00065E74">
        <w:rPr>
          <w:rFonts w:ascii="Times New Roman" w:hAnsi="Times New Roman" w:cs="Times New Roman"/>
          <w:bCs/>
          <w:i/>
          <w:iCs/>
          <w:color w:val="000000" w:themeColor="text1"/>
        </w:rPr>
        <w:t>T. gratilla</w:t>
      </w:r>
      <w:r>
        <w:rPr>
          <w:rFonts w:ascii="Times New Roman" w:hAnsi="Times New Roman" w:cs="Times New Roman"/>
          <w:bCs/>
          <w:color w:val="000000" w:themeColor="text1"/>
        </w:rPr>
        <w:t xml:space="preserve"> Larva Results……………………………………………………………</w:t>
      </w:r>
      <w:r w:rsidR="00AE73C7">
        <w:rPr>
          <w:rFonts w:ascii="Times New Roman" w:hAnsi="Times New Roman" w:cs="Times New Roman"/>
          <w:bCs/>
          <w:color w:val="000000" w:themeColor="text1"/>
          <w:lang w:val="haw-US"/>
        </w:rPr>
        <w:t>....9</w:t>
      </w:r>
    </w:p>
    <w:p w14:paraId="03D7494F" w14:textId="77777777" w:rsidR="00A77743" w:rsidRDefault="00A77743" w:rsidP="003351B4">
      <w:pPr>
        <w:pStyle w:val="ListParagraph"/>
        <w:spacing w:line="480" w:lineRule="auto"/>
        <w:ind w:left="0"/>
        <w:rPr>
          <w:rFonts w:ascii="Times New Roman" w:hAnsi="Times New Roman" w:cs="Times New Roman"/>
          <w:bCs/>
        </w:rPr>
      </w:pPr>
    </w:p>
    <w:p w14:paraId="49143E6D" w14:textId="2B568672" w:rsidR="003351B4" w:rsidRPr="00AE73C7" w:rsidRDefault="00D12FA4" w:rsidP="003351B4">
      <w:pPr>
        <w:pStyle w:val="ListParagraph"/>
        <w:spacing w:line="480" w:lineRule="auto"/>
        <w:ind w:left="0"/>
        <w:rPr>
          <w:rFonts w:ascii="Times New Roman" w:hAnsi="Times New Roman" w:cs="Times New Roman"/>
          <w:bCs/>
          <w:lang w:val="haw-US"/>
        </w:rPr>
      </w:pPr>
      <w:hyperlink w:anchor="Fig21ExpSetUp" w:history="1">
        <w:r w:rsidR="00AF1FB1" w:rsidRPr="000F2191">
          <w:rPr>
            <w:rStyle w:val="Hyperlink"/>
            <w:rFonts w:ascii="Times New Roman" w:hAnsi="Times New Roman" w:cs="Times New Roman"/>
            <w:bCs/>
            <w:color w:val="000000" w:themeColor="text1"/>
            <w:u w:val="none"/>
          </w:rPr>
          <w:t>Fig</w:t>
        </w:r>
        <w:r w:rsidR="00A77743" w:rsidRPr="000F2191">
          <w:rPr>
            <w:rStyle w:val="Hyperlink"/>
            <w:rFonts w:ascii="Times New Roman" w:hAnsi="Times New Roman" w:cs="Times New Roman"/>
            <w:bCs/>
            <w:color w:val="000000" w:themeColor="text1"/>
            <w:u w:val="none"/>
          </w:rPr>
          <w:t>ure</w:t>
        </w:r>
        <w:r w:rsidR="00AF1FB1" w:rsidRPr="000F2191">
          <w:rPr>
            <w:rStyle w:val="Hyperlink"/>
            <w:rFonts w:ascii="Times New Roman" w:hAnsi="Times New Roman" w:cs="Times New Roman"/>
            <w:bCs/>
            <w:color w:val="000000" w:themeColor="text1"/>
            <w:u w:val="none"/>
          </w:rPr>
          <w:t xml:space="preserve"> </w:t>
        </w:r>
        <w:r w:rsidR="00A77743" w:rsidRPr="000F2191">
          <w:rPr>
            <w:rStyle w:val="Hyperlink"/>
            <w:rFonts w:ascii="Times New Roman" w:hAnsi="Times New Roman" w:cs="Times New Roman"/>
            <w:bCs/>
            <w:color w:val="000000" w:themeColor="text1"/>
            <w:u w:val="none"/>
          </w:rPr>
          <w:t>2</w:t>
        </w:r>
        <w:r w:rsidR="00AF1FB1" w:rsidRPr="000F2191">
          <w:rPr>
            <w:rStyle w:val="Hyperlink"/>
            <w:rFonts w:ascii="Times New Roman" w:hAnsi="Times New Roman" w:cs="Times New Roman"/>
            <w:bCs/>
            <w:color w:val="000000" w:themeColor="text1"/>
            <w:u w:val="none"/>
          </w:rPr>
          <w:t>.</w:t>
        </w:r>
        <w:r w:rsidR="00A77743" w:rsidRPr="000F2191">
          <w:rPr>
            <w:rStyle w:val="Hyperlink"/>
            <w:rFonts w:ascii="Times New Roman" w:hAnsi="Times New Roman" w:cs="Times New Roman"/>
            <w:bCs/>
            <w:color w:val="000000" w:themeColor="text1"/>
            <w:u w:val="none"/>
          </w:rPr>
          <w:t>1:</w:t>
        </w:r>
        <w:r w:rsidR="00AF1FB1" w:rsidRPr="000F2191">
          <w:rPr>
            <w:rStyle w:val="Hyperlink"/>
            <w:rFonts w:ascii="Times New Roman" w:hAnsi="Times New Roman" w:cs="Times New Roman"/>
            <w:bCs/>
            <w:color w:val="000000" w:themeColor="text1"/>
            <w:u w:val="none"/>
          </w:rPr>
          <w:t xml:space="preserve"> Experimental Set up and Schematic</w:t>
        </w:r>
      </w:hyperlink>
      <w:r w:rsidR="00A77743">
        <w:rPr>
          <w:rFonts w:ascii="Times New Roman" w:hAnsi="Times New Roman" w:cs="Times New Roman"/>
          <w:bCs/>
        </w:rPr>
        <w:t>…………………………………………………</w:t>
      </w:r>
      <w:r w:rsidR="00AE73C7">
        <w:rPr>
          <w:rFonts w:ascii="Times New Roman" w:hAnsi="Times New Roman" w:cs="Times New Roman"/>
          <w:bCs/>
          <w:lang w:val="haw-US"/>
        </w:rPr>
        <w:t>12</w:t>
      </w:r>
    </w:p>
    <w:p w14:paraId="616F8927" w14:textId="6FBDCEB8" w:rsidR="003351B4" w:rsidRPr="00AE73C7" w:rsidRDefault="00D12FA4" w:rsidP="003351B4">
      <w:pPr>
        <w:pStyle w:val="ListParagraph"/>
        <w:spacing w:line="480" w:lineRule="auto"/>
        <w:ind w:left="0"/>
        <w:rPr>
          <w:rFonts w:ascii="Times New Roman" w:hAnsi="Times New Roman" w:cs="Times New Roman"/>
          <w:bCs/>
          <w:color w:val="000000" w:themeColor="text1"/>
          <w:lang w:val="haw-US"/>
        </w:rPr>
      </w:pPr>
      <w:hyperlink w:anchor="Fig23Diagram" w:history="1">
        <w:r w:rsidR="00BE44F3" w:rsidRPr="000F2191">
          <w:rPr>
            <w:rStyle w:val="Hyperlink"/>
            <w:rFonts w:ascii="Times New Roman" w:hAnsi="Times New Roman" w:cs="Times New Roman"/>
            <w:bCs/>
            <w:color w:val="000000" w:themeColor="text1"/>
            <w:u w:val="none"/>
          </w:rPr>
          <w:t>Figure 2.</w:t>
        </w:r>
        <w:r w:rsidR="00445881">
          <w:rPr>
            <w:rStyle w:val="Hyperlink"/>
            <w:rFonts w:ascii="Times New Roman" w:hAnsi="Times New Roman" w:cs="Times New Roman"/>
            <w:bCs/>
            <w:color w:val="000000" w:themeColor="text1"/>
            <w:u w:val="none"/>
          </w:rPr>
          <w:t>2</w:t>
        </w:r>
        <w:r w:rsidR="00BE44F3" w:rsidRPr="000F2191">
          <w:rPr>
            <w:rStyle w:val="Hyperlink"/>
            <w:rFonts w:ascii="Times New Roman" w:hAnsi="Times New Roman" w:cs="Times New Roman"/>
            <w:bCs/>
            <w:color w:val="000000" w:themeColor="text1"/>
            <w:u w:val="none"/>
          </w:rPr>
          <w:t>:</w:t>
        </w:r>
        <w:r w:rsidR="00AF1FB1" w:rsidRPr="000F2191">
          <w:rPr>
            <w:rStyle w:val="Hyperlink"/>
            <w:rFonts w:ascii="Times New Roman" w:hAnsi="Times New Roman" w:cs="Times New Roman"/>
            <w:bCs/>
            <w:color w:val="000000" w:themeColor="text1"/>
            <w:u w:val="none"/>
          </w:rPr>
          <w:t xml:space="preserve"> Urchin Schematic</w:t>
        </w:r>
      </w:hyperlink>
      <w:r w:rsidR="00BE44F3" w:rsidRPr="000F2191">
        <w:rPr>
          <w:rFonts w:ascii="Times New Roman" w:hAnsi="Times New Roman" w:cs="Times New Roman"/>
          <w:bCs/>
          <w:color w:val="000000" w:themeColor="text1"/>
        </w:rPr>
        <w:t>……………………………………………………………………</w:t>
      </w:r>
      <w:r w:rsidR="00AE73C7">
        <w:rPr>
          <w:rFonts w:ascii="Times New Roman" w:hAnsi="Times New Roman" w:cs="Times New Roman"/>
          <w:bCs/>
          <w:color w:val="000000" w:themeColor="text1"/>
          <w:lang w:val="haw-US"/>
        </w:rPr>
        <w:t>15</w:t>
      </w:r>
    </w:p>
    <w:p w14:paraId="2A2EFE96" w14:textId="313D907F" w:rsidR="00E21A5B" w:rsidRPr="00AE73C7" w:rsidRDefault="00E21A5B" w:rsidP="003351B4">
      <w:pPr>
        <w:pStyle w:val="ListParagraph"/>
        <w:spacing w:line="480" w:lineRule="auto"/>
        <w:ind w:left="0"/>
        <w:rPr>
          <w:rFonts w:ascii="Times New Roman" w:hAnsi="Times New Roman" w:cs="Times New Roman"/>
          <w:b/>
          <w:color w:val="000000" w:themeColor="text1"/>
          <w:lang w:val="haw-US"/>
        </w:rPr>
      </w:pPr>
      <w:r>
        <w:rPr>
          <w:rFonts w:ascii="Times New Roman" w:hAnsi="Times New Roman" w:cs="Times New Roman"/>
          <w:bCs/>
          <w:color w:val="000000" w:themeColor="text1"/>
        </w:rPr>
        <w:t>Figure 2.3: Spine Cut Diagram …………………………………………………………………</w:t>
      </w:r>
      <w:r w:rsidR="00AE73C7">
        <w:rPr>
          <w:rFonts w:ascii="Times New Roman" w:hAnsi="Times New Roman" w:cs="Times New Roman"/>
          <w:bCs/>
          <w:color w:val="000000" w:themeColor="text1"/>
          <w:lang w:val="haw-US"/>
        </w:rPr>
        <w:t>.16</w:t>
      </w:r>
    </w:p>
    <w:p w14:paraId="5ECF5106" w14:textId="0565836D" w:rsidR="003351B4" w:rsidRPr="00AE73C7" w:rsidRDefault="00D12FA4" w:rsidP="003351B4">
      <w:pPr>
        <w:pStyle w:val="ListParagraph"/>
        <w:spacing w:line="480" w:lineRule="auto"/>
        <w:ind w:left="0"/>
        <w:rPr>
          <w:rFonts w:ascii="Times New Roman" w:hAnsi="Times New Roman" w:cs="Times New Roman"/>
          <w:b/>
          <w:color w:val="000000" w:themeColor="text1"/>
          <w:lang w:val="haw-US"/>
        </w:rPr>
      </w:pPr>
      <w:hyperlink w:anchor="Fig24ExSEM1" w:history="1">
        <w:r w:rsidR="00AF1FB1" w:rsidRPr="000E7B4E">
          <w:rPr>
            <w:rStyle w:val="Hyperlink"/>
            <w:rFonts w:ascii="Times New Roman" w:hAnsi="Times New Roman" w:cs="Times New Roman"/>
            <w:bCs/>
            <w:color w:val="000000" w:themeColor="text1"/>
            <w:u w:val="none"/>
          </w:rPr>
          <w:t>Fig</w:t>
        </w:r>
        <w:r w:rsidR="00BE44F3" w:rsidRPr="000E7B4E">
          <w:rPr>
            <w:rStyle w:val="Hyperlink"/>
            <w:rFonts w:ascii="Times New Roman" w:hAnsi="Times New Roman" w:cs="Times New Roman"/>
            <w:bCs/>
            <w:color w:val="000000" w:themeColor="text1"/>
            <w:u w:val="none"/>
          </w:rPr>
          <w:t>ure</w:t>
        </w:r>
        <w:r w:rsidR="00AF1FB1" w:rsidRPr="000E7B4E">
          <w:rPr>
            <w:rStyle w:val="Hyperlink"/>
            <w:rFonts w:ascii="Times New Roman" w:hAnsi="Times New Roman" w:cs="Times New Roman"/>
            <w:bCs/>
            <w:color w:val="000000" w:themeColor="text1"/>
            <w:u w:val="none"/>
          </w:rPr>
          <w:t xml:space="preserve"> </w:t>
        </w:r>
        <w:r w:rsidR="00BE44F3" w:rsidRPr="000E7B4E">
          <w:rPr>
            <w:rStyle w:val="Hyperlink"/>
            <w:rFonts w:ascii="Times New Roman" w:hAnsi="Times New Roman" w:cs="Times New Roman"/>
            <w:bCs/>
            <w:color w:val="000000" w:themeColor="text1"/>
            <w:u w:val="none"/>
          </w:rPr>
          <w:t>2.</w:t>
        </w:r>
        <w:r w:rsidR="00445881">
          <w:rPr>
            <w:rStyle w:val="Hyperlink"/>
            <w:rFonts w:ascii="Times New Roman" w:hAnsi="Times New Roman" w:cs="Times New Roman"/>
            <w:bCs/>
            <w:color w:val="000000" w:themeColor="text1"/>
            <w:u w:val="none"/>
          </w:rPr>
          <w:t>3</w:t>
        </w:r>
        <w:r w:rsidR="00BE44F3" w:rsidRPr="000E7B4E">
          <w:rPr>
            <w:rStyle w:val="Hyperlink"/>
            <w:rFonts w:ascii="Times New Roman" w:hAnsi="Times New Roman" w:cs="Times New Roman"/>
            <w:bCs/>
            <w:color w:val="000000" w:themeColor="text1"/>
            <w:u w:val="none"/>
          </w:rPr>
          <w:t>:</w:t>
        </w:r>
        <w:r w:rsidR="00AF1FB1" w:rsidRPr="000E7B4E">
          <w:rPr>
            <w:rStyle w:val="Hyperlink"/>
            <w:rFonts w:ascii="Times New Roman" w:hAnsi="Times New Roman" w:cs="Times New Roman"/>
            <w:bCs/>
            <w:color w:val="000000" w:themeColor="text1"/>
            <w:u w:val="none"/>
          </w:rPr>
          <w:t xml:space="preserve"> SEM and ImageJ</w:t>
        </w:r>
      </w:hyperlink>
      <w:r w:rsidR="00BE44F3" w:rsidRPr="000E7B4E">
        <w:rPr>
          <w:rFonts w:ascii="Times New Roman" w:hAnsi="Times New Roman" w:cs="Times New Roman"/>
          <w:bCs/>
          <w:color w:val="000000" w:themeColor="text1"/>
        </w:rPr>
        <w:t>……………………………………………………………………</w:t>
      </w:r>
      <w:r w:rsidR="00AE73C7">
        <w:rPr>
          <w:rFonts w:ascii="Times New Roman" w:hAnsi="Times New Roman" w:cs="Times New Roman"/>
          <w:bCs/>
          <w:color w:val="000000" w:themeColor="text1"/>
          <w:lang w:val="haw-US"/>
        </w:rPr>
        <w:t>.17</w:t>
      </w:r>
    </w:p>
    <w:p w14:paraId="580192F2" w14:textId="09F7170D" w:rsidR="003351B4" w:rsidRPr="00AE73C7" w:rsidRDefault="00D12FA4" w:rsidP="003351B4">
      <w:pPr>
        <w:pStyle w:val="ListParagraph"/>
        <w:spacing w:line="480" w:lineRule="auto"/>
        <w:ind w:left="0"/>
        <w:rPr>
          <w:rFonts w:ascii="Times New Roman" w:hAnsi="Times New Roman" w:cs="Times New Roman"/>
          <w:bCs/>
          <w:color w:val="000000" w:themeColor="text1"/>
          <w:lang w:val="haw-US"/>
        </w:rPr>
      </w:pPr>
      <w:hyperlink w:anchor="Fig25ExSEM2" w:history="1">
        <w:r w:rsidR="00AF1FB1" w:rsidRPr="000E7B4E">
          <w:rPr>
            <w:rStyle w:val="Hyperlink"/>
            <w:rFonts w:ascii="Times New Roman" w:hAnsi="Times New Roman" w:cs="Times New Roman"/>
            <w:bCs/>
            <w:color w:val="000000" w:themeColor="text1"/>
            <w:u w:val="none"/>
          </w:rPr>
          <w:t>Fig</w:t>
        </w:r>
        <w:r w:rsidR="00BE44F3" w:rsidRPr="000E7B4E">
          <w:rPr>
            <w:rStyle w:val="Hyperlink"/>
            <w:rFonts w:ascii="Times New Roman" w:hAnsi="Times New Roman" w:cs="Times New Roman"/>
            <w:bCs/>
            <w:color w:val="000000" w:themeColor="text1"/>
            <w:u w:val="none"/>
          </w:rPr>
          <w:t>ure</w:t>
        </w:r>
        <w:r w:rsidR="00AF1FB1" w:rsidRPr="000E7B4E">
          <w:rPr>
            <w:rStyle w:val="Hyperlink"/>
            <w:rFonts w:ascii="Times New Roman" w:hAnsi="Times New Roman" w:cs="Times New Roman"/>
            <w:bCs/>
            <w:color w:val="000000" w:themeColor="text1"/>
            <w:u w:val="none"/>
          </w:rPr>
          <w:t xml:space="preserve"> </w:t>
        </w:r>
        <w:r w:rsidR="00BE44F3" w:rsidRPr="000E7B4E">
          <w:rPr>
            <w:rStyle w:val="Hyperlink"/>
            <w:rFonts w:ascii="Times New Roman" w:hAnsi="Times New Roman" w:cs="Times New Roman"/>
            <w:bCs/>
            <w:color w:val="000000" w:themeColor="text1"/>
            <w:u w:val="none"/>
          </w:rPr>
          <w:t>2.</w:t>
        </w:r>
        <w:r w:rsidR="00445881">
          <w:rPr>
            <w:rStyle w:val="Hyperlink"/>
            <w:rFonts w:ascii="Times New Roman" w:hAnsi="Times New Roman" w:cs="Times New Roman"/>
            <w:bCs/>
            <w:color w:val="000000" w:themeColor="text1"/>
            <w:u w:val="none"/>
          </w:rPr>
          <w:t>4</w:t>
        </w:r>
        <w:r w:rsidR="00BE44F3" w:rsidRPr="000E7B4E">
          <w:rPr>
            <w:rStyle w:val="Hyperlink"/>
            <w:rFonts w:ascii="Times New Roman" w:hAnsi="Times New Roman" w:cs="Times New Roman"/>
            <w:bCs/>
            <w:color w:val="000000" w:themeColor="text1"/>
            <w:u w:val="none"/>
          </w:rPr>
          <w:t>:</w:t>
        </w:r>
        <w:r w:rsidR="00AF1FB1" w:rsidRPr="000E7B4E">
          <w:rPr>
            <w:rStyle w:val="Hyperlink"/>
            <w:rFonts w:ascii="Times New Roman" w:hAnsi="Times New Roman" w:cs="Times New Roman"/>
            <w:bCs/>
            <w:color w:val="000000" w:themeColor="text1"/>
            <w:u w:val="none"/>
          </w:rPr>
          <w:t xml:space="preserve"> SEM Dust</w:t>
        </w:r>
      </w:hyperlink>
      <w:r w:rsidR="00BE44F3" w:rsidRPr="000E7B4E">
        <w:rPr>
          <w:rFonts w:ascii="Times New Roman" w:hAnsi="Times New Roman" w:cs="Times New Roman"/>
          <w:bCs/>
          <w:color w:val="000000" w:themeColor="text1"/>
        </w:rPr>
        <w:t>…………………………………………………………………………</w:t>
      </w:r>
      <w:r w:rsidR="00AE73C7">
        <w:rPr>
          <w:rFonts w:ascii="Times New Roman" w:hAnsi="Times New Roman" w:cs="Times New Roman"/>
          <w:bCs/>
          <w:color w:val="000000" w:themeColor="text1"/>
          <w:lang w:val="haw-US"/>
        </w:rPr>
        <w:t>....17</w:t>
      </w:r>
    </w:p>
    <w:p w14:paraId="4716B910" w14:textId="17075382" w:rsidR="000E7B4E" w:rsidRDefault="000E7B4E" w:rsidP="003351B4">
      <w:pPr>
        <w:pStyle w:val="ListParagraph"/>
        <w:spacing w:line="480" w:lineRule="auto"/>
        <w:ind w:left="0"/>
        <w:rPr>
          <w:rFonts w:ascii="Times New Roman" w:hAnsi="Times New Roman" w:cs="Times New Roman"/>
          <w:b/>
          <w:color w:val="000000" w:themeColor="text1"/>
        </w:rPr>
      </w:pPr>
    </w:p>
    <w:p w14:paraId="0F1B6A16" w14:textId="09C59262" w:rsidR="00B65FDF" w:rsidRPr="00B253EC" w:rsidRDefault="00D12FA4" w:rsidP="003351B4">
      <w:pPr>
        <w:pStyle w:val="ListParagraph"/>
        <w:spacing w:line="480" w:lineRule="auto"/>
        <w:ind w:left="0"/>
        <w:rPr>
          <w:rFonts w:ascii="Times New Roman" w:hAnsi="Times New Roman" w:cs="Times New Roman"/>
          <w:bCs/>
          <w:color w:val="000000" w:themeColor="text1"/>
          <w:lang w:val="haw-US"/>
        </w:rPr>
      </w:pPr>
      <w:hyperlink w:anchor="Fig22FigConditions" w:history="1">
        <w:r w:rsidR="00B65FDF" w:rsidRPr="000F2191">
          <w:rPr>
            <w:rStyle w:val="Hyperlink"/>
            <w:rFonts w:ascii="Times New Roman" w:hAnsi="Times New Roman" w:cs="Times New Roman"/>
            <w:bCs/>
            <w:color w:val="000000" w:themeColor="text1"/>
            <w:u w:val="none"/>
          </w:rPr>
          <w:t xml:space="preserve">Figure </w:t>
        </w:r>
        <w:r w:rsidR="00B65FDF">
          <w:rPr>
            <w:rStyle w:val="Hyperlink"/>
            <w:rFonts w:ascii="Times New Roman" w:hAnsi="Times New Roman" w:cs="Times New Roman"/>
            <w:bCs/>
            <w:color w:val="000000" w:themeColor="text1"/>
            <w:u w:val="none"/>
          </w:rPr>
          <w:t>3.1</w:t>
        </w:r>
      </w:hyperlink>
      <w:r w:rsidR="00B65FDF" w:rsidRPr="000F2191">
        <w:rPr>
          <w:rFonts w:ascii="Times New Roman" w:hAnsi="Times New Roman" w:cs="Times New Roman"/>
          <w:bCs/>
          <w:color w:val="000000" w:themeColor="text1"/>
        </w:rPr>
        <w:t>: Experimental Conditions……………………………………………………………</w:t>
      </w:r>
      <w:r w:rsidR="00B253EC">
        <w:rPr>
          <w:rFonts w:ascii="Times New Roman" w:hAnsi="Times New Roman" w:cs="Times New Roman"/>
          <w:bCs/>
          <w:color w:val="000000" w:themeColor="text1"/>
          <w:lang w:val="haw-US"/>
        </w:rPr>
        <w:t>.19</w:t>
      </w:r>
    </w:p>
    <w:p w14:paraId="43B06217" w14:textId="5BF04A20" w:rsidR="003351B4" w:rsidRPr="00B253EC" w:rsidRDefault="00CA17A2" w:rsidP="003351B4">
      <w:pPr>
        <w:pStyle w:val="ListParagraph"/>
        <w:spacing w:line="480" w:lineRule="auto"/>
        <w:ind w:left="0"/>
        <w:rPr>
          <w:rFonts w:ascii="Times New Roman" w:hAnsi="Times New Roman" w:cs="Times New Roman"/>
          <w:bCs/>
          <w:lang w:val="haw-US"/>
        </w:rPr>
      </w:pPr>
      <w:r>
        <w:rPr>
          <w:rFonts w:ascii="Times New Roman" w:hAnsi="Times New Roman" w:cs="Times New Roman"/>
          <w:bCs/>
        </w:rPr>
        <w:t xml:space="preserve">Figure </w:t>
      </w:r>
      <w:r w:rsidR="000E7B4E">
        <w:rPr>
          <w:rFonts w:ascii="Times New Roman" w:hAnsi="Times New Roman" w:cs="Times New Roman"/>
          <w:bCs/>
        </w:rPr>
        <w:t>3</w:t>
      </w:r>
      <w:r>
        <w:rPr>
          <w:rFonts w:ascii="Times New Roman" w:hAnsi="Times New Roman" w:cs="Times New Roman"/>
          <w:bCs/>
        </w:rPr>
        <w:t>.</w:t>
      </w:r>
      <w:r w:rsidR="00B65FDF">
        <w:rPr>
          <w:rFonts w:ascii="Times New Roman" w:hAnsi="Times New Roman" w:cs="Times New Roman"/>
          <w:bCs/>
        </w:rPr>
        <w:t>2</w:t>
      </w:r>
      <w:r>
        <w:rPr>
          <w:rFonts w:ascii="Times New Roman" w:hAnsi="Times New Roman" w:cs="Times New Roman"/>
          <w:bCs/>
        </w:rPr>
        <w:t xml:space="preserve">: </w:t>
      </w:r>
      <w:r w:rsidR="007A2C16">
        <w:rPr>
          <w:rFonts w:ascii="Times New Roman" w:hAnsi="Times New Roman" w:cs="Times New Roman"/>
          <w:bCs/>
          <w:lang w:val="haw-US"/>
        </w:rPr>
        <w:t xml:space="preserve">Percent </w:t>
      </w:r>
      <w:r>
        <w:rPr>
          <w:rFonts w:ascii="Times New Roman" w:hAnsi="Times New Roman" w:cs="Times New Roman"/>
          <w:bCs/>
        </w:rPr>
        <w:t>Growth</w:t>
      </w:r>
      <w:r w:rsidR="007A2C16">
        <w:rPr>
          <w:rFonts w:ascii="Times New Roman" w:hAnsi="Times New Roman" w:cs="Times New Roman"/>
          <w:bCs/>
          <w:lang w:val="haw-US"/>
        </w:rPr>
        <w:t xml:space="preserve"> Over Time ..........</w:t>
      </w:r>
      <w:r>
        <w:rPr>
          <w:rFonts w:ascii="Times New Roman" w:hAnsi="Times New Roman" w:cs="Times New Roman"/>
          <w:bCs/>
        </w:rPr>
        <w:t>…………………………………………………</w:t>
      </w:r>
      <w:r w:rsidR="00B253EC">
        <w:rPr>
          <w:rFonts w:ascii="Times New Roman" w:hAnsi="Times New Roman" w:cs="Times New Roman"/>
          <w:bCs/>
          <w:lang w:val="haw-US"/>
        </w:rPr>
        <w:t>..21</w:t>
      </w:r>
    </w:p>
    <w:p w14:paraId="65AEF252" w14:textId="3FA0CE1D" w:rsidR="003351B4" w:rsidRPr="00B253EC" w:rsidRDefault="00CA17A2" w:rsidP="003351B4">
      <w:pPr>
        <w:pStyle w:val="ListParagraph"/>
        <w:spacing w:line="480" w:lineRule="auto"/>
        <w:ind w:left="0"/>
        <w:rPr>
          <w:rFonts w:ascii="Times New Roman" w:hAnsi="Times New Roman" w:cs="Times New Roman"/>
          <w:b/>
          <w:lang w:val="haw-US"/>
        </w:rPr>
      </w:pPr>
      <w:r>
        <w:rPr>
          <w:rFonts w:ascii="Times New Roman" w:hAnsi="Times New Roman" w:cs="Times New Roman"/>
          <w:bCs/>
        </w:rPr>
        <w:t xml:space="preserve">Figure </w:t>
      </w:r>
      <w:r w:rsidR="000E7B4E">
        <w:rPr>
          <w:rFonts w:ascii="Times New Roman" w:hAnsi="Times New Roman" w:cs="Times New Roman"/>
          <w:bCs/>
        </w:rPr>
        <w:t>3</w:t>
      </w:r>
      <w:r>
        <w:rPr>
          <w:rFonts w:ascii="Times New Roman" w:hAnsi="Times New Roman" w:cs="Times New Roman"/>
          <w:bCs/>
        </w:rPr>
        <w:t>.</w:t>
      </w:r>
      <w:r w:rsidR="00CA708C">
        <w:rPr>
          <w:rFonts w:ascii="Times New Roman" w:hAnsi="Times New Roman" w:cs="Times New Roman"/>
          <w:bCs/>
          <w:lang w:val="haw-US"/>
        </w:rPr>
        <w:t>3</w:t>
      </w:r>
      <w:r>
        <w:rPr>
          <w:rFonts w:ascii="Times New Roman" w:hAnsi="Times New Roman" w:cs="Times New Roman"/>
          <w:bCs/>
        </w:rPr>
        <w:t xml:space="preserve">: </w:t>
      </w:r>
      <w:r w:rsidR="00CA708C">
        <w:rPr>
          <w:rFonts w:ascii="Times New Roman" w:hAnsi="Times New Roman" w:cs="Times New Roman"/>
          <w:bCs/>
          <w:lang w:val="haw-US"/>
        </w:rPr>
        <w:t>Calcification Ratio....</w:t>
      </w:r>
      <w:r>
        <w:rPr>
          <w:rFonts w:ascii="Times New Roman" w:hAnsi="Times New Roman" w:cs="Times New Roman"/>
          <w:bCs/>
        </w:rPr>
        <w:t>……………………………………………………………</w:t>
      </w:r>
      <w:r w:rsidR="00B253EC">
        <w:rPr>
          <w:rFonts w:ascii="Times New Roman" w:hAnsi="Times New Roman" w:cs="Times New Roman"/>
          <w:bCs/>
          <w:lang w:val="haw-US"/>
        </w:rPr>
        <w:t>.</w:t>
      </w:r>
      <w:r>
        <w:rPr>
          <w:rFonts w:ascii="Times New Roman" w:hAnsi="Times New Roman" w:cs="Times New Roman"/>
          <w:bCs/>
        </w:rPr>
        <w:t>…</w:t>
      </w:r>
      <w:r w:rsidR="00B253EC">
        <w:rPr>
          <w:rFonts w:ascii="Times New Roman" w:hAnsi="Times New Roman" w:cs="Times New Roman"/>
          <w:bCs/>
          <w:lang w:val="haw-US"/>
        </w:rPr>
        <w:t>..22</w:t>
      </w:r>
    </w:p>
    <w:p w14:paraId="2E81D897" w14:textId="70CCBAD7" w:rsidR="003351B4" w:rsidRPr="00B253EC" w:rsidRDefault="00CA17A2" w:rsidP="003351B4">
      <w:pPr>
        <w:pStyle w:val="ListParagraph"/>
        <w:spacing w:line="480" w:lineRule="auto"/>
        <w:ind w:left="0"/>
        <w:rPr>
          <w:rFonts w:ascii="Times New Roman" w:hAnsi="Times New Roman" w:cs="Times New Roman"/>
          <w:b/>
          <w:lang w:val="haw-US"/>
        </w:rPr>
      </w:pPr>
      <w:r>
        <w:rPr>
          <w:rFonts w:ascii="Times New Roman" w:hAnsi="Times New Roman" w:cs="Times New Roman"/>
          <w:bCs/>
        </w:rPr>
        <w:t xml:space="preserve">Figure </w:t>
      </w:r>
      <w:r w:rsidR="000E7B4E">
        <w:rPr>
          <w:rFonts w:ascii="Times New Roman" w:hAnsi="Times New Roman" w:cs="Times New Roman"/>
          <w:bCs/>
        </w:rPr>
        <w:t>3</w:t>
      </w:r>
      <w:r>
        <w:rPr>
          <w:rFonts w:ascii="Times New Roman" w:hAnsi="Times New Roman" w:cs="Times New Roman"/>
          <w:bCs/>
        </w:rPr>
        <w:t>.</w:t>
      </w:r>
      <w:r w:rsidR="00CA708C">
        <w:rPr>
          <w:rFonts w:ascii="Times New Roman" w:hAnsi="Times New Roman" w:cs="Times New Roman"/>
          <w:bCs/>
          <w:lang w:val="haw-US"/>
        </w:rPr>
        <w:t>4</w:t>
      </w:r>
      <w:r>
        <w:rPr>
          <w:rFonts w:ascii="Times New Roman" w:hAnsi="Times New Roman" w:cs="Times New Roman"/>
          <w:bCs/>
        </w:rPr>
        <w:t xml:space="preserve">: </w:t>
      </w:r>
      <w:r w:rsidR="00CA708C">
        <w:rPr>
          <w:rFonts w:ascii="Times New Roman" w:hAnsi="Times New Roman" w:cs="Times New Roman"/>
          <w:bCs/>
          <w:lang w:val="haw-US"/>
        </w:rPr>
        <w:t>Relative Spine Lengths.....</w:t>
      </w:r>
      <w:r>
        <w:rPr>
          <w:rFonts w:ascii="Times New Roman" w:hAnsi="Times New Roman" w:cs="Times New Roman"/>
          <w:bCs/>
        </w:rPr>
        <w:t>…………………………………………………………</w:t>
      </w:r>
      <w:r w:rsidR="00B253EC">
        <w:rPr>
          <w:rFonts w:ascii="Times New Roman" w:hAnsi="Times New Roman" w:cs="Times New Roman"/>
          <w:bCs/>
          <w:lang w:val="haw-US"/>
        </w:rPr>
        <w:t>...23</w:t>
      </w:r>
    </w:p>
    <w:p w14:paraId="1057465E" w14:textId="15BE0FE2" w:rsidR="00B0317E" w:rsidRPr="00B253EC" w:rsidRDefault="00CA17A2" w:rsidP="00B0317E">
      <w:pPr>
        <w:pStyle w:val="ListParagraph"/>
        <w:spacing w:line="480" w:lineRule="auto"/>
        <w:ind w:left="0"/>
        <w:rPr>
          <w:rFonts w:ascii="Times New Roman" w:hAnsi="Times New Roman" w:cs="Times New Roman"/>
          <w:bCs/>
          <w:lang w:val="haw-US"/>
        </w:rPr>
      </w:pPr>
      <w:r>
        <w:rPr>
          <w:rFonts w:ascii="Times New Roman" w:hAnsi="Times New Roman" w:cs="Times New Roman"/>
          <w:bCs/>
        </w:rPr>
        <w:t xml:space="preserve">Figure </w:t>
      </w:r>
      <w:r w:rsidR="000E7B4E">
        <w:rPr>
          <w:rFonts w:ascii="Times New Roman" w:hAnsi="Times New Roman" w:cs="Times New Roman"/>
          <w:bCs/>
        </w:rPr>
        <w:t>3</w:t>
      </w:r>
      <w:r>
        <w:rPr>
          <w:rFonts w:ascii="Times New Roman" w:hAnsi="Times New Roman" w:cs="Times New Roman"/>
          <w:bCs/>
        </w:rPr>
        <w:t>.</w:t>
      </w:r>
      <w:r w:rsidR="000E7B4E">
        <w:rPr>
          <w:rFonts w:ascii="Times New Roman" w:hAnsi="Times New Roman" w:cs="Times New Roman"/>
          <w:bCs/>
        </w:rPr>
        <w:t>4</w:t>
      </w:r>
      <w:r>
        <w:rPr>
          <w:rFonts w:ascii="Times New Roman" w:hAnsi="Times New Roman" w:cs="Times New Roman"/>
          <w:bCs/>
        </w:rPr>
        <w:t xml:space="preserve">: Dropped </w:t>
      </w:r>
      <w:r w:rsidR="00AF1FB1" w:rsidRPr="009C53BD">
        <w:rPr>
          <w:rFonts w:ascii="Times New Roman" w:hAnsi="Times New Roman" w:cs="Times New Roman"/>
          <w:bCs/>
        </w:rPr>
        <w:t xml:space="preserve">Spine </w:t>
      </w:r>
      <w:r>
        <w:rPr>
          <w:rFonts w:ascii="Times New Roman" w:hAnsi="Times New Roman" w:cs="Times New Roman"/>
          <w:bCs/>
        </w:rPr>
        <w:t>Count………………………………………………………………</w:t>
      </w:r>
      <w:r w:rsidR="00B253EC">
        <w:rPr>
          <w:rFonts w:ascii="Times New Roman" w:hAnsi="Times New Roman" w:cs="Times New Roman"/>
          <w:bCs/>
          <w:lang w:val="haw-US"/>
        </w:rPr>
        <w:t>..24</w:t>
      </w:r>
    </w:p>
    <w:p w14:paraId="08D9D836" w14:textId="77777777" w:rsidR="00B0317E" w:rsidRDefault="00B0317E" w:rsidP="00B0317E">
      <w:pPr>
        <w:pStyle w:val="ListParagraph"/>
        <w:spacing w:line="480" w:lineRule="auto"/>
        <w:ind w:left="0"/>
        <w:rPr>
          <w:rFonts w:ascii="Times New Roman" w:hAnsi="Times New Roman" w:cs="Times New Roman"/>
          <w:bCs/>
        </w:rPr>
      </w:pPr>
    </w:p>
    <w:p w14:paraId="07885ACF" w14:textId="6A5B1E4C" w:rsidR="00B0317E" w:rsidRDefault="00B0317E" w:rsidP="00B0317E">
      <w:pPr>
        <w:pStyle w:val="ListParagraph"/>
        <w:spacing w:line="480" w:lineRule="auto"/>
        <w:ind w:left="0"/>
        <w:rPr>
          <w:rFonts w:ascii="Times New Roman" w:hAnsi="Times New Roman" w:cs="Times New Roman"/>
          <w:bCs/>
          <w:lang w:val="haw-US"/>
        </w:rPr>
      </w:pPr>
      <w:r>
        <w:rPr>
          <w:rFonts w:ascii="Times New Roman" w:hAnsi="Times New Roman" w:cs="Times New Roman"/>
          <w:bCs/>
          <w:lang w:val="haw-US"/>
        </w:rPr>
        <w:t>Figure 4.1:  SEM Comparisons at Tip and Base...........................................................................</w:t>
      </w:r>
      <w:r w:rsidR="00B253EC">
        <w:rPr>
          <w:rFonts w:ascii="Times New Roman" w:hAnsi="Times New Roman" w:cs="Times New Roman"/>
          <w:bCs/>
          <w:lang w:val="haw-US"/>
        </w:rPr>
        <w:t>.28</w:t>
      </w:r>
    </w:p>
    <w:p w14:paraId="156430E9" w14:textId="42056480" w:rsidR="00B0317E" w:rsidRDefault="00B0317E" w:rsidP="00B0317E">
      <w:pPr>
        <w:pStyle w:val="ListParagraph"/>
        <w:spacing w:line="480" w:lineRule="auto"/>
        <w:ind w:left="0"/>
        <w:rPr>
          <w:rFonts w:ascii="Times New Roman" w:hAnsi="Times New Roman" w:cs="Times New Roman"/>
          <w:bCs/>
          <w:lang w:val="haw-US"/>
        </w:rPr>
      </w:pPr>
      <w:r>
        <w:rPr>
          <w:rFonts w:ascii="Times New Roman" w:hAnsi="Times New Roman" w:cs="Times New Roman"/>
          <w:bCs/>
          <w:lang w:val="haw-US"/>
        </w:rPr>
        <w:t>Figure 4.2: SEM of Microspines .................................................................................................</w:t>
      </w:r>
      <w:r w:rsidR="00B253EC">
        <w:rPr>
          <w:rFonts w:ascii="Times New Roman" w:hAnsi="Times New Roman" w:cs="Times New Roman"/>
          <w:bCs/>
          <w:lang w:val="haw-US"/>
        </w:rPr>
        <w:t>..29</w:t>
      </w:r>
    </w:p>
    <w:p w14:paraId="2ADB91E6" w14:textId="15A4BB36" w:rsidR="00970724" w:rsidRDefault="00B0317E" w:rsidP="00B0317E">
      <w:pPr>
        <w:pStyle w:val="ListParagraph"/>
        <w:spacing w:line="480" w:lineRule="auto"/>
        <w:ind w:left="0"/>
        <w:rPr>
          <w:rFonts w:ascii="Times New Roman" w:hAnsi="Times New Roman" w:cs="Times New Roman"/>
          <w:bCs/>
          <w:lang w:val="haw-US"/>
        </w:rPr>
      </w:pPr>
      <w:r>
        <w:rPr>
          <w:rFonts w:ascii="Times New Roman" w:hAnsi="Times New Roman" w:cs="Times New Roman"/>
          <w:bCs/>
          <w:lang w:val="haw-US"/>
        </w:rPr>
        <w:t>Figure 4.3: SEM Malformations and Etching ..............................................................................</w:t>
      </w:r>
      <w:r w:rsidR="00B253EC">
        <w:rPr>
          <w:rFonts w:ascii="Times New Roman" w:hAnsi="Times New Roman" w:cs="Times New Roman"/>
          <w:bCs/>
          <w:lang w:val="haw-US"/>
        </w:rPr>
        <w:t>.31</w:t>
      </w:r>
    </w:p>
    <w:p w14:paraId="6D7FBFFF" w14:textId="77777777" w:rsidR="00970724" w:rsidRDefault="00970724" w:rsidP="00B0317E">
      <w:pPr>
        <w:pStyle w:val="ListParagraph"/>
        <w:spacing w:line="480" w:lineRule="auto"/>
        <w:ind w:left="0"/>
        <w:rPr>
          <w:rFonts w:ascii="Times New Roman" w:hAnsi="Times New Roman" w:cs="Times New Roman"/>
          <w:bCs/>
          <w:lang w:val="haw-US"/>
        </w:rPr>
      </w:pPr>
    </w:p>
    <w:p w14:paraId="5F122BB1" w14:textId="4478E897" w:rsidR="00970724" w:rsidRPr="00970724" w:rsidRDefault="00970724" w:rsidP="00B0317E">
      <w:pPr>
        <w:pStyle w:val="ListParagraph"/>
        <w:spacing w:line="480" w:lineRule="auto"/>
        <w:ind w:left="0"/>
        <w:rPr>
          <w:rFonts w:ascii="Times New Roman" w:hAnsi="Times New Roman" w:cs="Times New Roman"/>
          <w:bCs/>
          <w:lang w:val="haw-US"/>
        </w:rPr>
        <w:sectPr w:rsidR="00970724" w:rsidRPr="00970724" w:rsidSect="009E2373">
          <w:pgSz w:w="12240" w:h="15840"/>
          <w:pgMar w:top="1440" w:right="1440" w:bottom="1440" w:left="1440" w:header="720" w:footer="720" w:gutter="0"/>
          <w:pgNumType w:fmt="lowerRoman"/>
          <w:cols w:space="720"/>
          <w:titlePg/>
          <w:docGrid w:linePitch="360"/>
        </w:sectPr>
      </w:pPr>
    </w:p>
    <w:p w14:paraId="1884C051" w14:textId="280A6A07" w:rsidR="0070634C" w:rsidRDefault="009E2373" w:rsidP="004910A2">
      <w:pPr>
        <w:autoSpaceDE w:val="0"/>
        <w:autoSpaceDN w:val="0"/>
        <w:adjustRightInd w:val="0"/>
        <w:spacing w:line="480" w:lineRule="auto"/>
        <w:jc w:val="center"/>
        <w:rPr>
          <w:rFonts w:ascii="Times New Roman" w:hAnsi="Times New Roman" w:cs="Times New Roman"/>
          <w:b/>
          <w:bCs/>
        </w:rPr>
      </w:pPr>
      <w:r w:rsidRPr="009E2373">
        <w:rPr>
          <w:rFonts w:ascii="Times New Roman" w:hAnsi="Times New Roman" w:cs="Times New Roman"/>
          <w:b/>
          <w:bCs/>
        </w:rPr>
        <w:lastRenderedPageBreak/>
        <w:t>INTRODUCTION</w:t>
      </w:r>
    </w:p>
    <w:p w14:paraId="3292532E" w14:textId="5D3589B0" w:rsidR="0070634C" w:rsidRPr="009E2373" w:rsidRDefault="0070634C" w:rsidP="0070634C">
      <w:pPr>
        <w:autoSpaceDE w:val="0"/>
        <w:autoSpaceDN w:val="0"/>
        <w:adjustRightInd w:val="0"/>
        <w:spacing w:line="480" w:lineRule="auto"/>
        <w:rPr>
          <w:rFonts w:ascii="Times New Roman" w:hAnsi="Times New Roman" w:cs="Times New Roman"/>
          <w:b/>
          <w:bCs/>
        </w:rPr>
      </w:pPr>
      <w:r>
        <w:rPr>
          <w:rFonts w:ascii="Times New Roman" w:hAnsi="Times New Roman" w:cs="Times New Roman"/>
          <w:b/>
          <w:bCs/>
        </w:rPr>
        <w:t>A Changing Climate</w:t>
      </w:r>
    </w:p>
    <w:p w14:paraId="6E1B9492" w14:textId="34F1FF3A" w:rsidR="00226D6F" w:rsidRDefault="00792B49" w:rsidP="009E2373">
      <w:pPr>
        <w:autoSpaceDE w:val="0"/>
        <w:autoSpaceDN w:val="0"/>
        <w:adjustRightInd w:val="0"/>
        <w:spacing w:line="480" w:lineRule="auto"/>
        <w:rPr>
          <w:rFonts w:ascii="Times New Roman" w:hAnsi="Times New Roman" w:cs="Times New Roman"/>
          <w:noProof/>
        </w:rPr>
      </w:pPr>
      <w:r>
        <w:rPr>
          <w:rFonts w:ascii="Times New Roman" w:hAnsi="Times New Roman" w:cs="Times New Roman"/>
        </w:rPr>
        <w:tab/>
      </w:r>
      <w:r w:rsidR="00226D6F">
        <w:rPr>
          <w:rFonts w:ascii="Times New Roman" w:hAnsi="Times New Roman" w:cs="Times New Roman"/>
        </w:rPr>
        <w:t>S</w:t>
      </w:r>
      <w:r w:rsidR="00226D6F" w:rsidRPr="00177D51">
        <w:rPr>
          <w:rFonts w:ascii="Times New Roman" w:hAnsi="Times New Roman" w:cs="Times New Roman"/>
        </w:rPr>
        <w:t>ince the industrial revolution</w:t>
      </w:r>
      <w:r w:rsidR="00226D6F">
        <w:rPr>
          <w:rFonts w:ascii="Times New Roman" w:hAnsi="Times New Roman" w:cs="Times New Roman"/>
        </w:rPr>
        <w:t>, i</w:t>
      </w:r>
      <w:r w:rsidR="00226D6F" w:rsidRPr="00177D51">
        <w:rPr>
          <w:rFonts w:ascii="Times New Roman" w:hAnsi="Times New Roman" w:cs="Times New Roman"/>
        </w:rPr>
        <w:t>ncreas</w:t>
      </w:r>
      <w:r w:rsidR="00226D6F">
        <w:rPr>
          <w:rFonts w:ascii="Times New Roman" w:hAnsi="Times New Roman" w:cs="Times New Roman"/>
        </w:rPr>
        <w:t>e</w:t>
      </w:r>
      <w:r w:rsidR="005709BC">
        <w:rPr>
          <w:rFonts w:ascii="Times New Roman" w:hAnsi="Times New Roman" w:cs="Times New Roman"/>
        </w:rPr>
        <w:t>d</w:t>
      </w:r>
      <w:r w:rsidR="00226D6F" w:rsidRPr="00177D51">
        <w:rPr>
          <w:rFonts w:ascii="Times New Roman" w:hAnsi="Times New Roman" w:cs="Times New Roman"/>
        </w:rPr>
        <w:t xml:space="preserve"> burning of fossil</w:t>
      </w:r>
      <w:r w:rsidR="00AD398C">
        <w:rPr>
          <w:rFonts w:ascii="Times New Roman" w:hAnsi="Times New Roman" w:cs="Times New Roman"/>
        </w:rPr>
        <w:t xml:space="preserve"> </w:t>
      </w:r>
      <w:r w:rsidR="00226D6F" w:rsidRPr="00177D51">
        <w:rPr>
          <w:rFonts w:ascii="Times New Roman" w:hAnsi="Times New Roman" w:cs="Times New Roman"/>
        </w:rPr>
        <w:t>fuels</w:t>
      </w:r>
      <w:r w:rsidR="00226D6F">
        <w:rPr>
          <w:rFonts w:ascii="Times New Roman" w:hAnsi="Times New Roman" w:cs="Times New Roman"/>
        </w:rPr>
        <w:t>, intensive agriculture, and deforestation</w:t>
      </w:r>
      <w:r w:rsidR="00226D6F" w:rsidRPr="00177D51">
        <w:rPr>
          <w:rFonts w:ascii="Times New Roman" w:hAnsi="Times New Roman" w:cs="Times New Roman"/>
        </w:rPr>
        <w:t xml:space="preserve"> </w:t>
      </w:r>
      <w:r w:rsidR="00226D6F">
        <w:rPr>
          <w:rFonts w:ascii="Times New Roman" w:hAnsi="Times New Roman" w:cs="Times New Roman"/>
        </w:rPr>
        <w:t xml:space="preserve">have led to a rise in </w:t>
      </w:r>
      <w:r w:rsidR="00226D6F" w:rsidRPr="00177D51">
        <w:rPr>
          <w:rFonts w:ascii="Times New Roman" w:hAnsi="Times New Roman" w:cs="Times New Roman"/>
        </w:rPr>
        <w:t>greenhouse gas emissions</w:t>
      </w:r>
      <w:r w:rsidR="00226D6F">
        <w:rPr>
          <w:rFonts w:ascii="Times New Roman" w:hAnsi="Times New Roman" w:cs="Times New Roman"/>
        </w:rPr>
        <w:t xml:space="preserve"> from 278 parts per million (ppm) in 1750 to over 400 ppm </w:t>
      </w:r>
      <w:r w:rsidR="00DB49A2">
        <w:rPr>
          <w:rFonts w:ascii="Times New Roman" w:hAnsi="Times New Roman" w:cs="Times New Roman"/>
        </w:rPr>
        <w:t xml:space="preserve">in 2019 </w:t>
      </w:r>
      <w:r w:rsidR="00226D6F">
        <w:rPr>
          <w:rFonts w:ascii="Times New Roman" w:hAnsi="Times New Roman" w:cs="Times New Roman"/>
        </w:rPr>
        <w:fldChar w:fldCharType="begin" w:fldLock="1"/>
      </w:r>
      <w:r w:rsidR="00206627">
        <w:rPr>
          <w:rFonts w:ascii="Times New Roman" w:hAnsi="Times New Roman" w:cs="Times New Roman"/>
        </w:rPr>
        <w:instrText>ADDIN CSL_CITATION {"citationItems":[{"id":"ITEM-1","itemData":{"DOI":"10.1126/science.aac4722","ISSN":"10959203","abstract":"The ocean moderates anthropogenic climate change at the cost of profound alterations of its physics, chemistry, ecology, and services. Here, we evaluate and compare the risks of impacts on marine and coastal ecosystems—and the goods and services they provide—for growing cumulative carbon emissions under two contrasting emissions scenarios. The current emissions trajectory would rapidly and significantly alter many ecosystems and the associated services on which humans heavily depend. A reduced emissions scenario—consistent with the Copenhagen Accord’s goal of a global temperature increase of less than 2°C—is much more favorable to the ocean but still substantially alters important marine ecosystems and associated goods and services. The management options to address ocean impacts narrow as the ocean warms and acidifies. Consequently, any new climate regime that fails to minimize ocean impacts would be incomplete and inadequate.","author":[{"dropping-particle":"","family":"Gattuso","given":"J. P.","non-dropping-particle":"","parse-names":false,"suffix":""},{"dropping-particle":"","family":"Magnan","given":"A.","non-dropping-particle":"","parse-names":false,"suffix":""},{"dropping-particle":"","family":"Billé","given":"R.","non-dropping-particle":"","parse-names":false,"suffix":""},{"dropping-particle":"","family":"Cheung","given":"W. W.L.","non-dropping-particle":"","parse-names":false,"suffix":""},{"dropping-particle":"","family":"Howes","given":"E. L.","non-dropping-particle":"","parse-names":false,"suffix":""},{"dropping-particle":"","family":"Joos","given":"F.","non-dropping-particle":"","parse-names":false,"suffix":""},{"dropping-particle":"","family":"Allemand","given":"D.","non-dropping-particle":"","parse-names":false,"suffix":""},{"dropping-particle":"","family":"Bopp","given":"L.","non-dropping-particle":"","parse-names":false,"suffix":""},{"dropping-particle":"","family":"Cooley","given":"S. R.","non-dropping-particle":"","parse-names":false,"suffix":""},{"dropping-particle":"","family":"Eakin","given":"C. M.","non-dropping-particle":"","parse-names":false,"suffix":""},{"dropping-particle":"","family":"Hoegh-Guldberg","given":"O.","non-dropping-particle":"","parse-names":false,"suffix":""},{"dropping-particle":"","family":"Kelly","given":"R. P.","non-dropping-particle":"","parse-names":false,"suffix":""},{"dropping-particle":"","family":"Pörtner","given":"H. O.","non-dropping-particle":"","parse-names":false,"suffix":""},{"dropping-particle":"","family":"Rogers","given":"A. D.","non-dropping-particle":"","parse-names":false,"suffix":""},{"dropping-particle":"","family":"Baxter","given":"J. M.","non-dropping-particle":"","parse-names":false,"suffix":""},{"dropping-particle":"","family":"Laffoley","given":"D.","non-dropping-particle":"","parse-names":false,"suffix":""},{"dropping-particle":"","family":"Osborn","given":"D.","non-dropping-particle":"","parse-names":false,"suffix":""},{"dropping-particle":"","family":"Rankovic","given":"A.","non-dropping-particle":"","parse-names":false,"suffix":""},{"dropping-particle":"","family":"Rochette","given":"J.","non-dropping-particle":"","parse-names":false,"suffix":""},{"dropping-particle":"","family":"Sumaila","given":"U. R.","non-dropping-particle":"","parse-names":false,"suffix":""},{"dropping-particle":"","family":"Treyer","given":"S.","non-dropping-particle":"","parse-names":false,"suffix":""},{"dropping-particle":"","family":"Turley","given":"C.","non-dropping-particle":"","parse-names":false,"suffix":""}],"container-title":"Science","id":"ITEM-1","issue":"6243","issued":{"date-parts":[["2015","7","3"]]},"note":"A. KEY MESSAGES for Summary:\n1. Ocean influences climate\n2. Impacts already detectable globally and high risk for future\n3. immediate reduction of CO2 needed\n4. As atmos. CO2 increases, options are less effective\n\nB. Paper\n- 278 to 400 parts per million\n- absorbed 93% ofEarth’s additional heat since the 1970s,\n- captured 28% ofanthropogenic CO2 emissions since 1750\n- accumulated nearly all water result- ing from melting glaciers and ice sheets\n-","publisher":"American Association for the Advancement of Science","title":"Contrasting futures for ocean and society from different anthropogenic CO2 emissions scenarios","type":"article","volume":"349"},"uris":["http://www.mendeley.com/documents/?uuid=1566eb72-8329-32f3-ac87-95b058283bda"]}],"mendeley":{"formattedCitation":"(Gattuso et al., 2015)","manualFormatting":"(Gattuso et al., 2015)","plainTextFormattedCitation":"(Gattuso et al., 2015)","previouslyFormattedCitation":"(Gattuso et al., 2015)"},"properties":{"noteIndex":0},"schema":"https://github.com/citation-style-language/schema/raw/master/csl-citation.json"}</w:instrText>
      </w:r>
      <w:r w:rsidR="00226D6F">
        <w:rPr>
          <w:rFonts w:ascii="Times New Roman" w:hAnsi="Times New Roman" w:cs="Times New Roman"/>
        </w:rPr>
        <w:fldChar w:fldCharType="separate"/>
      </w:r>
      <w:r w:rsidR="00187F55" w:rsidRPr="00187F55">
        <w:rPr>
          <w:rFonts w:ascii="Times New Roman" w:hAnsi="Times New Roman" w:cs="Times New Roman"/>
          <w:noProof/>
        </w:rPr>
        <w:t>(Gattuso et al., 2015)</w:t>
      </w:r>
      <w:r w:rsidR="00226D6F">
        <w:rPr>
          <w:rFonts w:ascii="Times New Roman" w:hAnsi="Times New Roman" w:cs="Times New Roman"/>
        </w:rPr>
        <w:fldChar w:fldCharType="end"/>
      </w:r>
      <w:r w:rsidR="00226D6F">
        <w:rPr>
          <w:rFonts w:ascii="Times New Roman" w:hAnsi="Times New Roman" w:cs="Times New Roman"/>
        </w:rPr>
        <w:t xml:space="preserve">. </w:t>
      </w:r>
      <w:r w:rsidR="0076318B">
        <w:rPr>
          <w:rFonts w:ascii="Times New Roman" w:hAnsi="Times New Roman" w:cs="Times New Roman"/>
        </w:rPr>
        <w:t xml:space="preserve">Greenhouse gases create a warming effect </w:t>
      </w:r>
      <w:r w:rsidR="00AD398C">
        <w:rPr>
          <w:rFonts w:ascii="Times New Roman" w:hAnsi="Times New Roman" w:cs="Times New Roman"/>
        </w:rPr>
        <w:t xml:space="preserve">of the Earth and its oceans </w:t>
      </w:r>
      <w:r w:rsidR="0076318B">
        <w:rPr>
          <w:rFonts w:ascii="Times New Roman" w:hAnsi="Times New Roman" w:cs="Times New Roman"/>
        </w:rPr>
        <w:t>by preventing heat from escaping the atmosphere</w:t>
      </w:r>
      <w:r w:rsidR="00863DB0">
        <w:rPr>
          <w:rFonts w:ascii="Times New Roman" w:hAnsi="Times New Roman" w:cs="Times New Roman"/>
          <w:lang w:val="haw-US"/>
        </w:rPr>
        <w:t>.</w:t>
      </w:r>
      <w:r w:rsidR="00EC3AA1">
        <w:rPr>
          <w:rFonts w:ascii="Times New Roman" w:hAnsi="Times New Roman" w:cs="Times New Roman"/>
          <w:lang w:val="haw-US"/>
        </w:rPr>
        <w:t xml:space="preserve"> </w:t>
      </w:r>
      <w:r w:rsidR="00863DB0">
        <w:rPr>
          <w:rFonts w:ascii="Times New Roman" w:hAnsi="Times New Roman" w:cs="Times New Roman"/>
          <w:lang w:val="haw-US"/>
        </w:rPr>
        <w:t xml:space="preserve">At the same time, the gases absorb into the ocean and </w:t>
      </w:r>
      <w:r w:rsidR="0076318B">
        <w:rPr>
          <w:rFonts w:ascii="Times New Roman" w:hAnsi="Times New Roman" w:cs="Times New Roman"/>
        </w:rPr>
        <w:t>alter the sea water chemistry</w:t>
      </w:r>
      <w:r w:rsidR="00226D6F">
        <w:rPr>
          <w:rFonts w:ascii="Times New Roman" w:hAnsi="Times New Roman" w:cs="Times New Roman"/>
        </w:rPr>
        <w:t xml:space="preserve">. The ocean </w:t>
      </w:r>
      <w:r w:rsidR="00774459">
        <w:rPr>
          <w:rFonts w:ascii="Times New Roman" w:hAnsi="Times New Roman" w:cs="Times New Roman"/>
          <w:lang w:val="haw-US"/>
        </w:rPr>
        <w:t xml:space="preserve">can </w:t>
      </w:r>
      <w:r w:rsidR="00226D6F">
        <w:rPr>
          <w:rFonts w:ascii="Times New Roman" w:hAnsi="Times New Roman" w:cs="Times New Roman"/>
        </w:rPr>
        <w:t>act as sink</w:t>
      </w:r>
      <w:r w:rsidR="00047AE6">
        <w:rPr>
          <w:rFonts w:ascii="Times New Roman" w:hAnsi="Times New Roman" w:cs="Times New Roman"/>
          <w:lang w:val="haw-US"/>
        </w:rPr>
        <w:t xml:space="preserve"> by</w:t>
      </w:r>
      <w:r w:rsidR="00047AE6">
        <w:rPr>
          <w:rFonts w:ascii="Times New Roman" w:hAnsi="Times New Roman" w:cs="Times New Roman"/>
        </w:rPr>
        <w:t xml:space="preserve"> </w:t>
      </w:r>
      <w:r w:rsidR="00226D6F">
        <w:rPr>
          <w:rFonts w:ascii="Times New Roman" w:hAnsi="Times New Roman" w:cs="Times New Roman"/>
        </w:rPr>
        <w:t>absorbing more than 90% of</w:t>
      </w:r>
      <w:r w:rsidR="0056787E">
        <w:rPr>
          <w:rFonts w:ascii="Times New Roman" w:hAnsi="Times New Roman" w:cs="Times New Roman"/>
          <w:lang w:val="haw-US"/>
        </w:rPr>
        <w:t xml:space="preserve"> excess</w:t>
      </w:r>
      <w:r w:rsidR="00226D6F">
        <w:rPr>
          <w:rFonts w:ascii="Times New Roman" w:hAnsi="Times New Roman" w:cs="Times New Roman"/>
        </w:rPr>
        <w:t xml:space="preserve"> heat since the 1970’s and taking up </w:t>
      </w:r>
      <w:r w:rsidR="003F1C76">
        <w:rPr>
          <w:rFonts w:ascii="Times New Roman" w:hAnsi="Times New Roman" w:cs="Times New Roman"/>
        </w:rPr>
        <w:t>20-</w:t>
      </w:r>
      <w:r w:rsidR="00226D6F">
        <w:rPr>
          <w:rFonts w:ascii="Times New Roman" w:hAnsi="Times New Roman" w:cs="Times New Roman"/>
        </w:rPr>
        <w:t>30% of anthropogenic atmospheric carbon dioxide (CO</w:t>
      </w:r>
      <w:r w:rsidR="00226D6F">
        <w:rPr>
          <w:rFonts w:ascii="Times New Roman" w:hAnsi="Times New Roman" w:cs="Times New Roman"/>
          <w:vertAlign w:val="subscript"/>
        </w:rPr>
        <w:t>2</w:t>
      </w:r>
      <w:r w:rsidR="00226D6F">
        <w:rPr>
          <w:rFonts w:ascii="Times New Roman" w:hAnsi="Times New Roman" w:cs="Times New Roman"/>
        </w:rPr>
        <w:t>) emissions</w:t>
      </w:r>
      <w:r w:rsidR="00D5232D">
        <w:rPr>
          <w:rFonts w:ascii="Times New Roman" w:hAnsi="Times New Roman" w:cs="Times New Roman"/>
          <w:lang w:val="haw-US"/>
        </w:rPr>
        <w:t xml:space="preserve"> since the 1980</w:t>
      </w:r>
      <w:r w:rsidR="00D5232D">
        <w:rPr>
          <w:rFonts w:ascii="Times New Roman" w:hAnsi="Times New Roman" w:cs="Times New Roman"/>
        </w:rPr>
        <w:t>’</w:t>
      </w:r>
      <w:r w:rsidR="00D5232D">
        <w:rPr>
          <w:rFonts w:ascii="Times New Roman" w:hAnsi="Times New Roman" w:cs="Times New Roman"/>
          <w:lang w:val="haw-US"/>
        </w:rPr>
        <w:t>s</w:t>
      </w:r>
      <w:r w:rsidR="00226D6F">
        <w:rPr>
          <w:rFonts w:ascii="Times New Roman" w:hAnsi="Times New Roman" w:cs="Times New Roman"/>
        </w:rPr>
        <w:t xml:space="preserve">, a major greenhouse gas contributor </w:t>
      </w:r>
      <w:r w:rsidR="00226D6F">
        <w:rPr>
          <w:rFonts w:ascii="Times New Roman" w:hAnsi="Times New Roman" w:cs="Times New Roman"/>
        </w:rPr>
        <w:fldChar w:fldCharType="begin" w:fldLock="1"/>
      </w:r>
      <w:r w:rsidR="00121E90">
        <w:rPr>
          <w:rFonts w:ascii="Times New Roman" w:hAnsi="Times New Roman" w:cs="Times New Roman"/>
        </w:rPr>
        <w:instrText>ADDIN CSL_CITATION {"citationItems":[{"id":"ITEM-1","itemData":{"DOI":"https://www.ipcc.ch/report/srocc/","author":[{"dropping-particle":"","family":"IPCC","given":"","non-dropping-particle":"","parse-names":false,"suffix":""}],"id":"ITEM-1","issue":"September","issued":{"date-parts":[["2019"]]},"note":"WARMING:\n\nOA:","page":"in preparation","title":"IPCC Special Report on the Ocean and Cryosphere in a Changing Climate","type":"article-journal"},"uris":["http://www.mendeley.com/documents/?uuid=db19fbd7-c41f-4b1c-ac10-84645b8be1fa"]}],"mendeley":{"formattedCitation":"(IPCC, 2019)","manualFormatting":"(IPCC, 2019)","plainTextFormattedCitation":"(IPCC, 2019)","previouslyFormattedCitation":"(IPCC, 2019)"},"properties":{"noteIndex":0},"schema":"https://github.com/citation-style-language/schema/raw/master/csl-citation.json"}</w:instrText>
      </w:r>
      <w:r w:rsidR="00226D6F">
        <w:rPr>
          <w:rFonts w:ascii="Times New Roman" w:hAnsi="Times New Roman" w:cs="Times New Roman"/>
        </w:rPr>
        <w:fldChar w:fldCharType="separate"/>
      </w:r>
      <w:r w:rsidR="005709BC" w:rsidRPr="005709BC">
        <w:rPr>
          <w:rFonts w:ascii="Times New Roman" w:hAnsi="Times New Roman" w:cs="Times New Roman"/>
          <w:noProof/>
        </w:rPr>
        <w:t>(IPCC, 2019)</w:t>
      </w:r>
      <w:r w:rsidR="00226D6F">
        <w:rPr>
          <w:rFonts w:ascii="Times New Roman" w:hAnsi="Times New Roman" w:cs="Times New Roman"/>
        </w:rPr>
        <w:fldChar w:fldCharType="end"/>
      </w:r>
      <w:r w:rsidR="00226D6F">
        <w:rPr>
          <w:rFonts w:ascii="Times New Roman" w:hAnsi="Times New Roman" w:cs="Times New Roman"/>
        </w:rPr>
        <w:t xml:space="preserve">. </w:t>
      </w:r>
    </w:p>
    <w:p w14:paraId="331F8A45" w14:textId="1FDF55A3" w:rsidR="00226D6F" w:rsidRPr="00206627" w:rsidRDefault="00226D6F" w:rsidP="009E2373">
      <w:pPr>
        <w:autoSpaceDE w:val="0"/>
        <w:autoSpaceDN w:val="0"/>
        <w:adjustRightInd w:val="0"/>
        <w:spacing w:line="480" w:lineRule="auto"/>
        <w:rPr>
          <w:rFonts w:ascii="Times New Roman" w:hAnsi="Times New Roman" w:cs="Times New Roman"/>
        </w:rPr>
      </w:pPr>
      <w:r>
        <w:rPr>
          <w:rFonts w:ascii="Times New Roman" w:hAnsi="Times New Roman" w:cs="Times New Roman"/>
        </w:rPr>
        <w:tab/>
        <w:t>While this absorption of heat and CO</w:t>
      </w:r>
      <w:r>
        <w:rPr>
          <w:rFonts w:ascii="Times New Roman" w:hAnsi="Times New Roman" w:cs="Times New Roman"/>
          <w:vertAlign w:val="subscript"/>
        </w:rPr>
        <w:t>2</w:t>
      </w:r>
      <w:r>
        <w:rPr>
          <w:rFonts w:ascii="Times New Roman" w:hAnsi="Times New Roman" w:cs="Times New Roman"/>
        </w:rPr>
        <w:t xml:space="preserve"> can buffer immediate changes to the atmospheric and terrestrial environment, the rapid rate of change to the ocean </w:t>
      </w:r>
      <w:r w:rsidR="00792B49">
        <w:rPr>
          <w:rFonts w:ascii="Times New Roman" w:hAnsi="Times New Roman" w:cs="Times New Roman"/>
          <w:lang w:val="haw-US"/>
        </w:rPr>
        <w:t>is known to be</w:t>
      </w:r>
      <w:r>
        <w:rPr>
          <w:rFonts w:ascii="Times New Roman" w:hAnsi="Times New Roman" w:cs="Times New Roman"/>
        </w:rPr>
        <w:t xml:space="preserve"> a major threat to marine life worldwide </w:t>
      </w:r>
      <w:r>
        <w:rPr>
          <w:rFonts w:ascii="Times New Roman" w:hAnsi="Times New Roman" w:cs="Times New Roman"/>
        </w:rPr>
        <w:fldChar w:fldCharType="begin" w:fldLock="1"/>
      </w:r>
      <w:r>
        <w:rPr>
          <w:rFonts w:ascii="Times New Roman" w:hAnsi="Times New Roman" w:cs="Times New Roman"/>
        </w:rPr>
        <w:instrText>ADDIN CSL_CITATION {"citationItems":[{"id":"ITEM-1","itemData":{"DOI":"10.1126/science.aac4722","ISSN":"10959203","abstract":"The ocean moderates anthropogenic climate change at the cost of profound alterations of its physics, chemistry, ecology, and services. Here, we evaluate and compare the risks of impacts on marine and coastal ecosystems—and the goods and services they provide—for growing cumulative carbon emissions under two contrasting emissions scenarios. The current emissions trajectory would rapidly and significantly alter many ecosystems and the associated services on which humans heavily depend. A reduced emissions scenario—consistent with the Copenhagen Accord’s goal of a global temperature increase of less than 2°C—is much more favorable to the ocean but still substantially alters important marine ecosystems and associated goods and services. The management options to address ocean impacts narrow as the ocean warms and acidifies. Consequently, any new climate regime that fails to minimize ocean impacts would be incomplete and inadequate.","author":[{"dropping-particle":"","family":"Gattuso","given":"J. P.","non-dropping-particle":"","parse-names":false,"suffix":""},{"dropping-particle":"","family":"Magnan","given":"A.","non-dropping-particle":"","parse-names":false,"suffix":""},{"dropping-particle":"","family":"Billé","given":"R.","non-dropping-particle":"","parse-names":false,"suffix":""},{"dropping-particle":"","family":"Cheung","given":"W. W.L.","non-dropping-particle":"","parse-names":false,"suffix":""},{"dropping-particle":"","family":"Howes","given":"E. L.","non-dropping-particle":"","parse-names":false,"suffix":""},{"dropping-particle":"","family":"Joos","given":"F.","non-dropping-particle":"","parse-names":false,"suffix":""},{"dropping-particle":"","family":"Allemand","given":"D.","non-dropping-particle":"","parse-names":false,"suffix":""},{"dropping-particle":"","family":"Bopp","given":"L.","non-dropping-particle":"","parse-names":false,"suffix":""},{"dropping-particle":"","family":"Cooley","given":"S. R.","non-dropping-particle":"","parse-names":false,"suffix":""},{"dropping-particle":"","family":"Eakin","given":"C. M.","non-dropping-particle":"","parse-names":false,"suffix":""},{"dropping-particle":"","family":"Hoegh-Guldberg","given":"O.","non-dropping-particle":"","parse-names":false,"suffix":""},{"dropping-particle":"","family":"Kelly","given":"R. P.","non-dropping-particle":"","parse-names":false,"suffix":""},{"dropping-particle":"","family":"Pörtner","given":"H. O.","non-dropping-particle":"","parse-names":false,"suffix":""},{"dropping-particle":"","family":"Rogers","given":"A. D.","non-dropping-particle":"","parse-names":false,"suffix":""},{"dropping-particle":"","family":"Baxter","given":"J. M.","non-dropping-particle":"","parse-names":false,"suffix":""},{"dropping-particle":"","family":"Laffoley","given":"D.","non-dropping-particle":"","parse-names":false,"suffix":""},{"dropping-particle":"","family":"Osborn","given":"D.","non-dropping-particle":"","parse-names":false,"suffix":""},{"dropping-particle":"","family":"Rankovic","given":"A.","non-dropping-particle":"","parse-names":false,"suffix":""},{"dropping-particle":"","family":"Rochette","given":"J.","non-dropping-particle":"","parse-names":false,"suffix":""},{"dropping-particle":"","family":"Sumaila","given":"U. R.","non-dropping-particle":"","parse-names":false,"suffix":""},{"dropping-particle":"","family":"Treyer","given":"S.","non-dropping-particle":"","parse-names":false,"suffix":""},{"dropping-particle":"","family":"Turley","given":"C.","non-dropping-particle":"","parse-names":false,"suffix":""}],"container-title":"Science","id":"ITEM-1","issue":"6243","issued":{"date-parts":[["2015","7","3"]]},"note":"A. KEY MESSAGES for Summary:\n1. Ocean influences climate\n2. Impacts already detectable globally and high risk for future\n3. immediate reduction of CO2 needed\n4. As atmos. CO2 increases, options are less effective\n\nB. Paper\n- 278 to 400 parts per million\n- absorbed 93% ofEarth’s additional heat since the 1970s,\n- captured 28% ofanthropogenic CO2 emissions since 1750\n- accumulated nearly all water result- ing from melting glaciers and ice sheets\n-","publisher":"American Association for the Advancement of Science","title":"Contrasting futures for ocean and society from different anthropogenic CO2 emissions scenarios","type":"article","volume":"349"},"uris":["http://www.mendeley.com/documents/?uuid=1566eb72-8329-32f3-ac87-95b058283bda"]}],"mendeley":{"formattedCitation":"(Gattuso et al., 2015)","plainTextFormattedCitation":"(Gattuso et al., 2015)","previouslyFormattedCitation":"(Gattuso et al., 2015)"},"properties":{"noteIndex":0},"schema":"https://github.com/citation-style-language/schema/raw/master/csl-citation.json"}</w:instrText>
      </w:r>
      <w:r>
        <w:rPr>
          <w:rFonts w:ascii="Times New Roman" w:hAnsi="Times New Roman" w:cs="Times New Roman"/>
        </w:rPr>
        <w:fldChar w:fldCharType="separate"/>
      </w:r>
      <w:r w:rsidRPr="009C73E7">
        <w:rPr>
          <w:rFonts w:ascii="Times New Roman" w:hAnsi="Times New Roman" w:cs="Times New Roman"/>
          <w:noProof/>
        </w:rPr>
        <w:t>(Gattuso et al., 2015)</w:t>
      </w:r>
      <w:r>
        <w:rPr>
          <w:rFonts w:ascii="Times New Roman" w:hAnsi="Times New Roman" w:cs="Times New Roman"/>
        </w:rPr>
        <w:fldChar w:fldCharType="end"/>
      </w:r>
      <w:r>
        <w:rPr>
          <w:rFonts w:ascii="Times New Roman" w:hAnsi="Times New Roman" w:cs="Times New Roman"/>
        </w:rPr>
        <w:t xml:space="preserve">. </w:t>
      </w:r>
      <w:r w:rsidR="001B1D63">
        <w:rPr>
          <w:rFonts w:ascii="Times New Roman" w:hAnsi="Times New Roman" w:cs="Times New Roman"/>
          <w:lang w:val="haw-US"/>
        </w:rPr>
        <w:t xml:space="preserve">The rate of </w:t>
      </w:r>
      <w:r w:rsidR="00A72FBC">
        <w:rPr>
          <w:rFonts w:ascii="Times New Roman" w:hAnsi="Times New Roman" w:cs="Times New Roman"/>
          <w:lang w:val="haw-US"/>
        </w:rPr>
        <w:t>ocean warming</w:t>
      </w:r>
      <w:r w:rsidR="001B1D63">
        <w:rPr>
          <w:rFonts w:ascii="Times New Roman" w:hAnsi="Times New Roman" w:cs="Times New Roman"/>
          <w:lang w:val="haw-US"/>
        </w:rPr>
        <w:t xml:space="preserve"> </w:t>
      </w:r>
      <w:r w:rsidR="00A72FBC">
        <w:rPr>
          <w:rFonts w:ascii="Times New Roman" w:hAnsi="Times New Roman" w:cs="Times New Roman"/>
          <w:lang w:val="haw-US"/>
        </w:rPr>
        <w:t xml:space="preserve">has more than doubled </w:t>
      </w:r>
      <w:r w:rsidR="00204CC5">
        <w:rPr>
          <w:rFonts w:ascii="Times New Roman" w:hAnsi="Times New Roman" w:cs="Times New Roman"/>
          <w:lang w:val="haw-US"/>
        </w:rPr>
        <w:t>in the last 25 years</w:t>
      </w:r>
      <w:r w:rsidR="00A72FBC">
        <w:rPr>
          <w:rFonts w:ascii="Times New Roman" w:hAnsi="Times New Roman" w:cs="Times New Roman"/>
          <w:lang w:val="haw-US"/>
        </w:rPr>
        <w:t xml:space="preserve"> </w:t>
      </w:r>
      <w:r w:rsidR="008E3985">
        <w:rPr>
          <w:rFonts w:ascii="Times New Roman" w:hAnsi="Times New Roman" w:cs="Times New Roman"/>
          <w:lang w:val="haw-US"/>
        </w:rPr>
        <w:t xml:space="preserve">and ocean acidity has increased by 25% </w:t>
      </w:r>
      <w:r w:rsidR="00A72FBC">
        <w:rPr>
          <w:rFonts w:ascii="Times New Roman" w:hAnsi="Times New Roman" w:cs="Times New Roman"/>
          <w:lang w:val="haw-US"/>
        </w:rPr>
        <w:fldChar w:fldCharType="begin" w:fldLock="1"/>
      </w:r>
      <w:r w:rsidR="00121E90">
        <w:rPr>
          <w:rFonts w:ascii="Times New Roman" w:hAnsi="Times New Roman" w:cs="Times New Roman"/>
          <w:lang w:val="haw-US"/>
        </w:rPr>
        <w:instrText>ADDIN CSL_CITATION {"citationItems":[{"id":"ITEM-1","itemData":{"DOI":"https://www.ipcc.ch/report/srocc/","author":[{"dropping-particle":"","family":"IPCC","given":"","non-dropping-particle":"","parse-names":false,"suffix":""}],"id":"ITEM-1","issue":"September","issued":{"date-parts":[["2019"]]},"note":"WARMING:\n\nOA:","page":"in preparation","title":"IPCC Special Report on the Ocean and Cryosphere in a Changing Climate","type":"article-journal"},"uris":["http://www.mendeley.com/documents/?uuid=db19fbd7-c41f-4b1c-ac10-84645b8be1fa"]}],"mendeley":{"formattedCitation":"(IPCC, 2019)","plainTextFormattedCitation":"(IPCC, 2019)","previouslyFormattedCitation":"(IPCC, 2019)"},"properties":{"noteIndex":0},"schema":"https://github.com/citation-style-language/schema/raw/master/csl-citation.json"}</w:instrText>
      </w:r>
      <w:r w:rsidR="00A72FBC">
        <w:rPr>
          <w:rFonts w:ascii="Times New Roman" w:hAnsi="Times New Roman" w:cs="Times New Roman"/>
          <w:lang w:val="haw-US"/>
        </w:rPr>
        <w:fldChar w:fldCharType="separate"/>
      </w:r>
      <w:r w:rsidR="00A72FBC" w:rsidRPr="00A72FBC">
        <w:rPr>
          <w:rFonts w:ascii="Times New Roman" w:hAnsi="Times New Roman" w:cs="Times New Roman"/>
          <w:noProof/>
          <w:lang w:val="haw-US"/>
        </w:rPr>
        <w:t>(IPCC, 2019)</w:t>
      </w:r>
      <w:r w:rsidR="00A72FBC">
        <w:rPr>
          <w:rFonts w:ascii="Times New Roman" w:hAnsi="Times New Roman" w:cs="Times New Roman"/>
          <w:lang w:val="haw-US"/>
        </w:rPr>
        <w:fldChar w:fldCharType="end"/>
      </w:r>
      <w:r w:rsidR="00A72FBC">
        <w:rPr>
          <w:rFonts w:ascii="Times New Roman" w:hAnsi="Times New Roman" w:cs="Times New Roman"/>
          <w:lang w:val="haw-US"/>
        </w:rPr>
        <w:t>, creating challenge</w:t>
      </w:r>
      <w:r w:rsidR="00DB49A2">
        <w:rPr>
          <w:rFonts w:ascii="Times New Roman" w:hAnsi="Times New Roman" w:cs="Times New Roman"/>
        </w:rPr>
        <w:t>s</w:t>
      </w:r>
      <w:r w:rsidR="00A72FBC">
        <w:rPr>
          <w:rFonts w:ascii="Times New Roman" w:hAnsi="Times New Roman" w:cs="Times New Roman"/>
          <w:lang w:val="haw-US"/>
        </w:rPr>
        <w:t xml:space="preserve"> for organisms</w:t>
      </w:r>
      <w:r w:rsidR="00AD398C">
        <w:rPr>
          <w:rFonts w:ascii="Times New Roman" w:hAnsi="Times New Roman" w:cs="Times New Roman"/>
        </w:rPr>
        <w:t xml:space="preserve">, populations, communities, and </w:t>
      </w:r>
      <w:r w:rsidR="00A72FBC">
        <w:rPr>
          <w:rFonts w:ascii="Times New Roman" w:hAnsi="Times New Roman" w:cs="Times New Roman"/>
          <w:lang w:val="haw-US"/>
        </w:rPr>
        <w:t>ecosystems.</w:t>
      </w:r>
      <w:r w:rsidR="00774459">
        <w:rPr>
          <w:rFonts w:ascii="Times New Roman" w:hAnsi="Times New Roman" w:cs="Times New Roman"/>
          <w:lang w:val="haw-US"/>
        </w:rPr>
        <w:t xml:space="preserve"> </w:t>
      </w:r>
      <w:r>
        <w:rPr>
          <w:rFonts w:ascii="Times New Roman" w:hAnsi="Times New Roman" w:cs="Times New Roman"/>
        </w:rPr>
        <w:t xml:space="preserve">Following a ‘baseline scenario’ without mitigation, </w:t>
      </w:r>
      <w:r w:rsidR="00814AF1">
        <w:rPr>
          <w:rFonts w:ascii="Times New Roman" w:hAnsi="Times New Roman" w:cs="Times New Roman"/>
          <w:lang w:val="haw-US"/>
        </w:rPr>
        <w:t xml:space="preserve">global </w:t>
      </w:r>
      <w:r w:rsidR="00480828">
        <w:rPr>
          <w:rFonts w:ascii="Times New Roman" w:hAnsi="Times New Roman" w:cs="Times New Roman"/>
          <w:lang w:val="haw-US"/>
        </w:rPr>
        <w:t>sea surface temperatures (</w:t>
      </w:r>
      <w:r w:rsidR="00AD398C">
        <w:rPr>
          <w:rFonts w:ascii="Times New Roman" w:hAnsi="Times New Roman" w:cs="Times New Roman"/>
        </w:rPr>
        <w:t>SST</w:t>
      </w:r>
      <w:r w:rsidR="00480828">
        <w:rPr>
          <w:rFonts w:ascii="Times New Roman" w:hAnsi="Times New Roman" w:cs="Times New Roman"/>
          <w:lang w:val="haw-US"/>
        </w:rPr>
        <w:t>)</w:t>
      </w:r>
      <w:r>
        <w:rPr>
          <w:rFonts w:ascii="Times New Roman" w:hAnsi="Times New Roman" w:cs="Times New Roman"/>
        </w:rPr>
        <w:t xml:space="preserve"> are expected to rise </w:t>
      </w:r>
      <w:r w:rsidR="00734FE7">
        <w:rPr>
          <w:rFonts w:ascii="Times New Roman" w:hAnsi="Times New Roman" w:cs="Times New Roman"/>
          <w:lang w:val="haw-US"/>
        </w:rPr>
        <w:t xml:space="preserve">1.5 </w:t>
      </w:r>
      <w:r>
        <w:rPr>
          <w:rFonts w:ascii="Times New Roman" w:hAnsi="Times New Roman" w:cs="Times New Roman"/>
        </w:rPr>
        <w:t xml:space="preserve">to </w:t>
      </w:r>
      <w:r w:rsidR="00734FE7">
        <w:rPr>
          <w:rFonts w:ascii="Times New Roman" w:hAnsi="Times New Roman" w:cs="Times New Roman"/>
          <w:lang w:val="haw-US"/>
        </w:rPr>
        <w:t>2.4</w:t>
      </w:r>
      <w:r>
        <w:rPr>
          <w:rFonts w:ascii="Times New Roman" w:hAnsi="Times New Roman" w:cs="Times New Roman"/>
        </w:rPr>
        <w:sym w:font="Symbol" w:char="F0B0"/>
      </w:r>
      <w:r>
        <w:rPr>
          <w:rFonts w:ascii="Times New Roman" w:hAnsi="Times New Roman" w:cs="Times New Roman"/>
        </w:rPr>
        <w:t>C by 2</w:t>
      </w:r>
      <w:r w:rsidR="00734FE7">
        <w:rPr>
          <w:rFonts w:ascii="Times New Roman" w:hAnsi="Times New Roman" w:cs="Times New Roman"/>
          <w:lang w:val="haw-US"/>
        </w:rPr>
        <w:t>05</w:t>
      </w:r>
      <w:r>
        <w:rPr>
          <w:rFonts w:ascii="Times New Roman" w:hAnsi="Times New Roman" w:cs="Times New Roman"/>
        </w:rPr>
        <w:t xml:space="preserve">0 </w:t>
      </w:r>
      <w:r w:rsidR="00734FE7">
        <w:rPr>
          <w:rFonts w:ascii="Times New Roman" w:hAnsi="Times New Roman" w:cs="Times New Roman"/>
          <w:lang w:val="haw-US"/>
        </w:rPr>
        <w:t>and up to 5.4</w:t>
      </w:r>
      <w:r w:rsidR="00734FE7">
        <w:rPr>
          <w:rFonts w:ascii="Times New Roman" w:hAnsi="Times New Roman" w:cs="Times New Roman"/>
          <w:lang w:val="haw-US"/>
        </w:rPr>
        <w:sym w:font="Symbol" w:char="F0B0"/>
      </w:r>
      <w:r w:rsidR="00734FE7">
        <w:rPr>
          <w:rFonts w:ascii="Times New Roman" w:hAnsi="Times New Roman" w:cs="Times New Roman"/>
          <w:lang w:val="haw-US"/>
        </w:rPr>
        <w:t>C by 2100. Sea surface</w:t>
      </w:r>
      <w:r>
        <w:rPr>
          <w:rFonts w:ascii="Times New Roman" w:hAnsi="Times New Roman" w:cs="Times New Roman"/>
        </w:rPr>
        <w:t xml:space="preserve"> pH will likely drop by 0.2 to 0.32</w:t>
      </w:r>
      <w:r w:rsidR="00206627">
        <w:rPr>
          <w:rFonts w:ascii="Times New Roman" w:hAnsi="Times New Roman" w:cs="Times New Roman"/>
        </w:rPr>
        <w:t xml:space="preserve"> pH units</w:t>
      </w:r>
      <w:r>
        <w:rPr>
          <w:rFonts w:ascii="Times New Roman" w:hAnsi="Times New Roman" w:cs="Times New Roman"/>
        </w:rPr>
        <w:t xml:space="preserve"> </w:t>
      </w:r>
      <w:r w:rsidR="00EE39B7">
        <w:rPr>
          <w:rFonts w:ascii="Times New Roman" w:hAnsi="Times New Roman" w:cs="Times New Roman"/>
          <w:lang w:val="haw-US"/>
        </w:rPr>
        <w:t xml:space="preserve">by 2100 </w:t>
      </w:r>
      <w:r>
        <w:rPr>
          <w:rFonts w:ascii="Times New Roman" w:hAnsi="Times New Roman" w:cs="Times New Roman"/>
        </w:rPr>
        <w:fldChar w:fldCharType="begin" w:fldLock="1"/>
      </w:r>
      <w:r w:rsidR="00121E90">
        <w:rPr>
          <w:rFonts w:ascii="Times New Roman" w:hAnsi="Times New Roman" w:cs="Times New Roman"/>
        </w:rPr>
        <w:instrText>ADDIN CSL_CITATION {"citationItems":[{"id":"ITEM-1","itemData":{"DOI":"https://www.ipcc.ch/report/srocc/","author":[{"dropping-particle":"","family":"IPCC","given":"","non-dropping-particle":"","parse-names":false,"suffix":""}],"id":"ITEM-1","issue":"September","issued":{"date-parts":[["2019"]]},"note":"WARMING:\n\nOA:","page":"in preparation","title":"IPCC Special Report on the Ocean and Cryosphere in a Changing Climate","type":"article-journal"},"uris":["http://www.mendeley.com/documents/?uuid=db19fbd7-c41f-4b1c-ac10-84645b8be1fa"]}],"mendeley":{"formattedCitation":"(IPCC, 2019)","plainTextFormattedCitation":"(IPCC, 2019)","previouslyFormattedCitation":"(IPCC, 2019)"},"properties":{"noteIndex":0},"schema":"https://github.com/citation-style-language/schema/raw/master/csl-citation.json"}</w:instrText>
      </w:r>
      <w:r>
        <w:rPr>
          <w:rFonts w:ascii="Times New Roman" w:hAnsi="Times New Roman" w:cs="Times New Roman"/>
        </w:rPr>
        <w:fldChar w:fldCharType="separate"/>
      </w:r>
      <w:r w:rsidR="00204CC5" w:rsidRPr="00204CC5">
        <w:rPr>
          <w:rFonts w:ascii="Times New Roman" w:hAnsi="Times New Roman" w:cs="Times New Roman"/>
          <w:noProof/>
        </w:rPr>
        <w:t>(IPCC, 2019)</w:t>
      </w:r>
      <w:r>
        <w:rPr>
          <w:rFonts w:ascii="Times New Roman" w:hAnsi="Times New Roman" w:cs="Times New Roman"/>
        </w:rPr>
        <w:fldChar w:fldCharType="end"/>
      </w:r>
      <w:r>
        <w:rPr>
          <w:rFonts w:ascii="Times New Roman" w:hAnsi="Times New Roman" w:cs="Times New Roman"/>
        </w:rPr>
        <w:t>.</w:t>
      </w:r>
    </w:p>
    <w:p w14:paraId="5C083BD3" w14:textId="42D931CE" w:rsidR="00226D6F" w:rsidRDefault="00226D6F" w:rsidP="009E2373">
      <w:pPr>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B977CE">
        <w:rPr>
          <w:rFonts w:ascii="Times New Roman" w:hAnsi="Times New Roman" w:cs="Times New Roman"/>
        </w:rPr>
        <w:t>I</w:t>
      </w:r>
      <w:r w:rsidR="00E02A36">
        <w:rPr>
          <w:rFonts w:ascii="Times New Roman" w:hAnsi="Times New Roman" w:cs="Times New Roman"/>
          <w:lang w:val="haw-US"/>
        </w:rPr>
        <w:t xml:space="preserve">ncreased </w:t>
      </w:r>
      <w:r w:rsidR="00B977CE">
        <w:rPr>
          <w:rFonts w:ascii="Times New Roman" w:hAnsi="Times New Roman" w:cs="Times New Roman"/>
        </w:rPr>
        <w:t>SST</w:t>
      </w:r>
      <w:r>
        <w:rPr>
          <w:rFonts w:ascii="Times New Roman" w:hAnsi="Times New Roman" w:cs="Times New Roman"/>
        </w:rPr>
        <w:t xml:space="preserve"> </w:t>
      </w:r>
      <w:r w:rsidR="00B977CE">
        <w:rPr>
          <w:rFonts w:ascii="Times New Roman" w:hAnsi="Times New Roman" w:cs="Times New Roman"/>
        </w:rPr>
        <w:t xml:space="preserve">impact </w:t>
      </w:r>
      <w:r w:rsidR="001B43C9">
        <w:rPr>
          <w:rFonts w:ascii="Times New Roman" w:hAnsi="Times New Roman" w:cs="Times New Roman"/>
          <w:lang w:val="haw-US"/>
        </w:rPr>
        <w:t>coral reef ecosystems,</w:t>
      </w:r>
      <w:r w:rsidR="00B578E4">
        <w:rPr>
          <w:rFonts w:ascii="Times New Roman" w:hAnsi="Times New Roman" w:cs="Times New Roman"/>
          <w:lang w:val="haw-US"/>
        </w:rPr>
        <w:t xml:space="preserve"> organism</w:t>
      </w:r>
      <w:r>
        <w:rPr>
          <w:rFonts w:ascii="Times New Roman" w:hAnsi="Times New Roman" w:cs="Times New Roman"/>
        </w:rPr>
        <w:t xml:space="preserve"> growth</w:t>
      </w:r>
      <w:r w:rsidR="00B578E4">
        <w:rPr>
          <w:rFonts w:ascii="Times New Roman" w:hAnsi="Times New Roman" w:cs="Times New Roman"/>
          <w:lang w:val="haw-US"/>
        </w:rPr>
        <w:t xml:space="preserve">, </w:t>
      </w:r>
      <w:r w:rsidR="00CA4AD8">
        <w:rPr>
          <w:rFonts w:ascii="Times New Roman" w:hAnsi="Times New Roman" w:cs="Times New Roman"/>
          <w:lang w:val="haw-US"/>
        </w:rPr>
        <w:t xml:space="preserve">and </w:t>
      </w:r>
      <w:r w:rsidR="00E96299">
        <w:rPr>
          <w:rFonts w:ascii="Times New Roman" w:hAnsi="Times New Roman" w:cs="Times New Roman"/>
          <w:lang w:val="haw-US"/>
        </w:rPr>
        <w:t>home range</w:t>
      </w:r>
      <w:r w:rsidR="00CA4AD8">
        <w:rPr>
          <w:rFonts w:ascii="Times New Roman" w:hAnsi="Times New Roman" w:cs="Times New Roman"/>
          <w:lang w:val="haw-US"/>
        </w:rPr>
        <w:t xml:space="preserve"> </w:t>
      </w:r>
      <w:r w:rsidR="00E96299">
        <w:rPr>
          <w:rFonts w:ascii="Times New Roman" w:hAnsi="Times New Roman" w:cs="Times New Roman"/>
          <w:lang w:val="haw-US"/>
        </w:rPr>
        <w:fldChar w:fldCharType="begin" w:fldLock="1"/>
      </w:r>
      <w:r w:rsidR="00BA3896">
        <w:rPr>
          <w:rFonts w:ascii="Times New Roman" w:hAnsi="Times New Roman" w:cs="Times New Roman"/>
          <w:lang w:val="haw-US"/>
        </w:rPr>
        <w:instrText>ADDIN CSL_CITATION {"citationItems":[{"id":"ITEM-1","itemData":{"DOI":"10.1126/science.aac4722","ISSN":"10959203","abstract":"The ocean moderates anthropogenic climate change at the cost of profound alterations of its physics, chemistry, ecology, and services. Here, we evaluate and compare the risks of impacts on marine and coastal ecosystems—and the goods and services they provide—for growing cumulative carbon emissions under two contrasting emissions scenarios. The current emissions trajectory would rapidly and significantly alter many ecosystems and the associated services on which humans heavily depend. A reduced emissions scenario—consistent with the Copenhagen Accord’s goal of a global temperature increase of less than 2°C—is much more favorable to the ocean but still substantially alters important marine ecosystems and associated goods and services. The management options to address ocean impacts narrow as the ocean warms and acidifies. Consequently, any new climate regime that fails to minimize ocean impacts would be incomplete and inadequate.","author":[{"dropping-particle":"","family":"Gattuso","given":"J. P.","non-dropping-particle":"","parse-names":false,"suffix":""},{"dropping-particle":"","family":"Magnan","given":"A.","non-dropping-particle":"","parse-names":false,"suffix":""},{"dropping-particle":"","family":"Billé","given":"R.","non-dropping-particle":"","parse-names":false,"suffix":""},{"dropping-particle":"","family":"Cheung","given":"W. W.L.","non-dropping-particle":"","parse-names":false,"suffix":""},{"dropping-particle":"","family":"Howes","given":"E. L.","non-dropping-particle":"","parse-names":false,"suffix":""},{"dropping-particle":"","family":"Joos","given":"F.","non-dropping-particle":"","parse-names":false,"suffix":""},{"dropping-particle":"","family":"Allemand","given":"D.","non-dropping-particle":"","parse-names":false,"suffix":""},{"dropping-particle":"","family":"Bopp","given":"L.","non-dropping-particle":"","parse-names":false,"suffix":""},{"dropping-particle":"","family":"Cooley","given":"S. R.","non-dropping-particle":"","parse-names":false,"suffix":""},{"dropping-particle":"","family":"Eakin","given":"C. M.","non-dropping-particle":"","parse-names":false,"suffix":""},{"dropping-particle":"","family":"Hoegh-Guldberg","given":"O.","non-dropping-particle":"","parse-names":false,"suffix":""},{"dropping-particle":"","family":"Kelly","given":"R. P.","non-dropping-particle":"","parse-names":false,"suffix":""},{"dropping-particle":"","family":"Pörtner","given":"H. O.","non-dropping-particle":"","parse-names":false,"suffix":""},{"dropping-particle":"","family":"Rogers","given":"A. D.","non-dropping-particle":"","parse-names":false,"suffix":""},{"dropping-particle":"","family":"Baxter","given":"J. M.","non-dropping-particle":"","parse-names":false,"suffix":""},{"dropping-particle":"","family":"Laffoley","given":"D.","non-dropping-particle":"","parse-names":false,"suffix":""},{"dropping-particle":"","family":"Osborn","given":"D.","non-dropping-particle":"","parse-names":false,"suffix":""},{"dropping-particle":"","family":"Rankovic","given":"A.","non-dropping-particle":"","parse-names":false,"suffix":""},{"dropping-particle":"","family":"Rochette","given":"J.","non-dropping-particle":"","parse-names":false,"suffix":""},{"dropping-particle":"","family":"Sumaila","given":"U. R.","non-dropping-particle":"","parse-names":false,"suffix":""},{"dropping-particle":"","family":"Treyer","given":"S.","non-dropping-particle":"","parse-names":false,"suffix":""},{"dropping-particle":"","family":"Turley","given":"C.","non-dropping-particle":"","parse-names":false,"suffix":""}],"container-title":"Science","id":"ITEM-1","issue":"6243","issued":{"date-parts":[["2015","7","3"]]},"note":"A. KEY MESSAGES for Summary:\n1. Ocean influences climate\n2. Impacts already detectable globally and high risk for future\n3. immediate reduction of CO2 needed\n4. As atmos. CO2 increases, options are less effective\n\nB. Paper\n- 278 to 400 parts per million\n- absorbed 93% ofEarth’s additional heat since the 1970s,\n- captured 28% ofanthropogenic CO2 emissions since 1750\n- accumulated nearly all water result- ing from melting glaciers and ice sheets\n-","publisher":"American Association for the Advancement of Science","title":"Contrasting futures for ocean and society from different anthropogenic CO2 emissions scenarios","type":"article","volume":"349"},"uris":["http://www.mendeley.com/documents/?uuid=1566eb72-8329-32f3-ac87-95b058283bda"]}],"mendeley":{"formattedCitation":"(Gattuso et al., 2015)","plainTextFormattedCitation":"(Gattuso et al., 2015)","previouslyFormattedCitation":"(Gattuso et al., 2015)"},"properties":{"noteIndex":0},"schema":"https://github.com/citation-style-language/schema/raw/master/csl-citation.json"}</w:instrText>
      </w:r>
      <w:r w:rsidR="00E96299">
        <w:rPr>
          <w:rFonts w:ascii="Times New Roman" w:hAnsi="Times New Roman" w:cs="Times New Roman"/>
          <w:lang w:val="haw-US"/>
        </w:rPr>
        <w:fldChar w:fldCharType="separate"/>
      </w:r>
      <w:r w:rsidR="00E96299" w:rsidRPr="00E96299">
        <w:rPr>
          <w:rFonts w:ascii="Times New Roman" w:hAnsi="Times New Roman" w:cs="Times New Roman"/>
          <w:noProof/>
          <w:lang w:val="haw-US"/>
        </w:rPr>
        <w:t>(Gattuso et al., 2015)</w:t>
      </w:r>
      <w:r w:rsidR="00E96299">
        <w:rPr>
          <w:rFonts w:ascii="Times New Roman" w:hAnsi="Times New Roman" w:cs="Times New Roman"/>
          <w:lang w:val="haw-US"/>
        </w:rPr>
        <w:fldChar w:fldCharType="end"/>
      </w:r>
      <w:r w:rsidR="00B578E4">
        <w:rPr>
          <w:rFonts w:ascii="Times New Roman" w:hAnsi="Times New Roman" w:cs="Times New Roman"/>
          <w:lang w:val="haw-US"/>
        </w:rPr>
        <w:t>.</w:t>
      </w:r>
      <w:r w:rsidR="00480828">
        <w:rPr>
          <w:rFonts w:ascii="Times New Roman" w:hAnsi="Times New Roman" w:cs="Times New Roman"/>
          <w:lang w:val="haw-US"/>
        </w:rPr>
        <w:t xml:space="preserve"> I</w:t>
      </w:r>
      <w:r w:rsidR="00792B49">
        <w:rPr>
          <w:rFonts w:ascii="Times New Roman" w:hAnsi="Times New Roman" w:cs="Times New Roman"/>
          <w:lang w:val="haw-US"/>
        </w:rPr>
        <w:t>n particular, m</w:t>
      </w:r>
      <w:r w:rsidR="00B946D9">
        <w:rPr>
          <w:rFonts w:ascii="Times New Roman" w:hAnsi="Times New Roman" w:cs="Times New Roman"/>
          <w:lang w:val="haw-US"/>
        </w:rPr>
        <w:t>arine ectotherms</w:t>
      </w:r>
      <w:r w:rsidR="0055044B">
        <w:rPr>
          <w:rFonts w:ascii="Times New Roman" w:hAnsi="Times New Roman" w:cs="Times New Roman"/>
          <w:lang w:val="haw-US"/>
        </w:rPr>
        <w:t xml:space="preserve">, </w:t>
      </w:r>
      <w:r w:rsidR="009A16B4">
        <w:rPr>
          <w:rFonts w:ascii="Times New Roman" w:hAnsi="Times New Roman" w:cs="Times New Roman"/>
          <w:lang w:val="haw-US"/>
        </w:rPr>
        <w:t>which represent</w:t>
      </w:r>
      <w:r w:rsidR="0055044B">
        <w:rPr>
          <w:rFonts w:ascii="Times New Roman" w:hAnsi="Times New Roman" w:cs="Times New Roman"/>
          <w:lang w:val="haw-US"/>
        </w:rPr>
        <w:t xml:space="preserve"> about 99% of </w:t>
      </w:r>
      <w:r w:rsidR="009A16B4">
        <w:rPr>
          <w:rFonts w:ascii="Times New Roman" w:hAnsi="Times New Roman" w:cs="Times New Roman"/>
          <w:lang w:val="haw-US"/>
        </w:rPr>
        <w:t xml:space="preserve">all known </w:t>
      </w:r>
      <w:r w:rsidR="0055044B">
        <w:rPr>
          <w:rFonts w:ascii="Times New Roman" w:hAnsi="Times New Roman" w:cs="Times New Roman"/>
          <w:lang w:val="haw-US"/>
        </w:rPr>
        <w:t>species worldwide,</w:t>
      </w:r>
      <w:r w:rsidR="00B946D9">
        <w:rPr>
          <w:rFonts w:ascii="Times New Roman" w:hAnsi="Times New Roman" w:cs="Times New Roman"/>
          <w:lang w:val="haw-US"/>
        </w:rPr>
        <w:t xml:space="preserve"> have shown</w:t>
      </w:r>
      <w:r w:rsidR="00253F84">
        <w:rPr>
          <w:rFonts w:ascii="Times New Roman" w:hAnsi="Times New Roman" w:cs="Times New Roman"/>
          <w:lang w:val="haw-US"/>
        </w:rPr>
        <w:t xml:space="preserve"> a trend of </w:t>
      </w:r>
      <w:r w:rsidR="00B946D9">
        <w:rPr>
          <w:rFonts w:ascii="Times New Roman" w:hAnsi="Times New Roman" w:cs="Times New Roman"/>
          <w:lang w:val="haw-US"/>
        </w:rPr>
        <w:t>decline</w:t>
      </w:r>
      <w:r w:rsidR="00253F84">
        <w:rPr>
          <w:rFonts w:ascii="Times New Roman" w:hAnsi="Times New Roman" w:cs="Times New Roman"/>
          <w:lang w:val="haw-US"/>
        </w:rPr>
        <w:t>s</w:t>
      </w:r>
      <w:r w:rsidR="00B946D9">
        <w:rPr>
          <w:rFonts w:ascii="Times New Roman" w:hAnsi="Times New Roman" w:cs="Times New Roman"/>
          <w:lang w:val="haw-US"/>
        </w:rPr>
        <w:t xml:space="preserve"> in mean body size due to increased temperature</w:t>
      </w:r>
      <w:r w:rsidR="002A5704">
        <w:rPr>
          <w:rFonts w:ascii="Times New Roman" w:hAnsi="Times New Roman" w:cs="Times New Roman"/>
          <w:lang w:val="haw-US"/>
        </w:rPr>
        <w:t xml:space="preserve">, however this response varies across taxa and </w:t>
      </w:r>
      <w:r w:rsidR="00960F4D">
        <w:rPr>
          <w:rFonts w:ascii="Times New Roman" w:hAnsi="Times New Roman" w:cs="Times New Roman"/>
          <w:lang w:val="haw-US"/>
        </w:rPr>
        <w:t xml:space="preserve">can </w:t>
      </w:r>
      <w:r w:rsidR="00253F84">
        <w:rPr>
          <w:rFonts w:ascii="Times New Roman" w:hAnsi="Times New Roman" w:cs="Times New Roman"/>
          <w:lang w:val="haw-US"/>
        </w:rPr>
        <w:t>depend on</w:t>
      </w:r>
      <w:r w:rsidR="00960F4D">
        <w:rPr>
          <w:rFonts w:ascii="Times New Roman" w:hAnsi="Times New Roman" w:cs="Times New Roman"/>
          <w:lang w:val="haw-US"/>
        </w:rPr>
        <w:t xml:space="preserve"> developmental stage, life-history traits, feeding, and/or other environmental parameters </w:t>
      </w:r>
      <w:r w:rsidR="002A5704">
        <w:rPr>
          <w:rFonts w:ascii="Times New Roman" w:hAnsi="Times New Roman" w:cs="Times New Roman"/>
          <w:lang w:val="haw-US"/>
        </w:rPr>
        <w:fldChar w:fldCharType="begin" w:fldLock="1"/>
      </w:r>
      <w:r w:rsidR="00B524E9">
        <w:rPr>
          <w:rFonts w:ascii="Times New Roman" w:hAnsi="Times New Roman" w:cs="Times New Roman"/>
          <w:lang w:val="haw-US"/>
        </w:rPr>
        <w:instrText>ADDIN CSL_CITATION {"citationItems":[{"id":"ITEM-1","itemData":{"DOI":"10.1111/1365-2435.12098","ISBN":"1365-2435","ISSN":"02698463","PMID":"22173463","abstract":"* Accumulating evidence suggests that the average body size of many organisms is declining in response to climate warming. This phenomenon has been suggested to represent a universal response to warming that may impose significant adverse effects on ecosystem functioning and services. * However, we do not have a thorough understanding of why body sizes are commonly declining, and why some organisms show the opposite response. Because ectotherms constitute the vast majority of organism biomass and about 99% of species worldwide, it is particularly important to understand how ectotherms respond to a warming climate. * This review discusses the underlying physiological mechanisms of changes in ectotherm body size and addresses observed responses within a broad ecological context at different levels of organization, from individuals to communities, particularly in aquatic systems. * Warming-induced responses in average body size are not only determined by changes in rates of individual growth and development, but also mediated through size-dependent feedbacks at the population level, as well as competitive and predatory interactions within the community. Emergent properties at higher organizational levels have already been observed in both experimental and natural systems. * Various approaches will be required for enhancing our knowledge about the importance of such processes in natural systems. These include controlled semi-natural experiments and phylogenetic comparisons as well as statistical models of time-series data and theoretical models linking climate effects at the individual, population and community levels. * Understanding causes of observed changes in organism body sizes and how these depend on the ecological context is essential for improving our predictions and the management of ecosystems in the face of a warming climate.","author":[{"dropping-particle":"","family":"Ohlberger","given":"Jan","non-dropping-particle":"","parse-names":false,"suffix":""}],"container-title":"Functional Ecology","id":"ITEM-1","issue":"4","issued":{"date-parts":[["2013"]]},"page":"991-1001","title":"Climate warming and ectotherm body size - from individual physiology to community ecology","type":"article-journal","volume":"27"},"uris":["http://www.mendeley.com/documents/?uuid=f90e7048-b39a-43a0-a30a-3afaea3c6ea0"]},{"id":"ITEM-2","itemData":{"DOI":"10.1038/nclimate1259","ISSN":"1758678X","abstract":"Determining how climate change will affect global ecology and ecosystem services is one of the next important frontiers in environmental science. Many species already exhibit smaller sizes as a result of climate change and many others are likely to shrink in response to continued climate change, following fundamental ecological and metabolic rules. This could negatively impact both crop plants and protein sources such as fish that are important for human nutrition. Furthermore, heterogeneity in response is likely to upset ecosystem balances. We discuss future research directions to better understand the trend and help ameliorate the trophic cascades and loss of biodiversity that will probably result from continued decreases in organism size. © 2011 Macmillan Publishers Limited. All rights reserved.","author":[{"dropping-particle":"","family":"Sheridan","given":"Jennifer A.","non-dropping-particle":"","parse-names":false,"suffix":""},{"dropping-particle":"","family":"Bickford","given":"David","non-dropping-particle":"","parse-names":false,"suffix":""}],"container-title":"Nature Climate Change","id":"ITEM-2","issue":"8","issued":{"date-parts":[["2011"]]},"page":"401-406","publisher":"Nature Publishing Group","title":"Shrinking body size as an ecological response to climate change","type":"article-journal","volume":"1"},"uris":["http://www.mendeley.com/documents/?uuid=955be528-0682-4726-8998-1a18c04a6701"]},{"id":"ITEM-3","itemData":{"DOI":"10.1111/gcb.12179","ISBN":"1365-2486","ISSN":"13541013","PMID":"23505245","abstract":"Ocean acidification represents a threat to marine species worldwide, and forecasting the ecological impacts of acidification is a high priority for science, management, and policy. As research on the topic expands at an exponential rate, a comprehensive understanding of the variability in organisms' responses and corresponding levels of certainty is necessary to forecast the ecological effects. Here, we perform the most comprehensive meta-analysis to date by synthesizing the results of 228 studies examining biological responses to ocean acidification. The results reveal decreased survival, calcification, growth, development and abundance in response to acidification when the broad range of marine organisms is pooled together. However, the magnitude of these responses varies among taxonomic groups, suggesting there is some predictable trait-based variation in sensitivity, despite the investigation of approximately 100 new species in recent research. The results also reveal an enhanced sensitivity of mollusk larvae, but suggest that an enhanced sensitivity of early life history stages is not universal across all taxonomic groups. In addition, the variability in species' responses is enhanced when they are exposed to acidification in multi-species assemblages, suggesting that it is important to consider indirect effects and exercise caution when forecasting abundance patterns from single-species laboratory experiments. Furthermore, the results suggest that other factors, such as nutritional status or source population, could cause substantial variation in organisms' responses. Last, the results highlight a trend towards enhanced sensitivity to acidification when taxa are concurrently exposed to elevated seawater temperature.","author":[{"dropping-particle":"","family":"Kroeker","given":"Kristy J.","non-dropping-particle":"","parse-names":false,"suffix":""},{"dropping-particle":"","family":"Kordas","given":"Rebecca L.","non-dropping-particle":"","parse-names":false,"suffix":""},{"dropping-particle":"","family":"Crim","given":"Ryan","non-dropping-particle":"","parse-names":false,"suffix":""},{"dropping-particle":"","family":"Hendriks","given":"Iris E.","non-dropping-particle":"","parse-names":false,"suffix":""},{"dropping-particle":"","family":"Ramajo","given":"Laura","non-dropping-particle":"","parse-names":false,"suffix":""},{"dropping-particle":"","family":"Singh","given":"Gerald S.","non-dropping-particle":"","parse-names":false,"suffix":""},{"dropping-particle":"","family":"Duarte","given":"Carlos M.","non-dropping-particle":"","parse-names":false,"suffix":""},{"dropping-particle":"","family":"Gattuso","given":"Jean Pierre","non-dropping-particle":"","parse-names":false,"suffix":""}],"container-title":"Global Change Biology","id":"ITEM-3","issue":"6","issued":{"date-parts":[["2013"]]},"page":"1884-1896","title":"Impacts of ocean acidification on marine organisms: Quantifying sensitivities and interaction with warming","type":"article-journal","volume":"19"},"uris":["http://www.mendeley.com/documents/?uuid=5f131bd3-e343-4fc3-9e69-14b93f0709ad"]}],"mendeley":{"formattedCitation":"(Kroeker et al., 2013; Ohlberger, 2013; Sheridan &amp; Bickford, 2011)","plainTextFormattedCitation":"(Kroeker et al., 2013; Ohlberger, 2013; Sheridan &amp; Bickford, 2011)","previouslyFormattedCitation":"(Kroeker et al., 2013; Ohlberger, 2013; Sheridan &amp; Bickford, 2011)"},"properties":{"noteIndex":0},"schema":"https://github.com/citation-style-language/schema/raw/master/csl-citation.json"}</w:instrText>
      </w:r>
      <w:r w:rsidR="002A5704">
        <w:rPr>
          <w:rFonts w:ascii="Times New Roman" w:hAnsi="Times New Roman" w:cs="Times New Roman"/>
          <w:lang w:val="haw-US"/>
        </w:rPr>
        <w:fldChar w:fldCharType="separate"/>
      </w:r>
      <w:r w:rsidR="002A5704" w:rsidRPr="002A5704">
        <w:rPr>
          <w:rFonts w:ascii="Times New Roman" w:hAnsi="Times New Roman" w:cs="Times New Roman"/>
          <w:noProof/>
          <w:lang w:val="haw-US"/>
        </w:rPr>
        <w:t xml:space="preserve">(Kroeker et al., 2013; Ohlberger, 2013; </w:t>
      </w:r>
      <w:r w:rsidR="002A5704" w:rsidRPr="002A5704">
        <w:rPr>
          <w:rFonts w:ascii="Times New Roman" w:hAnsi="Times New Roman" w:cs="Times New Roman"/>
          <w:noProof/>
          <w:lang w:val="haw-US"/>
        </w:rPr>
        <w:lastRenderedPageBreak/>
        <w:t>Sheridan &amp; Bickford, 2011)</w:t>
      </w:r>
      <w:r w:rsidR="002A5704">
        <w:rPr>
          <w:rFonts w:ascii="Times New Roman" w:hAnsi="Times New Roman" w:cs="Times New Roman"/>
          <w:lang w:val="haw-US"/>
        </w:rPr>
        <w:fldChar w:fldCharType="end"/>
      </w:r>
      <w:r w:rsidR="007409B6">
        <w:rPr>
          <w:rFonts w:ascii="Times New Roman" w:hAnsi="Times New Roman" w:cs="Times New Roman"/>
          <w:lang w:val="haw-US"/>
        </w:rPr>
        <w:t xml:space="preserve">. All of these </w:t>
      </w:r>
      <w:r w:rsidR="00DA1753">
        <w:rPr>
          <w:rFonts w:ascii="Times New Roman" w:hAnsi="Times New Roman" w:cs="Times New Roman"/>
          <w:lang w:val="haw-US"/>
        </w:rPr>
        <w:t>responses to</w:t>
      </w:r>
      <w:r w:rsidR="007409B6">
        <w:rPr>
          <w:rFonts w:ascii="Times New Roman" w:hAnsi="Times New Roman" w:cs="Times New Roman"/>
          <w:lang w:val="haw-US"/>
        </w:rPr>
        <w:t xml:space="preserve"> warming are complex and interconnected, </w:t>
      </w:r>
      <w:r w:rsidR="0040618B">
        <w:rPr>
          <w:rFonts w:ascii="Times New Roman" w:hAnsi="Times New Roman" w:cs="Times New Roman"/>
          <w:lang w:val="haw-US"/>
        </w:rPr>
        <w:t xml:space="preserve">often having interactive effects </w:t>
      </w:r>
      <w:r w:rsidR="003C00A0">
        <w:rPr>
          <w:rFonts w:ascii="Times New Roman" w:hAnsi="Times New Roman" w:cs="Times New Roman"/>
          <w:lang w:val="haw-US"/>
        </w:rPr>
        <w:t xml:space="preserve">with other </w:t>
      </w:r>
      <w:r w:rsidR="00B977CE">
        <w:rPr>
          <w:rFonts w:ascii="Times New Roman" w:hAnsi="Times New Roman" w:cs="Times New Roman"/>
        </w:rPr>
        <w:t>environmental change</w:t>
      </w:r>
      <w:r w:rsidR="00034E13">
        <w:rPr>
          <w:rFonts w:ascii="Times New Roman" w:hAnsi="Times New Roman" w:cs="Times New Roman"/>
          <w:lang w:val="haw-US"/>
        </w:rPr>
        <w:t>s</w:t>
      </w:r>
      <w:r w:rsidR="00BB578E">
        <w:rPr>
          <w:rFonts w:ascii="Times New Roman" w:hAnsi="Times New Roman" w:cs="Times New Roman"/>
        </w:rPr>
        <w:t xml:space="preserve"> </w:t>
      </w:r>
      <w:r w:rsidR="00BB578E">
        <w:rPr>
          <w:rFonts w:ascii="Times New Roman" w:hAnsi="Times New Roman" w:cs="Times New Roman"/>
          <w:lang w:val="haw-US"/>
        </w:rPr>
        <w:fldChar w:fldCharType="begin" w:fldLock="1"/>
      </w:r>
      <w:r w:rsidR="00121E90">
        <w:rPr>
          <w:rFonts w:ascii="Times New Roman" w:hAnsi="Times New Roman" w:cs="Times New Roman"/>
          <w:lang w:val="haw-US"/>
        </w:rPr>
        <w:instrText>ADDIN CSL_CITATION {"citationItems":[{"id":"ITEM-1","itemData":{"DOI":"https://www.ipcc.ch/report/srocc/","author":[{"dropping-particle":"","family":"IPCC","given":"","non-dropping-particle":"","parse-names":false,"suffix":""}],"id":"ITEM-1","issue":"September","issued":{"date-parts":[["2019"]]},"note":"WARMING:\n\nOA:","page":"in preparation","title":"IPCC Special Report on the Ocean and Cryosphere in a Changing Climate","type":"article-journal"},"uris":["http://www.mendeley.com/documents/?uuid=db19fbd7-c41f-4b1c-ac10-84645b8be1fa"]}],"mendeley":{"formattedCitation":"(IPCC, 2019)","plainTextFormattedCitation":"(IPCC, 2019)","previouslyFormattedCitation":"(IPCC, 2019)"},"properties":{"noteIndex":0},"schema":"https://github.com/citation-style-language/schema/raw/master/csl-citation.json"}</w:instrText>
      </w:r>
      <w:r w:rsidR="00BB578E">
        <w:rPr>
          <w:rFonts w:ascii="Times New Roman" w:hAnsi="Times New Roman" w:cs="Times New Roman"/>
          <w:lang w:val="haw-US"/>
        </w:rPr>
        <w:fldChar w:fldCharType="separate"/>
      </w:r>
      <w:r w:rsidR="00BB578E" w:rsidRPr="00CD7E36">
        <w:rPr>
          <w:rFonts w:ascii="Times New Roman" w:hAnsi="Times New Roman" w:cs="Times New Roman"/>
          <w:noProof/>
          <w:lang w:val="haw-US"/>
        </w:rPr>
        <w:t>(IPCC, 2019)</w:t>
      </w:r>
      <w:r w:rsidR="00BB578E">
        <w:rPr>
          <w:rFonts w:ascii="Times New Roman" w:hAnsi="Times New Roman" w:cs="Times New Roman"/>
          <w:lang w:val="haw-US"/>
        </w:rPr>
        <w:fldChar w:fldCharType="end"/>
      </w:r>
      <w:r w:rsidR="00CD7E36">
        <w:rPr>
          <w:rFonts w:ascii="Times New Roman" w:hAnsi="Times New Roman" w:cs="Times New Roman"/>
          <w:lang w:val="haw-US"/>
        </w:rPr>
        <w:t>,</w:t>
      </w:r>
      <w:r w:rsidR="003C00A0">
        <w:rPr>
          <w:rFonts w:ascii="Times New Roman" w:hAnsi="Times New Roman" w:cs="Times New Roman"/>
          <w:lang w:val="haw-US"/>
        </w:rPr>
        <w:t xml:space="preserve"> making interpretation </w:t>
      </w:r>
      <w:r w:rsidR="00CD7E36">
        <w:rPr>
          <w:rFonts w:ascii="Times New Roman" w:hAnsi="Times New Roman" w:cs="Times New Roman"/>
          <w:lang w:val="haw-US"/>
        </w:rPr>
        <w:t>complex and difficult</w:t>
      </w:r>
      <w:r w:rsidR="0026236D">
        <w:rPr>
          <w:rFonts w:ascii="Times New Roman" w:hAnsi="Times New Roman" w:cs="Times New Roman"/>
        </w:rPr>
        <w:t xml:space="preserve"> </w:t>
      </w:r>
      <w:r w:rsidR="0026236D">
        <w:rPr>
          <w:rFonts w:ascii="Times New Roman" w:hAnsi="Times New Roman" w:cs="Times New Roman"/>
          <w:lang w:val="haw-US"/>
        </w:rPr>
        <w:fldChar w:fldCharType="begin" w:fldLock="1"/>
      </w:r>
      <w:r w:rsidR="007B1F97">
        <w:rPr>
          <w:rFonts w:ascii="Times New Roman" w:hAnsi="Times New Roman" w:cs="Times New Roman"/>
          <w:lang w:val="haw-US"/>
        </w:rPr>
        <w:instrText>ADDIN CSL_CITATION {"citationItems":[{"id":"ITEM-1","itemData":{"DOI":"10.1111/j.1365-2486.2008.01693.x","ISBN":"1354-1013","ISSN":"13541013","PMID":"6008","abstract":"Climate change is threatening tropical reefs across the world, with most scientists agreeing that the current changes in climate conditions are occurring at a much faster rate than in the past and are potentially beyond the capacity of reefs to adapt and recover. Current research in tropical ecosystems focuses largely on corals and fishes, although other benthic marine invertebrates provide crucial services to reef systems, with roles in nutrient cycling, water quality regulation, and herbivory. We review available information on the effects of environmental conditions associated with climate change on noncoral tropical benthic invertebrates, including inferences from modern and fossil records. Increasing sea surface temperatures may decrease survivorship and increase the developmental rate, as well as alter the timing of gonad development, spawning, and food availability. The broad latitudinal distribution and associated temperature ranges of several pantropical taxa suggest that some reef communities may have an in-built adaptive capacity. Tropical benthic invertebrates will also show species-specific sublethal and lethal responses to sea-level rise, ocean acidification, physical disturbance, runoff, turbidity, sedimentation, and changes in ocean circulation. In order to accurately predict a species' response to these stressors, we must consider the magnitude and duration of exposure to each stressor, as well as the physiology, mobility, and habitat requirements of the species. Stressors will not act independently, and many organisms will be exposed to multiple stressors concurrently, including anthropogenic stressors. Environmental changes associated with climate change are linked to larger ecological processes, including changes in larval dispersal and recruitment success, shifts in community structure and range extensions, and the establishment and spread of invasive species. Loss of some species will trigger economic losses and negative effects on ecosystem function. Our review is intended to create a framework with which to predict the vulnerability of benthic invertebrates to the stressors associated with climate change, as well as their adaptive capacity. We anticipate that this review will assist scientists, managers, and policy-makers to better develop and implement regional research and management strategies, based on observed and predicted changes in environmental conditions.","author":[{"dropping-particle":"","family":"Przeslawski","given":"Rachel","non-dropping-particle":"","parse-names":false,"suffix":""},{"dropping-particle":"","family":"Ahyong","given":"Shane","non-dropping-particle":"","parse-names":false,"suffix":""},{"dropping-particle":"","family":"Byrne","given":"Maria","non-dropping-particle":"","parse-names":false,"suffix":""},{"dropping-particle":"","family":"Wörheide","given":"Gert","non-dropping-particle":"","parse-names":false,"suffix":""},{"dropping-particle":"","family":"Hutchings","given":"Pat","non-dropping-particle":"","parse-names":false,"suffix":""}],"container-title":"Global Change Biology","id":"ITEM-1","issue":"12","issued":{"date-parts":[["2008"]]},"page":"2773-2795","title":"Beyond corals and fish: The effects of climate change on noncoral benthic invertebrates of tropical reefs","type":"article-journal","volume":"14"},"uris":["http://www.mendeley.com/documents/?uuid=74d62117-3de6-4784-aec7-fd7bc095f5e7"]}],"mendeley":{"formattedCitation":"(Przeslawski, Ahyong, Byrne, Wörheide, &amp; Hutchings, 2008)","manualFormatting":"(Przeslawski at al., 2008)","plainTextFormattedCitation":"(Przeslawski, Ahyong, Byrne, Wörheide, &amp; Hutchings, 2008)","previouslyFormattedCitation":"(Przeslawski, Ahyong, Byrne, Wörheide, &amp; Hutchings, 2008)"},"properties":{"noteIndex":0},"schema":"https://github.com/citation-style-language/schema/raw/master/csl-citation.json"}</w:instrText>
      </w:r>
      <w:r w:rsidR="0026236D">
        <w:rPr>
          <w:rFonts w:ascii="Times New Roman" w:hAnsi="Times New Roman" w:cs="Times New Roman"/>
          <w:lang w:val="haw-US"/>
        </w:rPr>
        <w:fldChar w:fldCharType="separate"/>
      </w:r>
      <w:r w:rsidR="0026236D" w:rsidRPr="0026236D">
        <w:rPr>
          <w:rFonts w:ascii="Times New Roman" w:hAnsi="Times New Roman" w:cs="Times New Roman"/>
          <w:noProof/>
          <w:lang w:val="haw-US"/>
        </w:rPr>
        <w:t>(Przeslawski</w:t>
      </w:r>
      <w:r w:rsidR="0026236D">
        <w:rPr>
          <w:rFonts w:ascii="Times New Roman" w:hAnsi="Times New Roman" w:cs="Times New Roman"/>
          <w:noProof/>
        </w:rPr>
        <w:t xml:space="preserve"> at al.,</w:t>
      </w:r>
      <w:r w:rsidR="0026236D" w:rsidRPr="0026236D">
        <w:rPr>
          <w:rFonts w:ascii="Times New Roman" w:hAnsi="Times New Roman" w:cs="Times New Roman"/>
          <w:noProof/>
          <w:lang w:val="haw-US"/>
        </w:rPr>
        <w:t xml:space="preserve"> 2008)</w:t>
      </w:r>
      <w:r w:rsidR="0026236D">
        <w:rPr>
          <w:rFonts w:ascii="Times New Roman" w:hAnsi="Times New Roman" w:cs="Times New Roman"/>
          <w:lang w:val="haw-US"/>
        </w:rPr>
        <w:fldChar w:fldCharType="end"/>
      </w:r>
      <w:r w:rsidR="00CD7E36">
        <w:rPr>
          <w:rFonts w:ascii="Times New Roman" w:hAnsi="Times New Roman" w:cs="Times New Roman"/>
          <w:lang w:val="haw-US"/>
        </w:rPr>
        <w:t>.</w:t>
      </w:r>
    </w:p>
    <w:p w14:paraId="0C1CE7FF" w14:textId="6A6A441A" w:rsidR="00795EF1" w:rsidRDefault="00532AA3" w:rsidP="006B574E">
      <w:pPr>
        <w:autoSpaceDE w:val="0"/>
        <w:autoSpaceDN w:val="0"/>
        <w:adjustRightInd w:val="0"/>
        <w:spacing w:line="480" w:lineRule="auto"/>
        <w:ind w:firstLine="720"/>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52096" behindDoc="0" locked="0" layoutInCell="1" allowOverlap="1" wp14:anchorId="737B3AEF" wp14:editId="0A0D4F18">
                <wp:simplePos x="0" y="0"/>
                <wp:positionH relativeFrom="column">
                  <wp:posOffset>2881630</wp:posOffset>
                </wp:positionH>
                <wp:positionV relativeFrom="paragraph">
                  <wp:posOffset>0</wp:posOffset>
                </wp:positionV>
                <wp:extent cx="3089275" cy="3726815"/>
                <wp:effectExtent l="0" t="0" r="0" b="0"/>
                <wp:wrapSquare wrapText="bothSides"/>
                <wp:docPr id="20" name="Group 20"/>
                <wp:cNvGraphicFramePr/>
                <a:graphic xmlns:a="http://schemas.openxmlformats.org/drawingml/2006/main">
                  <a:graphicData uri="http://schemas.microsoft.com/office/word/2010/wordprocessingGroup">
                    <wpg:wgp>
                      <wpg:cNvGrpSpPr/>
                      <wpg:grpSpPr>
                        <a:xfrm>
                          <a:off x="0" y="0"/>
                          <a:ext cx="3089275" cy="3726815"/>
                          <a:chOff x="0" y="0"/>
                          <a:chExt cx="3089508" cy="3613888"/>
                        </a:xfrm>
                      </wpg:grpSpPr>
                      <pic:pic xmlns:pic="http://schemas.openxmlformats.org/drawingml/2006/picture">
                        <pic:nvPicPr>
                          <pic:cNvPr id="1" name="Picture 1"/>
                          <pic:cNvPicPr>
                            <a:picLocks noChangeAspect="1"/>
                          </pic:cNvPicPr>
                        </pic:nvPicPr>
                        <pic:blipFill>
                          <a:blip r:embed="rId14" cstate="screen">
                            <a:extLst>
                              <a:ext uri="{28A0092B-C50C-407E-A947-70E740481C1C}">
                                <a14:useLocalDpi xmlns:a14="http://schemas.microsoft.com/office/drawing/2010/main"/>
                              </a:ext>
                            </a:extLst>
                          </a:blip>
                          <a:stretch>
                            <a:fillRect/>
                          </a:stretch>
                        </pic:blipFill>
                        <pic:spPr>
                          <a:xfrm>
                            <a:off x="69448" y="0"/>
                            <a:ext cx="3020060" cy="2533650"/>
                          </a:xfrm>
                          <a:prstGeom prst="rect">
                            <a:avLst/>
                          </a:prstGeom>
                        </pic:spPr>
                      </pic:pic>
                      <wps:wsp>
                        <wps:cNvPr id="19" name="Text Box 19"/>
                        <wps:cNvSpPr txBox="1"/>
                        <wps:spPr>
                          <a:xfrm>
                            <a:off x="0" y="2639028"/>
                            <a:ext cx="3089275" cy="974860"/>
                          </a:xfrm>
                          <a:prstGeom prst="rect">
                            <a:avLst/>
                          </a:prstGeom>
                          <a:noFill/>
                          <a:ln w="6350">
                            <a:noFill/>
                          </a:ln>
                        </wps:spPr>
                        <wps:txbx>
                          <w:txbxContent>
                            <w:p w14:paraId="33B1B17A" w14:textId="77777777" w:rsidR="008820D8" w:rsidRPr="00CA17A2" w:rsidRDefault="008820D8" w:rsidP="00532AA3">
                              <w:pPr>
                                <w:autoSpaceDE w:val="0"/>
                                <w:autoSpaceDN w:val="0"/>
                                <w:adjustRightInd w:val="0"/>
                                <w:rPr>
                                  <w:rFonts w:ascii="Times New Roman" w:hAnsi="Times New Roman" w:cs="Times New Roman"/>
                                </w:rPr>
                              </w:pPr>
                              <w:r w:rsidRPr="00CA17A2">
                                <w:rPr>
                                  <w:rFonts w:ascii="Times New Roman" w:hAnsi="Times New Roman" w:cs="Times New Roman"/>
                                  <w:b/>
                                  <w:bCs/>
                                </w:rPr>
                                <w:t>Figure 1.1.</w:t>
                              </w:r>
                              <w:r w:rsidRPr="00CA17A2">
                                <w:rPr>
                                  <w:rFonts w:ascii="Times New Roman" w:hAnsi="Times New Roman" w:cs="Times New Roman"/>
                                </w:rPr>
                                <w:t xml:space="preserve"> The carbonate system in seawater, while complex, moves through a predictable series of equilibria with specific dissociation constants (K</w:t>
                              </w:r>
                              <w:r w:rsidRPr="00CA17A2">
                                <w:rPr>
                                  <w:rFonts w:ascii="Times New Roman" w:hAnsi="Times New Roman" w:cs="Times New Roman"/>
                                  <w:vertAlign w:val="subscript"/>
                                </w:rPr>
                                <w:t>1</w:t>
                              </w:r>
                              <w:r w:rsidRPr="00CA17A2">
                                <w:rPr>
                                  <w:rFonts w:ascii="Times New Roman" w:hAnsi="Times New Roman" w:cs="Times New Roman"/>
                                </w:rPr>
                                <w:t xml:space="preserve"> and K</w:t>
                              </w:r>
                              <w:r w:rsidRPr="00CA17A2">
                                <w:rPr>
                                  <w:rFonts w:ascii="Times New Roman" w:hAnsi="Times New Roman" w:cs="Times New Roman"/>
                                  <w:vertAlign w:val="subscript"/>
                                </w:rPr>
                                <w:t>2</w:t>
                              </w:r>
                              <w:r w:rsidRPr="00CA17A2">
                                <w:rPr>
                                  <w:rFonts w:ascii="Times New Roman" w:hAnsi="Times New Roman" w:cs="Times New Roman"/>
                                </w:rPr>
                                <w:t xml:space="preserve">). </w:t>
                              </w:r>
                              <w:r w:rsidRPr="00CA17A2">
                                <w:rPr>
                                  <w:rFonts w:ascii="Times New Roman" w:hAnsi="Times New Roman" w:cs="Times New Roman"/>
                                </w:rPr>
                                <w:fldChar w:fldCharType="begin" w:fldLock="1"/>
                              </w:r>
                              <w:r>
                                <w:rPr>
                                  <w:rFonts w:ascii="Times New Roman" w:hAnsi="Times New Roman" w:cs="Times New Roman"/>
                                </w:rPr>
                                <w:instrText>ADDIN CSL_CITATION {"citationItems":[{"id":"ITEM-1","itemData":{"DOI":"www.ucar.edu/communications/Final_acidification.pdf","ISBN":"2897","PMID":"519","abstract":"....Thanks to the efforts of large-scale physical and biogeochemical ocean programs such as WOCE,JGOFS,and OACES, ocean-wide changes in the carbonate system are now well documented. Since 1980 ocean uptake of the excess CO2 released by anthropogenic activities is significant; about a third has been stored in the oceans. The rate of atmo- spheric CO2 increase, however, far exceeds the rate at which natural feedbacks can restore the system to normal conditions. Oceanic uptake of CO2 drives the carbonate system to lower pH and lower satura- tion states of the carbonate minerals calcite, arago- nite, and high-magnesium calcite, the materials used to form supporting skeletal structures in many major groups of marine organisms.....","author":[{"dropping-particle":"","family":"Kleypas","given":"J A","non-dropping-particle":"","parse-names":false,"suffix":""},{"dropping-particle":"","family":"Feely","given":"R A","non-dropping-particle":"","parse-names":false,"suffix":""},{"dropping-particle":"","family":"Fabry","given":"V J","non-dropping-particle":"","parse-names":false,"suffix":""},{"dropping-particle":"","family":"Langdon","given":"C","non-dropping-particle":"","parse-names":false,"suffix":""},{"dropping-particle":"","family":"Sabine","given":"C L","non-dropping-particle":"","parse-names":false,"suffix":""},{"dropping-particle":"","family":"Robbins","given":"L L","non-dropping-particle":"","parse-names":false,"suffix":""}],"container-title":"Atmospheric Research","id":"ITEM-1","issued":{"date-parts":[["2006"]]},"page":"88","title":"Impacts of Ocean Acidification on Coral Reefs and Other Marine Calcifiers : A Guide for Future Research","type":"article-journal","volume":"18"},"uris":["http://www.mendeley.com/documents/?uuid=da724e68-cff5-45ac-917c-71b87200921d"]}],"mendeley":{"formattedCitation":"(Kleypas et al., 2006)","manualFormatting":"(reproduced from Kleypas et al., 2006)","plainTextFormattedCitation":"(Kleypas et al., 2006)","previouslyFormattedCitation":"(Kleypas et al., 2006)"},"properties":{"noteIndex":0},"schema":"https://github.com/citation-style-language/schema/raw/master/csl-citation.json"}</w:instrText>
                              </w:r>
                              <w:r w:rsidRPr="00CA17A2">
                                <w:rPr>
                                  <w:rFonts w:ascii="Times New Roman" w:hAnsi="Times New Roman" w:cs="Times New Roman"/>
                                </w:rPr>
                                <w:fldChar w:fldCharType="separate"/>
                              </w:r>
                              <w:r w:rsidRPr="00CA17A2">
                                <w:rPr>
                                  <w:rFonts w:ascii="Times New Roman" w:hAnsi="Times New Roman" w:cs="Times New Roman"/>
                                  <w:noProof/>
                                </w:rPr>
                                <w:t>(reproduced from Kleypas et al., 2006)</w:t>
                              </w:r>
                              <w:r w:rsidRPr="00CA17A2">
                                <w:rPr>
                                  <w:rFonts w:ascii="Times New Roman" w:hAnsi="Times New Roman" w:cs="Times New Roman"/>
                                </w:rPr>
                                <w:fldChar w:fldCharType="end"/>
                              </w:r>
                              <w:r w:rsidRPr="00CA17A2">
                                <w:rPr>
                                  <w:rStyle w:val="CommentReference"/>
                                  <w:sz w:val="24"/>
                                  <w:szCs w:val="24"/>
                                </w:rPr>
                                <w:annotationRef/>
                              </w:r>
                            </w:p>
                            <w:p w14:paraId="0C71753B" w14:textId="77777777" w:rsidR="008820D8" w:rsidRDefault="008820D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7B3AEF" id="Group 20" o:spid="_x0000_s1026" style="position:absolute;left:0;text-align:left;margin-left:226.9pt;margin-top:0;width:243.25pt;height:293.45pt;z-index:251652096;mso-height-relative:margin" coordsize="30895,36138"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Xi7f/W4+7/&#13;&#10;1eLt/9Th7P/U4ez/1OHs/9Th7P/U4ez/1OHs/9Th7P/U4ez/1eLt/9bj7v/V4u3/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V4u3/2ebx/9Xi7v/N2OL/0d7p/9nn8v/W4+7/1OHs&#13;&#10;/9Th7P/U4ez/1OHs/9bk7//Z5vL/0d7p/83Y4v/T4Ov/2eby/9bj7v/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fk8P/M1+L/j5Sb/09OUv8/Oz//R0VJ/3l8gv/Bzdb/1+Tw/9Th7P/U4ez/2ebx/7nC&#13;&#10;zP9tbXT/RUJH/0A9QP9JR0z/f4OJ/8HL1f/Z5vH/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uPv/8rV4P9YWF3/&#13;&#10;FRER/xsUFP8uKSr/HBYX/xQQEP9GREj/v8nU/9bj7v/Y5vH/qbG7/zQwM/8UEBD/HhgZ/y8qLP8c&#13;&#10;Fhf/FhAR/zo3Of+wucL/2OXw/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V4u3/1+Tv/3x/hv8TDw//QD1A/6OstP/Ay9X/qLC6&#13;&#10;/zw5O/8PCgr/Zmdr/9zp9P/F0Nr/Pz5A/xYQEP9WVFn/r7fB/8DL1f+rs73/UFBU/xQQEP9FQ0X/&#13;&#10;zNjj/9bj7v/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V4+7/ydTe/z07Pv8cFhj/naSt/9zs9//X5PD/2ujz/56lr/9cW2D/jZKa/9nm&#13;&#10;8v+Ynab/FhAQ/zQuMv+/yNP/2ujz/9fk7//c6fT/usPN/y8sLf8dFBb/q7O9/9fk8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X5fD/&#13;&#10;q7O9/xsUFv83Mzb/ws3X/9fk7//U4ez/1OHs/9Th7P/W4+7/2+n0/9bj7v9zdXv/EAwN/2FgZf/Z&#13;&#10;5O//1eLt/9Th7P/U4ez/2ebx/1VWW/8WEBH/d3qA/9nm8v/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fk7//U4ez/1OHs/9Th7P/U4ez/1OHs/9Th7P/U4ez/1OHs/9Th7P/U4ez/1OHs&#13;&#10;/9Th7P/U4ez/1OHs/9Pg6//W4+7/1uPu/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Y5fH/m6Kr/xkTE/8+PT//ztrl&#13;&#10;/9Xi7v/U4ez/1OHs/9Xi7f/V4u3/1OHt/9Pg6/9hYmb/Eg0N/3F0ef/f7Pj/1OHs/9Th7P/U4ez/&#13;&#10;2ufy/2xtcv8VERH/aGhu/9nn8v/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2ufy/5Scpf83&#13;&#10;Oz//ws3X/9bj7v/U4ez/1OHs/9Th7P/U4ez/1OHs/9Th7P/U4ez/1OHs/9Th7P/U4ez/2ebx/5+o&#13;&#10;sf87QEP/ucTP/9jl8f/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Y5fD/nqWt/xoSE/88OT3/ytbg/9bj7v/U4ez/1OHs/9Xi&#13;&#10;7f/a5/L/2ufy/9Th7P9kZWn/EQ0N/2xtc//d6vb/1OHs/9Th7P/U4ez/2ujz/2Rlaf8VERH/a2ty&#13;&#10;/9nn8v/Y5fD/3ev3/93r9//Y5fD/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X5O//w8/Z/xobHv9TW17/2OXw/9Ti7f/U4ez/&#13;&#10;1OHs/9Th7P/U4ez/1OHs/9Th7P/U4ez/1OHs/9Th7P/U4ez/1eLt/83Z4/8jJCj/UFRZ/9fk7//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X5O//uMHL/yQdH/8sKCn/tb7J/9rn8//U4ez/2OXx/7G6xP9naG7/naWu/9fk7/+D&#13;&#10;h4//Eg0N/0xLT//P3Of/1uTv/9Th7P/W5O//z9zm/0NBRP8VERH/i5CY/9vp9P+vt8L/bW10/21u&#13;&#10;dP+vtsH/1+Tv/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a5/L/cHd8/woKCv+2wcv/2OXw/9Th7P/U4ez/1OHs/9Th7P/U4ez/1OHs&#13;&#10;/9Th7P/U4ez/1OHs/9Th7P/U4ez/1OHs/9vo8/+Kkpn/AgIC/6GstP/a5/P/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V4+7/z9zn&#13;&#10;/1RSVf8TDxD/d3uA/9fi7v/e7Pj/1eDs/15eY/8QDAz/VVVb/9zq9f+wuML/JiAh/x8ZGv+TmKH/&#13;&#10;2ebx/93r9//Y5fH/jJGZ/x8ZGv8kICL/v8jT/7vEz/8wKy3/REFF/0NAQ/83NDf/vMXQ/9jl8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bj7/+9&#13;&#10;xtH/DQ0O/0RITf/Y5fD/1OHs/9Th7P/U4ez/1OLt/9nn8v/a5/P/1+Xw/9nm8f/b6PT/1+Tv/9Th&#13;&#10;7P/U4ez/1OHs/9jl8P/BzNb/ExQW/zU5O//Q3ej/1eLt/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2Obx/6Kqsv8kHh//GxQW/1ZW&#13;&#10;XP96fYP/VFRX/xsUFv8iHh7/p6+4/9nm8f/T4Or/aWxx/xYQEf8iHh//YmJn/32Ahv9dXWL/Ihsd&#13;&#10;/xUREf9wcnj/2eby/6Wttv9hYWb/xtHc/7nEz/8pJCX/mJ+n/9vp9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zq9f9weX7/AAAA/46YoP/Z5vL/&#13;&#10;1OHs/9Th7P/V4u3/1+Tw/665w/+FjJT/aXB3/3V8gv+WoKn/x9Pd/9jl8P/U4ez/1OHs/9Th7P/b&#13;&#10;6fT/UVVb/wAAAP+lr7f/2ebx/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fk7/+UmaH/PTg8/xMPD/8RDQ3/Ew8P/zQwMv+Q&#13;&#10;lZ7/1+Tv/9Xi7f/W5O//ytji/3Fzef8wKyz/Eg0N/xINDv8SDQ7/MS4x/3Z5fv/O2+X/1uPu/9Lf&#13;&#10;6v/T3un/3On1/46Tm/8pIyX/sbnD/9nm8f/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uPu/8zX4v8oKi7/EBES/7zH0v/Y5fD/1OHs/9Xi7v/S3+r/a3N4&#13;&#10;/woKCv8AAAD/AgIC/wAAAP8AAAD/Jyou/662wP/Y5fD/1OHs/9Th7P/Z5vH/nKSt/wAAAP9YXmP/&#13;&#10;2OXw/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Y5vL/xNDa/52krf+QlZ3/m6Kq/77H0v/Y5fD/1OLt/9Th7P/U4ez/&#13;&#10;1ePu/9jl8P+7w87/mJ2m/46Sm/+Yn6j/vcbR/9jm8f/V4u3/1OHs/9Xi7f/a6PP/mp+n/yYgIf9z&#13;&#10;dXv/1eLt/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2efy/6y1v/8CAwP/Oj5B/9bj7v/V4u3/1OHs/9rn8v+Zoar/AQEB/xweIf+UnKX/ucTO/6ey&#13;&#10;u/9NUVX/AAAA/zI3Of/T4Or/1OHs/9Th7P/W4+7/ytXf/xAQEf8UFhf/ytXf/9fi7f/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Tv/9ro8//a5/P/2ujz/9jl8P/U4ez/1OHs/9Th7P/U4ez/1OHs/9Th7P/Y5fH/2ujz&#13;&#10;/9nn8v/a6PP/2OXw/9Th7P/U4ez/1OHs/9jm8f+dpK3/KCMk/2xtc//U4ez/1+Xw/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2efy/4+Xn/8AAAD/&#13;&#10;UlZb/97s9//U4ez/1OHs/9bj7v9WW2D/BAQE/5qiq//f7Pj/1uTv/9nn8v/P3Ob/Gx4f/wwMDf/B&#13;&#10;zdf/1uPu/9Th7P/V4u3/z9zn/zc6Pf8GBwf/pq+4/9nm8f/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Tv/7rCzf8uKSv/NjI1/5KWn/+Znqf/wMrT/9fk7//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2OXw/2Ztc/8AAAD/bnR6/93q9f/U4ez/1OHs&#13;&#10;/9Th7P+hrLX/jpih/9He6P/Z5/L/2ufy/93q9v/K1uD/Gxse/wwNDf++x9L/1uPv/9Th7P/V4u3/&#13;&#10;1eLt/1lfY/8AAAD/gYiQ/93q9f/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2+n0/4aJkf8u&#13;&#10;KSr/NTIz/zQwMv8xLC7/n6av/9vo9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uPu/05SV/8AAAD/gomP/9vo9P/U4ez/1OHs/9Th7P/d6vb/1OHs/6y3&#13;&#10;wP+JkJj/a3B3/01TV/8gIiT/AAAA/w4PD/+9yNP/1uPv/9Th7P/U4ez/2OXw/2Zscv8AAAD/a3N4&#13;&#10;/97s9//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ePu/8XP2f+7xM7/u8bP/7zFz/+8xc//&#13;&#10;zNji/9Xi7f/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uPu/0hNUf8AAAD/ho6W/9vo8//U4ez/1OHs/9fk8P+0v8n/PUFF/wAAAP8AAAD/BwcI/xcZGv86&#13;&#10;PUH/DQ0P/w0ODv+9yNP/1uPv/9Th7P/U4ez/2OXw/2Zscv8AAAD/aG10/9/s+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Xi7f/U4ez/1OHs/9Th&#13;&#10;7P/U4ez/1OHs/9Th7P/U4ez/1OHs/9bj7v/Y5fD/1+Xw/9fl8P/Y5fD/1eLt/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uPu/09TWP8AAAD/ho6W&#13;&#10;/9vo8//U4ez/1eLt/8/a5P8uMTT/AAAA/0ZLT/+fqLL/tr/K/8LN1//Q2+b/Jigq/wwMDf+9yNP/&#13;&#10;1uPv/9Th7P/U4e3/1+Tv/2Nnbv8AAAD/bXN5/97s9//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Tv/9fk7//Y5fD/1eLt/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Tv/15kaf8AAAD/fYaM/9vo9P/U4ez/2ebx/6St&#13;&#10;t/8DAwL/Ki0w/9Hc5//Z5vL/2OXw/9jl8f/R3uj/Gx0e/wwNDf+9yNP/1uPv/9Th7P/V4u3/1eDr&#13;&#10;/1BUWf8AAAD/gomR/9zq9f/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Y5vH/xM/Z/3d6gP+VmqP/1eLt/9bj7v/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2ufy/42Vnf8AAAD/XGNn/97r9//U4ez/2ufz/5Odpv8AAAD/PUBD/9nm8f/X&#13;&#10;5O//2ebx/97r9/+NlZ3/AgIC/w4PD//BzNf/1+Tw/9Th7P/V4u3/ztvm/zA1N/8GBgf/pa+4/9nm&#13;&#10;8f/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eLt/9rn8/+stb//QT1B/yIa&#13;&#10;G/8iHR7/b3B3/8rV3//Z5vH/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2ebx&#13;&#10;/7K7xf8HBwj/Njo9/9Th7P/V4u3/1uTv/77J1P8PDxD/BgYG/4CGjv++ytP/rbbA/2htdP8MDAz/&#13;&#10;BwgI/wkKCv+UnKX/ztrl/9Xi7f/V4u3/y9bg/xESEv8UFhj/ydTf/9bj7v/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X5O//1OHs/4iMlf8oIiT/QT0+/4SFiP9ubnL/JiAh/0dFSf+1&#13;&#10;vsj/2efy/9Xi7f/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uPu/8zX4v8oKy3/ERIS/7zH&#13;&#10;0v/Y5fD/1OHs/9nm8f98g4r/CAgJ/wAAAP8KCgr/BQUF/w0NDv90e4H/Y2lw/wAAAP8AAAD/n6qy&#13;&#10;/9nm8f/Y5fD/qLG6/wEBAf9VWl7/2OXw/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zp9P98g4n/AAAA/4ePl//Z5vL/1OHs/9Xi7f/V&#13;&#10;4u3/pq+4/2x0ef9eY2j/fIOJ/7G8xf/c6fX/ydXg/4aOlv95gIf/wczW/9bj7v/d6/b/ZWxy/wAA&#13;&#10;AP+fp7H/2ebx/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Xi7v/K1uD/HB4g/zM2OP/U4u3/1OHs/9Th7P/U4e3/2+jz/9rn8v/X5O//&#13;&#10;3Or1/9nn8v/U4ez/1uPu/93q9f/d6vb/1+Tv/9bj7v/K2OL/IiUo/yssMP/N2eT/1uPu/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b6PP/gomP/wQFBf+mr7n/2ufy/9Th7P/U4ez/1OHs/9Th7P/V4u3/1OHs/9Th7P/U4ez/1OHs&#13;&#10;/9Th7P/U4ez/1OHs/9vo8/+RmaH/AQEB/5Scpf/b6PP/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X5O//ydTf/yIjJ/9I&#13;&#10;TVH/1+Tv/9Xi7f/U4ez/1OHs/9Th7P/U4ez/1OHs/9Th7P/U4ez/1OHs/9Th7P/U4ez/1OHs/8/c&#13;&#10;5/8sMDL/PUFF/9Th7P/V4u3/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2ufy/56nsP84PUD/wMvV/9fk7//U4ez/&#13;&#10;1OHs/9Th7P/U4ez/1OHs/9Th7P/U4ez/1OHs/9Th7P/U4ez/2OXw/6avuP83Oz//sbrF/9nm8v/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bj7//O2+b/0t/q/9Th7P/U4ez/1OHs/9Th7P/U4ez/1OHs&#13;&#10;/9Th7P/U4ez/1OHs/9Th7P/U4ez/1OHs/9Dd5//Q3ej/1uPu/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V4u3/1OHs/9Th7P/U4ez/1OHs/9Th7P/U4ez/1OHs/9Th7P/U4ez/1OHs/9Th&#13;&#10;7P/U4ez/1OHs/9Th7P/V4u3/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2Obx/4uPl/8zLjD/jY6R/5aYnP+Vl5v/lZeb&#13;&#10;/5WXm/+Vl5v/lZeb/5WXm/+Zm5//cnJ1/zEsLv+5wcz/1+Tv/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3Z5f/8oIiP/KSQl/ysnKP8pJCf/fYGH&#13;&#10;/9Xi7v/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2Obx/4uQmP8yLS7/i46R/5aYnP+Vl5v/lZeb/5WXm/+Vl5v/lZeb/5WX&#13;&#10;m/+Zm5//c3N1/zEsLv+4wcv/1+Tv/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eLt/9Th7P+5wcv/n6av/5+mr/+2v8n/1ePu/9Xi7f/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2Obx/4yRmP8yLC7/i46Q/5aYnP+Vl5v/lZeb/5WXm/+Vl5v/lZeb/5WXm/+Zm5//c3N1/zEsLv+3&#13;&#10;wMr/1+Tv/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Y5fH/2+n0/9vp9P/Y5vH/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2OXx/42Smv8xLC3/i46Q&#13;&#10;/5aYnP+Vl5v/lZeb/5WXm/+Vl5v/lZeb/5WXm/+Zm5//cnR2/zEsLf+2v8n/1+Tw/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2OXx/5SZov8uKCn/i4yP/5aYnP+Vl5v/lZeb/5WXm/+Vl5v/&#13;&#10;lZeb/5WXm/+Zm5//dnZ5/y8sLf+wucL/2OXw/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Xi7f/W&#13;&#10;4+7/1eLu/9Th7P/P2eP/wcvT/7a7xP+qr7b/oKWq/5ianv+SlZj/lJWY/5OWmP+Tlpn/k5aZ/5OW&#13;&#10;mf+Tlpn/lZeZ/5WXm/+Vl5v/lZeb/5WXm/+Tlpn/k5aZ/5OWmf+Tlpn/k5aY/5SVmP+SlZj/mJqe&#13;&#10;/6Gmq/+ssbj/t7/H/8TO1//S3ef/1eLt/9Xj7v/V4+7/1OLt/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2OXx/5Sbo/8uKCn/i4yP/5aYnP+Vl5v/lZeb/5WXm/+Vl5v/lZeb/5WXm/+Zm5//d3d6&#13;&#10;/zEsLv+vt8L/2OXw/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V4u3/&#13;&#10;1uPu/9fl8P/V4u3/0Nvm/8rV3//AyNH/sbi//6its/+gpav/nKGl/5udov+Ymp7/lpid/5aYnP+V&#13;&#10;l5v/lJic/5aYnP+Wmp7/mZ2h/5ygpf+gpKn/pq2y/7G4v//AytL/y9bf/8/c5//X4u7/1+Xw/9bj&#13;&#10;7v/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2OXx/5abpP8t&#13;&#10;Jyn/iYyP/5aYnP+Vl5v/lZeb/5WXm/+Vl5v/lZeb/5WXm/+Zm5//dnh6/zEsLv+vt8H/2OXw/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eLt&#13;&#10;/9Xi7v/V4u7/1eLt/9Xi7f/V4u3/0N3n/8vW4P/Fz9n/wszV/8LK0//BydL/wMrT/8HL1P/Eztj/&#13;&#10;y9Xf/8/c5//V4u3/1eLt/9Xi7f/V4u7/1eLu/9Xi7f/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2OXx/5WcpP8rJyj/iYyP/5aYnP+Vl5v/&#13;&#10;lZeb/5WXm/+Vl5v/lZeb/5WXm/+Zm5//dnh6/zEsLf+utsD/2OXw/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eLt/9Xi7v/W4+7/1uTv/9fk7//X5O//1+Tv/9bk7//W4+//1ePu/9Xi7f/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2OXw/5idpf8sJSf/iouO/5aYnf+Vl5v/lZeb/5WXm/+Vl5v/lZeb&#13;&#10;/5WXm/+Zm5//eHh7/y8sLf+ttb7/2OXx/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X5fD/2ufz/9rn8//a&#13;&#10;5/P/3uv3/5uiq/8sJSf/iouO/5aYnf+Vl5v/lZeb/5WXm/+Vl5v/lZeb/5WXm/+Zm5//eHh7/zEs&#13;&#10;Lf+xucP/3uv4/9rn8//a5/P/2ufz/9fk7//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Xi7f+utr//lZqi/5abo/+VmqL/l5yl/21udP8pJCX/&#13;&#10;iouO/5aYnf+Vl5v/lZeb/5WXm/+Vl5v/lZeb/5WXm/+Zm5//d3l7/yskJ/95fYL/l5yl/5Waov+V&#13;&#10;nKT/lZqj/7e/yv/W4+//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fk7/9WVlr/GhIT/yQgIf8wKy3/Lyor/ysnKP9AOz7/jI+S/5aYnP+Vl5v/lZeb&#13;&#10;/5WXm/+Vl5v/lZeb/5WXm/+Ymp7/goOG/zUxM/8sKCn/MCss/zArLP8iHR7/FxES/3N2e//a5/L/&#13;&#10;1OLt/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bj7v+6&#13;&#10;w87/UU5S/xsUFv9QT1H/g4SH/4OEh/+LjI//lZeb/5WXm/+Vl5v/lZeb/5WXm/+Vl5v/lZeb/5WX&#13;&#10;m/+Vl5v/lZeb/4aJi/+EhYj/f3+C/0M/Qf8bFBb/Zmlu/8TP2f/W4+7/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Y5fH/zdjj/3FzeP8jHx//&#13;&#10;UlBS/5GUmP+Zm5//lZeb/5WXm/+Vl5v/lZeb/5WXm/+Vl5v/lZeb/5WXm/+Vl5v/lZeb/5qcoP+L&#13;&#10;jpH/RUFC/ykkJf+GipL/0+Hr/9jl8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uPu/9bj7v+UmaL/Kycp/zo1Nv+EhYj/mZuf&#13;&#10;/5WXm/+Vl5v/lZeb/5WXm/+Vl5v/lZeb/5WXm/+WmJz/l5uf/3Z4ev8vKSr/Ojc5/6evuP/a5/L/&#13;&#10;1eLt/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Xi7f/a5/P/sbnC/0FAQ/8pIyX/cnJ0/5eZnf+WmJz/lZeb/5WX&#13;&#10;m/+Vl5v/lZeb/5aYnP+Vl5v/ZGNl/yIbHf9RUVX/v8nU/9nn8v/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2eby/8XQ2v9fX2T/IBob/1pYW/+SlZj/l5md/5WXm/+Vl5v/mZuf/42Okf9L&#13;&#10;Rkn/Ihsd/3l9gv/O2uT/2OXw/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fk7//U3+r/goaM/yUfIP9DQEH/iIuN/5ianv+Ymp7/gICC/zcxM/8uKy3/lp2l/9fl8P/X5O//&#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V4u3/2ebx/6Ss&#13;&#10;tf85NDf/LSoq/3h4e/9ubG//JR8f/0pITP+2v8n/2uj0/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t/9nn8v+9xs//UVFU/x4ZGf8i&#13;&#10;Gx3/aWpv/8rV3v/Y5vH/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bj7//b6fT/3Or1/9ro8//V4u3/1OHs/9Th7P/U4ez/1OHs/9Th7P/U4ez/2eby&#13;&#10;/9zp9f/c6vX/2ujz/9Xi7f/U4ez/1OHs/9Th7P/Y5vH/zdnk/4SHkP+Plp3/1eLs/9fk7//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W4+7/2efy/9nm8f/U4ez/1OHs/9Th7P/U4ez/2Obx/9rn8v/V4u3/1OHs/9Th7P/U&#13;&#10;4ez/1OHs/9Th7P/U4ez/1OHs/9Th7P/U4ez/1eLt/9rn8//c6vX/2+n0/9fk7//U4ez/1OHs/9Th&#13;&#10;7P/U4ez/1OHs/9Th7P/X5fD/2+n0/9zq9f/b6fT/1+Tv/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V4u3/2OXx/7/K1P+P&#13;&#10;k5v/hIeP/5idpv/L1uD/2OXx/9Th7P/U4ez/1OHs/9fk7//S3+r/pa22/4mMk/+FiJD/m6Cp/83Y&#13;&#10;5P/Y5fD/1OHs/9Th7P/U4ez/1ePu/9fl8P/X5fD/1eLt/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Xi7v/G0dv/oaiy&#13;&#10;/6ivuf/T4Ov/1OHs/9Xi7f/Q3ej/q7O8/6Clrv/J1N7/1ePu/9Th7P/U4ez/1OHs/9Th7P/U4ez/&#13;&#10;1OHs/9Th7P/Y5fD/zdnk/5uiqv+EiI7/jpKa/7vEz//Y5fD/1eLt/9Th7P/U4ez/1eLt/9fl8P+3&#13;&#10;v8n/jpKa/4WIjv+Pk5v/vcjR/9jl8P/V4u3/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Xi7f/R3+n/fYCG/zMuMf8XERL/Eg0O/x4YGf89Oz7/&#13;&#10;n6av/9fl7//U4ez/1+Xw/8DK1f9XV1v/JCAg/xQQEP8SDg7/HhgZ/0E+QP+boqr/2OXw/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jm8f+krLX/KCIk/z86Pv/S3+r/1OHs/9bk&#13;&#10;7//I093/SEZK/x0XGP+ttL7/2Obx/9Th7P/U4ez/1OHs/9Th7P/U4ez/1OHs/9nm8f+hprD/Q0BD&#13;&#10;/x4YGf8SDg7/GBIS/y8qLP99gIb/0d7p/9Th7f/W4+7/0N3o/3N4ff8uKSr/GBIS/xINDv8YEhL/&#13;&#10;Mi0w/3d5f//P3Of/1uPu/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&#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Z5vL/XF5h/z04PP/N&#13;&#10;2OP/2ufy/2Rna/8gGhv/Wlpe/1dXW/8vKiz/XV1h/8vX4f9OTVH/Ihsd/yUhIv9XV1v/tL3H/9Pg&#13;&#10;6/9EQUT/VlRa/9fk7//Z5vH/Tk1Q/0dFSf/Ez9n/NjM1/2Vlav/N2eP/QD0//1RSV//f7Pj/2ebx&#13;&#10;/8TO2f93eoD/UE9S/0A9P/8YExP/rLW+/7nCzf8jHyD/lZqi/+Xy//98f4b/Kycp/7vDzv9aWl7/&#13;&#10;Ojc5/87b5f/e7Pf/m6Cp/xsTFP+Znqf/PDk9/2JjZ//j8P3/r7fB/ychI/+GipL/3On1/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nm8f/c6fX/2+n0/9bk7//U4ez/1OHs/9bj7v/b6PT/2+n0/9fk&#13;&#10;8P/Y5fH/tLzG/z49QP+hqrL/2OXx/9bj7v/b6PT/3u75/5Waov8TDw//rLS9/9jl8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Z5vL/XV1h/0RBRP/K1uD/1+Xw/25wdv8lHyH/&#13;&#10;oqex/6evuP+Sl5//rrbA/8/c5/+vt8H/naSt/4GEjP8rJyj/TUxO/83Y4/9GQ0j/RUNH/87b5f/X&#13;&#10;4u7/Pzo+/1RSV//G0dv/NjM1/2Vlav/N2eP/Pj0//1ZXW//d6vb/1+Xw/1VTWf8+OT3/rbS+/5CX&#13;&#10;n/8cFhf/rra//7fAy/8jHx//lZqi/+Xy//98f4b/Kyco/77H0v9iY2f/LSor/8DL1f/g7vn/hYmR&#13;&#10;/x8ZGv+kqrP/PTg8/2Nkaf/g7vr/rra//yYiI/+GipL/3On1/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V4u3/&#13;&#10;0d7p/5+nr/95fIH/hIiO/7zFz//W4+7/1+Tv/8DL1f+FiZH/foKH/7O7xf/Z5vH/xM/Z/4uQmP+7&#13;&#10;xs//2eby/8bQ2v+GipD/kZae/42Rmf8eGBn/rra//9jl8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N/q/9Lf6v/U4ez/&#13;&#10;1OHs/9Xi7f/Y5fD/0N3o/9Db5v/X5O//1ePu/9Xi7f/X5fD/0dzn/87b5f/U4ez/2OXw/9Ld6P9D&#13;&#10;QEL/U1NY/9Pg6v/R3Of/1uPu/9bj7v/U4ez/0t/q/9Pg6v/U4ez/0t/q/9Tf6v/U4ez/1OHs/9fk&#13;&#10;7//Q3ej/z9zm/9jl8P/T4Ov/097p/9Xi7f/T4Ov/ztvm/9Lf6v/T4Ov/0t/q/9Th7P/V4u3/2OXx&#13;&#10;/9He6P/O2+b/1ePu/9fk8P/U4ez/0t/q/9Pg6v/U4ez/1eDr/9Lf6v/T4Ov/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f/U4ez/1OHs/9Th7P/U4ez/1eLt&#13;&#10;/9Xi7f/U4ez/1OHs/9Th7P/U4ez/1eLt/9Xi7f/U4ez/1eLt/9Ld6P9OTVH/W11h/9Th6//W4+7/&#13;&#10;1OHs/9Th7P/U4ez/1eLt/9Th7P/U4ez/1OLt/9Th7P/U4ez/1OHs/9Th7P/V4u3/1eLt/9Th7P/V&#13;&#10;4u3/1OHs/9Th7P/U4ez/1eLt/9Th7P/U4ez/1eLt/9Th7P/U4ez/1OHs/9Xi7f/V4u3/1OHs/9Th&#13;&#10;7P/U4ez/1OLt/9Th7P/U4ez/1OHs/9Xi7f/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N2eT/ztnk/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V4u3/1eLt/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b6PT/tL3G/zs5O/8xLCz/hIWH/5ia&#13;&#10;n/+Vl5v/lZeb/5WXm/+Vl5v/lZeb/5WXm/+Zm5//fH6A/ywlJ/9FQ0X/vsfS/9rn8v/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eLt/9Xg6/9xc3j/k5qi/9nn8v/U&#13;&#10;4ez/1OHs/9Th7P/U4ez/1OHs/9Th7P/U4ez/1OHs/9Th7P/U4ez/1OHs/9Th7P/U4ez/1OHs/9bj&#13;&#10;7//H0tz/PDc7/zYyNf9lZmv/qbG6/9rn8v/U4ez/1OHs/9Th7P/U4ez/1OHs/9Th7P/U4ez/1OHs&#13;&#10;/9Th7P/U4ez/1OHs/9Th7P/U4ez/1OHs/9Th7P/U4ez/1OHs/9Th7P/V4+7/xdHa/zUyM/89Oj7/&#13;&#10;aWpw/6mwuv/X5O//1OHs/9Th7P/U4ez/1OHs/9Th7P/U4ez/1uTv/8XP2v9iY2f/t8LL/9jl8f/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rn8v+vt8H/NzQ2/zYyM/+Fhoj/mJqe/5WXm/+Vl5v/lZeb/5WXm/+V&#13;&#10;l5v/lZeb/5WXm/+Vl5v/mJqe/36Bg/8wKyz/Qj9C/73F0P/Z5vL/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2ufy&#13;&#10;/6OstP8sKCr/Pzs9/4qNkP+Ymp7/lZeb/5WXm/+Vl5v/lZeb/5WXm/+Vl5v/lZeb/5WXm/+Vl5v/&#13;&#10;lZeb/5ianv+HiIv/ODI0/zg1N/+wuML/2ufy/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Xi7f/X5fH/lJih/ykkJf9NSkv/kZSY/5mb&#13;&#10;oP+XmZ3/lZeb/5WXm/+Vl5v/lZeb/5WXm/+Vl5v/lZeb/5WXm/+Vl5v/lJic/5eZnf+YnKD/jZCS&#13;&#10;/0A7Pf8xKy3/pKy1/9jm8v/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fk7/+Sl5//Ihod/ygjI/9iYmP/aWdp/2VlZ/90dHf/kpWY/5WXm/+V&#13;&#10;l5v/lZeb/5WXm/+Vl5v/lZeb/5WXm/+WmJz/kZSY/3JydP9lZWf/amhq/11cXv8iHR7/KiUn/56l&#13;&#10;rv/Y5fD/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jl8P9nZ23/MSwu/zYyNP80MDL/NDAy/yolKP8pIyT/iIiL/5eZnf+Vl5v/lZeb/5WXm/+Vl5v/&#13;&#10;lZeb/5WXm/+Ymp7/f3+C/yUhIv8rJyn/NDAy/zQwMv82MjT/MCos/3Z4fv/a5/L/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f/N2eP/xtHb/8fS&#13;&#10;3P/H0tz/ytXg/5Waov8qIiT/hoeK/5eZnf+Vl5v/lZeb/5WXm/+Vl5v/lZeb/5WXm/+Ymp7/fHx/&#13;&#10;/ywoKv+dpa3/ytbg/8fS3P/H0tz/x9Hc/8/a5f/V4u3/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V4u3/1uPu/9bj7v/W4+7/2ufy/5+mrv8q&#13;&#10;IiT/hoeK/5eZnf+Vl5v/lZeb/5WXm/+Vl5v/lZeb/5WXm/+Ymp7/fHx//y4pK/+psbr/2ujz/9bj&#13;&#10;7v/W4+7/1uPu/9Xi7f/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2OXw/56lrf8qIiT/hoeK/5eZnf+Vl5v/&#13;&#10;lZeb/5WXm/+Vl5v/lZeb/5WXm/+Ymp7/fHx//y4pK/+osLn/2Obx/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2OXw/56lrf8qIiT/hoeK/5eZnf+Vl5v/lZeb/5WXm/+Vl5v/lZeb&#13;&#10;/5WXm/+Ymp7/fHx//y4pK/+osLn/2Obx/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2OXw/56lrf8qIiT/hoeK/5eZnf+Vl5v/lZeb/5WXm/+Vl5v/lZeb/5WXm/+Ymp7/fHx//y4p&#13;&#10;K/+osLn/2Obx/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2OXw/56lrf8qIiT/&#13;&#10;hoeK/5eZnf+Vl5v/lZeb/5WXm/+Vl5v/lZeb/5WXm/+Ymp7/fHx//y4pK/+osLn/2Obx/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2OXw/56lrf8qIiT/hoeK/5eZnf+Vl5v/lZeb&#13;&#10;/5WXm/+Vl5v/lZeb/5WXm/+Ymp7/fHx//y4pK/+osLn/2Obx/9Th7P/U4ez/1OHs/9Th7P/U4ez/&#13;&#10;1eLu/9bj7v/V4u3/1OHs/9Th7P/U4ez/1eLt/9bj7v/W4+7/1eLt/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2OXw/56lrf8qIiT/hoeK/5eZnf+Vl5v/lZeb/5WXm/+Vl5v/lZeb/5WX&#13;&#10;m/+Ymp7/fHx//y4pK/+osLn/2Obx/9Th7P/U4ez/1OHs/9Th7P/T4Ov/ydTf/8TO2P/O2+b/1eLt&#13;&#10;/9Th7P/W5O//ztvl/8TP2f/CzNb/zdjj/9Xi7f/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2OXw/56lrf8qIiT/hoeK/5eZnf+Vl5v/lZeb/5WXm/+Vl5v/lZeb/5WXm/+Ymp7/fHx//y4pK/+o&#13;&#10;sLn/2Obx/9Th7P/U4ez/1OHs/9Xi7f/P2uX/X19k/yIeH/+co6z/2+n0/9fk7//N2OT/XmBj/yUh&#13;&#10;Iv9BPkH/t8DK/9fk8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2OXw/56lrf8qIiT/hoeK&#13;&#10;/5eZnf+Vl5v/lZeb/5WXm/+Vl5v/lZeb/5WXm/+Ymp7/fHx//y4pK/+osLn/2Obx/9Th7P/U4ez/&#13;&#10;1OHs/9Xi7v/O2eT/U1NY/xIODv+WnaX/3uz3/9Ld6P9panD/FBAQ/y8qLP+osLr/2ebx/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2OXw/56lrf8qIiT/hoeK/5eZnf+Vl5v/lZeb/5WX&#13;&#10;m/+Vl5v/lZeb/5WXm/+Ymp7/fHx//y4pK/+osLn/2Obx/9Th7P/U4ez/1OHs/9Xi7v/O2eT/VFRZ&#13;&#10;/xMPD/+Yn6j/3er2/3l9gv8XEhL/KCMl/6OrtP/a5/P/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2OXw/56lrf8qIiT/hoeK/5eZnf+Vl5v/lZeb/5WXm/+Vl5v/lZeb/5WXm/+Y&#13;&#10;mp7/fHx//y4pK/+osLn/2Obx/9Th7P/U4ez/1OHs/9Xi7v/O2eT/VFRZ/xMPD/+aoar/jJGZ/xsU&#13;&#10;FP8qJSf/naSt/9nm8f/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2OXw&#13;&#10;/56lrf8qIiT/hoeK/5eZnf+Vl5v/lZeb/5WXm/+Vl5v/lZeb/5WXm/+Ymp7/fHx//y4pK/+osLn/&#13;&#10;2Obx/9Th7P/U4ez/1OHs/9Xi7v/O2eT/VlRZ/xgSE/9QUFP/JiIj/xYQEf9MS0//0N3n/9bj7v/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2OXw/56lrf8qIiT/hoeK/5eZ&#13;&#10;nf+Vl5v/lZeb/5WXm/+Vl5v/lZeb/5WXm/+Ymp7/fHx//y4pK/+osLn/2Obx/9Th7P/U4ez/1OHs&#13;&#10;/9Xi7v/O2eT/VlRZ/xkTFP8bExT/JB4f/yYgIf8dGBj/lJmh/9rn8v/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2OXw/56lrf8qIiT/hoeK/5eZnf+Vl5v/lZeb/5WXm/+V&#13;&#10;l5v/lZeb/5WXm/+Ymp7/fHx//y4pK/+osLn/2Obx/9Th7P/U4ez/1OHs/9Xi7v/O2eT/VlRZ/xgS&#13;&#10;Ev8hHR7/kJWd/3p9hP8XEhL/OTQ3/8HM1f/Y5fD/1OHs/9Th7P/V4u3/1ePu/9Lf6v/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2OXw/56lrf8qIiT/hoeK/5eZnf+Vl5v/lZeb/5WXm/+Vl5v/lZeb/5WXm/+Ymp7/&#13;&#10;fHx//y4pK/+osLn/2Obx/9Th7P/U4ez/1OHs/9Xi7v/O2eT/VlRZ/xMPD/95fYL/2+j0/8fS3f88&#13;&#10;OT3/Ew8Q/29yd//W4+7/1OHs/9Xj7v/a6PP/foKI/1NRVf/W4+7/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2OXw/56l&#13;&#10;rf8qIiT/hoeK/5eZnf+Vl5v/lZeb/5WXm/+Vl5v/lZeb/5WXm/+Ymp7/fHx//y4pK/+osLn/2Obx&#13;&#10;/9Th7P/U4ez/1OHs/9Xi7v/O2eT/VFRZ/xMPD/+ZoKj/3ev2/9nn8v+Um6P/HBYX/yIbHf+gqLD/&#13;&#10;2+j0/8zX4v93eoD/Hxka/0I/Qv/W4+7/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2OXw/56lrf8qIiT/hoeK/5eZnf+V&#13;&#10;l5v/lZeb/5WXm/+Vl5v/lZeb/5WXm/+Ymp7/fHx//y4pK/+osLn/2Obx/9Th7P/U4ez/1OHs/9Xi&#13;&#10;7v/O2eT/VFJX/xIODv+WnaX/3Or1/9Xi7v/Q3ef/Tk1R/xMPD/9CP0H/ztnk/5mep/87ODr/SkdL&#13;&#10;/0E+Qf/W4+7/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2OXw/56lrf8qIiT/hoeK/5eZnf+Vl5v/lZeb/5WXm/+Vl5v/&#13;&#10;lZeb/5WXm/+Ymp7/fHx//y4pK/+osLn/2Obx/9Th7P/U4ez/1OHs/9Xi7f/P2uX/ZGdr/y4pK/+f&#13;&#10;p6//2+n0/9Th7P/Y5fD/qbG7/zc0Nv8yLTH/jpOb/8bR2//Fz9n/d3p//zs5O//W4+7/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2OXw/56lrf8qIiT/hoeK/5eZnf+Vl5v/lZeb/5WXm/+Vl5v/lZeb/5WXm/+Ymp7/fHx/&#13;&#10;/y4pK/+osLn/2Obx/9Th7P/U4ez/1OHs/9Th7P/U4ez/z9zn/87a5P/S3+n/1OHs/9Th7P/U4ez/&#13;&#10;1eLt/8/a5f/O2eT/z9rl/9bk8P/b6PT/c3Z7/zs5O//W4+7/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2OXw/56lrf8q&#13;&#10;IiT/hoeK/5eZnf+Vl5v/lZeb/5WXm/+Vl5v/lZeb/5WXm/+Ymp7/fHx//y4pK/+osLn/2Obx/9Th&#13;&#10;7P/U4ez/1OHs/9Th7P/U4ez/1eLt/9Xi7f/U4ez/1OHs/9Th7P/U4ez/1OHs/9Xi7f/V4u3/1OHt&#13;&#10;/9Ti7f/Y5fD/c3Z7/zs5O//W4+7/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2OXw/56lrf8qIiT/hoeK/5eZnf+Vl5v/&#13;&#10;lZeb/5WXm/+Vl5v/lZeb/5WXm/+Ymp7/fHx//y4pK/+osLn/2Obx/9Th7P/U4ez/1OHs/9Th7P/U&#13;&#10;4ez/1OHs/9Th7P/U4ez/1OHs/9Th7P/U4ez/1OHs/9Th7P/U4ez/1OHs/9Ti7f/Y5fD/cXR5/zg2&#13;&#10;OP/W4+7/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2OXw/56lrf8qIiT/hoeK/5eZnf+Vl5v/lZeb/5WXm/+Vl5v/lZeb&#13;&#10;/5WXm/+Ymp7/fHx//y4pK/+osLn/2Obx/9Th7P/U4ez/1OHs/9Th7P/U4ez/1OHs/9Th7P/U4ez/&#13;&#10;1OHs/9Th7P/U4ez/1OHs/9Th7P/U4ez/1OHs/9Th7P/X5O//kpef/2xuc//W4+7/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2OXw/56lrf8qIiT/hoeK/5eZnf+Vl5v/lZeb/5WXm/+Vl5v/lZeb/5WXm/+Ymp7/fHx//y4p&#13;&#10;K/+osLn/2Obx/9Th7P/U4ez/1OHs/9Th7P/U4ez/1OHs/9Th7P/U4ez/1OHs/9Th7P/U4ez/1OHs&#13;&#10;/9Th7P/U4ez/1OHs/9Th7P/U4ez/1eLt/9Xi7f/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2OXw/56lrf8qIiT/&#13;&#10;hoeK/5eZnf+Vl5v/lZeb/5WXm/+Vl5v/lZeb/5WXm/+Ymp7/fHx//y4pK/+osLn/2Obx/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2OXw/56lrf8qIiT/hoeK/5eZnf+Vl5v/lZeb&#13;&#10;/5WXm/+Vl5v/lZeb/5WXm/+Ymp7/fHx//y4pK/+osLn/2Obx/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2OXw/56lrf8qIiT/hoeK/5eZnf+Vl5v/lZeb/5WXm/+Vl5v/lZeb/5WX&#13;&#10;m/+Ymp7/fHx//y4pK/+osLn/2Obx/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2OXw/56lrf8qIiT/hoeK/5eZnf+Vl5v/lZeb/5WXm/+Vl5v/lZeb/5WXm/+Ymp7/fHx//y4pK/+o&#13;&#10;sLn/2Obx/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Y5vH/3On0/9vp9P/b6fT/4O34/6Ors/8qIiT/hoeK&#13;&#10;/5eZnf+Vl5v/lZeb/5WXm/+Vl5v/lZeb/5WXm/+Ymp7/fHx//y4pK/+ttr//4O75/9vp9P/b6fT/&#13;&#10;3On0/9jl8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bj7v+jrLT/hYmR/4aKkv+FiJH/h4qT/2Vmav8nICL/hoeK/5eZnf+Vl5v/lZeb/5WX&#13;&#10;m/+Vl5v/lZeb/5WXm/+Ymp7/fHx//ygjJP9rbHL/h4uT/4WIkf+GipP/hYiR/6qyvP/X5fD/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jl8P9eXWP/&#13;&#10;FhAR/yUfIP8zLTD/MCss/y8pK/9BPT//jI2Q/5aYnP+Vl5v/lZeb/5WXm/+Vl5v/lZeb/5WXm/+X&#13;&#10;mZ3/hoeK/z04Ov8vKiv/MCss/zMtMP8iHR7/Ew8Q/29wd//Z5vL/1OLt/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bj7v+/ydT/TEhN/yIbG/9ubHD/jI2R&#13;&#10;/4iJjP+NkJP/lpic/5WXm/+Vl5v/lZeb/5WXm/+Vl5v/lZeb/5WXm/+Vl5v/lJic/42Okv+Jio3/&#13;&#10;jI2Q/2NgY/8fFxj/XV1h/8XQ2v/W4+7/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Y5fH/xc/Z/1VVWf8oIiP/eHh6/5mdof+XmZ3/lZeb/5WX&#13;&#10;m/+Vl5v/lZeb/5WXm/+Vl5v/lZeb/5WXm/+Vl5v/lZeb/5eZnf+anKD/bm5x/yIdHv9jZGn/zdjj&#13;&#10;/9jl8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Tw/8vX4f9cXmL/IR0d/25ucv+Ymp7/lJic/5WXm/+Vl5v/lZeb/5WXm/+V&#13;&#10;l5v/lZeb/5WXm/+Vl5v/lpic/5eZnv9nZmn/IRka/3Fzef/R3Oj/1uPu/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fk7//Q2+f/aGlu/yIbG/9mZmj/lpqe/5aYnP+Vl5v/lZeb/5WXm/+Vl5v/lZeb/5WXm/+WmJz/&#13;&#10;lJic/19fYf8gGhv/dXh+/9Th7f/W5O//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X5O//0t/p/3N1&#13;&#10;e/8fGRv/YWBi/5eZnf+WmJz/lZeb/5WXm/+Vl5v/lZeb/5aYnP+Vl5v/V1VX/yIbHf9+gon/1uPu&#13;&#10;/9Xj7f/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uPu/9Ti7P9+goj/IBob/11cXv+W&#13;&#10;mJz/lpic/5WXm/+Vl5v/l5md/5KVmP9RTlD/Ih0f/4mOlf/Y5fH/1eLt/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Xj7v/W4+7/h42U/yIaG/9TUVL/k5aZ/5aYnP+XmZ3/&#13;&#10;j5KU/0pFSP8nISL/lJuj/9jl8P/V4u3/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V4u7/1+Xw/4yRmf8kHh//UE1P/5KVl/+QkZT/Qj9A/ykkJf+dpKz/2efy&#13;&#10;/9Xi7f/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eLt/9nm8v+coar/KSMn/0NAQf8+ODn/NDAy/6ivuf/Z5vH/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a5/P/&#13;&#10;nqau/ywoKv80MDP/sLfB/9rn8//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2Obx/7vEz/+/ydT/2OXx&#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fk7//W5O//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V4u3/ytbg/0hFSv+FiY//&#13;&#10;ytXg/0RBRP9TUVX/0+Dr/9Xi7f/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bj7v/W4+7/1OHs/9Th7P/U4ez/1OHs/9Th&#13;&#10;7P/U4ez/1OHs/9Th7P/U4ez/1OHs/9Th7P/U4ez/1+Tv/3t+hP8qJSj/Ozg6/zEuLv+lrbb/2eby&#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Tv/8rV3//M1+L/1uTv/9Th7P/U4ez/1OHs/9Th7P/U4ez/1OHs/9Th7P/U&#13;&#10;4ez/1OHs/9Th7P/U4ez/1OHs/9Th6/+rs7z/k5ig/73I0f/X5O//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Z5vH/u8TO&#13;&#10;/0lHS/9UUlf/xc/Z/9nm8f/U4ez/1OHs/9Th7P/U4ez/1OHs/9Th7P/U4ez/1OHs/9Th7P/U4ez/&#13;&#10;1OHs/9Th7P/X5fD/2ebx/9bj7v/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rn8v+0vcf/Ozk9/y4pKv8rJCX/TUxP/77H&#13;&#10;0v/Z5vH/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2ujz/6mxuv80MTL/ODU1/4qLjf+EhYf/Lykq/z87Pv+1wMr/2+jz/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a5/P/pay1&#13;&#10;/y4pK/8+OTr/io2P/5ebn/+Xm5//g4SH/zUxMv84Njj/sLnC/9nn8v/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eLt/9nn8v+co6z/KSMl/0hFRv+PkJP/l5md/5WX&#13;&#10;m/+Vl5v/mJqe/4mMjv89ODr/MCst/6avuP/a5/P/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V4u3/1+Xw/5Oaov8nISL/SkhK/5CTlf+XmZ3/lZeb/5WXm/+Vl5v/lZeb/5aanv+N&#13;&#10;jpH/Qj4//ywoKf+epq//2Obx/9Xi7f/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Xi7v/W4+7/iIyT&#13;&#10;/yAbHf9SUFH/k5aZ/5aYnP+Vl5v/lZeb/5WXm/+Vl5v/lZeb/5WXm/+XmZ7/kZKV/0tGSf8lHyH/&#13;&#10;lZqi/9jl8P/V4u3/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Tv/9Lg6v90eX7/Hxob/19eYP+UmJz/lpic/5WX&#13;&#10;m/+Vl5v/lZeb/5WXm/+Vl5v/lZeb/5WXm/+Vl5v/lpic/5OWmf9WVFf/Ih0e/4iMlP/W5O//1ePu&#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W5O//0N3n/3J1ev8gGhr/YWBi/5eZnf+WmJz/lZeb/5WXm/+Vl5v/lZeb/5WXm/+V&#13;&#10;l5v/lZeb/5WXm/+Vl5v/lZeb/5WZnf+Vl5v/WFZX/yIbHf9/g4n/1uPu/9bj7v/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Xi7v/N2eP/YWJm&#13;&#10;/yQeH/9ta2//mJqe/5aYnP+WmJz/lZeb/5WXm/+Vl5v/lZeb/5WXm/+Vl5v/lZeb/5WXm/+Vl5v/&#13;&#10;lZeb/5aYnP+WmJz/lZmd/2BfYf8hHR7/c3Z7/9He6f/V4u3/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jl8f9naG3/Eg0O/yAaG/86NTb/NzM0/zkz&#13;&#10;Nf9PTlD/jpGU/5aYnP+Vl5v/lZeb/5WXm/+Vl5v/lZeb/5WXm/+WmJz/i4yP/0xIS/83MzT/OTM0&#13;&#10;/zczNP8fFxj/Eg4P/3d5gP/a5/P/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bj7v+TmKD/cHN3/3J1ev9vdHj/cnV6/1ZWW/8nISL/hoeK/5eZnf+V&#13;&#10;l5v/lZeb/5WXm/+Vl5v/lZeb/5WXm/+Ymp7/e32A/yYiI/9cXGD/cnV6/290ef9ydXr/b3J3/5ui&#13;&#10;qv/X5O//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X5fD/1ePt/9Xi7f/V4u3/2ebx/5+mrv8qIiT/hoeK/5eZnf+Vl5v/lZeb/5WXm/+Vl5v/&#13;&#10;lZeb/5WXm/+Ymp7/fHx//y4pK/+psbr/2efy/9Xi7f/V4u3/1uPu/9fk8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eLt/9Xi&#13;&#10;7f/V4u3/2ebx/56lrf8qIiT/hoeK/5eZnf+Vl5v/lZeb/5WXm/+Vl5v/lZeb/5WXm/+Ymp7/fHx/&#13;&#10;/y4pK/+osLn/2efy/9Xi7f/V4u3/1eLt/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2OXw/56lrf8q&#13;&#10;IiT/hoeK/5eZnf+Vl5v/lZeb/5WXm/+Vl5v/lZeb/5WXm/+Ymp7/fHx//y4pK/+osLn/2Obx/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2OXw/56lrf8qIiT/hoeK/5eZnf+Vl5v/&#13;&#10;lZeb/5WXm/+Vl5v/lZeb/5WXm/+Ymp7/fHx//y4pK/+osLn/2Obx/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2OXw/56lrf8qIiT/hoeK/5eZnf+Vl5v/lZeb/5WXm/+Vl5v/lZeb&#13;&#10;/5WXm/+Ymp7/fHx//y4pK/+osLn/2Obx/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2OXw/56lrf8qIiT/hoeK/5eZnf+Vl5v/lZeb/5WXm/+Vl5v/lZeb/5WXm/+Ymp7/fHx//y4p&#13;&#10;K/+osLn/2Obx/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2OXw/56lrf8qIiT/&#13;&#10;hoeK/5eZnf+Vl5v/lZeb/5WXm/+Vl5v/lZeb/5WXm/+Ymp7/fHx//y4pK/+osLn/2Obx/9Th7P/U&#13;&#10;4ez/1OHs/9Th7P/U4ez/2OXx/9rn8//W4+7/1OHs/9Th7P/U4u3/2Obx/9rn8//Z5vH/1eLt/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2OXw/56lrf8qIiT/hoeK/5eZnf+Vl5v/lZeb&#13;&#10;/5WXm/+Vl5v/lZeb/5WXm/+Ymp7/fHx//y4pK/+osLn/2Obx/9Th7P/U4ez/1OHs/9Xi7f/Q2+b/&#13;&#10;eXyC/0tKTf+osLr/2ufy/9Xi7f/W4+7/g4eP/05NUf9WVlv/tL3G/9fk8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2OXw/56lrf8qIiT/hoeK/5eZnf+Vl5v/lZeb/5WXm/+Vl5v/lZeb/5WX&#13;&#10;m/+Ymp7/fHx//y4pK/+osLn/2Obx/9Th7P/U4ez/1OHs/9Xi7v/O2eT/UVFU/xAMDP+VnKT/3er2&#13;&#10;/9nm8v+QlZ3/Hxka/xgTE/9+goj/1OHs/9Xi7f/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2OXw/56lrf8qIiT/hoeK/5eZnf+Vl5v/lZeb/5WXm/+Vl5v/lZeb/5WXm/+Ymp7/fHx//y4pK/+o&#13;&#10;sLn/2Obx/9Th7P/U4ez/1OHs/9Xi7v/O2eT/VFRZ/xMPD/+Xnqb/4e76/5mep/8kHh//GxMU/4OH&#13;&#10;jf/W5O//1eLt/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2OXw/56lrf8qIiT/hoeK&#13;&#10;/5eZnf+Vl5v/lZeb/5WXm/+Vl5v/lZeb/5WXm/+Ymp7/fHx//y4pK/+osLn/2Obx/9Th7P/U4ez/&#13;&#10;1OHs/9Xi7v/O2eT/VFRZ/xMPD/+eo6z/qrK7/ykjJP8dFBb/fYGH/9bj7v/V4u3/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2OXw/56lrf8qIiT/hoeK/5eZnf+Vl5v/lZeb/5WX&#13;&#10;m/+Vl5v/lZeb/5WXm/+Ymp7/fHx//y4pK/+osLn/2Obx/9Th7P/U4ez/1OHs/9Xi7v/O2eT/VFRZ&#13;&#10;/xcREv9zdXr/Ozg8/xMQEP9OTVH/0d7p/9bk7//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2OXw/56lrf8qIiT/hoeK/5eZnf+Vl5v/lZeb/5WXm/+Vl5v/lZeb/5WXm/+Y&#13;&#10;mp7/fHx//y4pK/+osLn/2Obx/9Th7P/U4ez/1OHs/9Xi7v/O2eT/VlRZ/xsUFP8gGhv/GxQW/xwW&#13;&#10;Fv8pJCX/q7O9/9jm8f/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2OXw&#13;&#10;/56lrf8qIiT/hoeK/5eZnf+Vl5v/lZeb/5WXm/+Vl5v/lZeb/5WXm/+Ymp7/fHx//y4pK/+osLn/&#13;&#10;2Obx/9Th7P/U4ez/1OHs/9Xi7v/O2eT/VlRZ/xkTE/8aEhP/aGhv/1pcYP8UEBD/Tk5S/9Db5v/V&#13;&#10;4u7/1OHs/9Xi7f/a6PP/3uz3/9zp9f/V4+7/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2OXw/56lrf8qIiT/hoeK/5eZ&#13;&#10;nf+Vl5v/lZeb/5WXm/+Vl5v/lZeb/5WXm/+Ymp7/fHx//y4pK/+osLn/2Obx/9Th7P/U4ez/1OHs&#13;&#10;/9Xi7v/O2eT/VlRZ/xMQEP9gYGX/0d7o/7nCy/8rJyj/GhIT/4qPl//a5/P/1uPu/9Dd6P+OlZ3/&#13;&#10;X2Fl/3yAhf/G0dv/1uPv/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2OXw/56lrf8qIiT/hoeK/5eZnf+Vl5v/lZeb/5WXm/+V&#13;&#10;l5v/lZeb/5WXm/+Ymp7/fHx//y4pK/+osLn/2Obx/9Th7P/U4ez/1OHs/9Xi7v/O2eT/VFRZ/xMP&#13;&#10;D/+ZoKj/3Oz3/9nm8f97f4T/FhAR/zEsLv+5wsz/2+n0/4aKk/8hHR7/V1Va/y8qLP9kZWr/0d7q&#13;&#10;/9Xi7f/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2OXw/56lrf8qIiT/hoeK/5eZnf+Vl5v/lZeb/5WXm/+Vl5v/lZeb/5WXm/+Ymp7/&#13;&#10;fHx//y4pK/+osLn/2Obx/9Th7P/U4ez/1OHs/9Xi7v/O2eT/U1NY/xIPD/+Xnqb/3Or1/9fk7//F&#13;&#10;0Nr/Ojc5/xMQEP9aXF//0d7q/4SHkP98f4X/4O75/3+CiP8vKiz/yNPd/9bj7v/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2OXw/56l&#13;&#10;rf8qIiT/hoeK/5eZnf+Vl5v/lZeb/5WXm/+Vl5v/lZeb/5WXm/+Ymp7/fHx//y4pK/+osLn/2Obx&#13;&#10;/9Th7P/U4ez/1OHs/9Xi7v/O2eT/V1Va/xQQEP+Yn6f/3Or1/9Th7P/Z5/L/j5Sc/x4YGf8fGRr/&#13;&#10;l5ym/9jj7//W4+//0N3n/05OUf9TUVT/0dzn/9Xi7f/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2OXw/56lrf8qIiT/hoeK/5eZnf+V&#13;&#10;l5v/lZeb/5WXm/+Vl5v/lZeb/5WXm/+Ymp7/fHx//y4pK/+osLn/2Obx/9Th7P/U4ez/1OHs/9Th&#13;&#10;7P/S3+r/t7/J/6ivuP/G0dv/1uPu/9Th7P/V4u3/0dzn/6uzvf+or7j/ucLN/9fk7//P3Oj/Z2hu&#13;&#10;/ykkJf+rtL3/2OXw/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2OXw/56lrf8qIiT/hoeK/5eZnf+Vl5v/lZeb/5WXm/+Vl5v/&#13;&#10;lZeb/5WXm/+Ymp7/fHx//y4pK/+osLn/2Obx/9Th7P/U4ez/1OHs/9Th7P/U4ez/2OXx/9rn8//W&#13;&#10;4+7/1OHs/9Th7P/U4ez/1eLt/9rn8v/a5/P/2ebx/9Dd6P9oaW//KiUn/6Kqsv/c6fb/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2OXw/56lrf8qIiT/hoeK/5eZnf+Vl5v/lZeb/5WXm/+Vl5v/lZeb/5WXm/+Ymp7/fHx/&#13;&#10;/y4pK/+osLn/2Obx/9Th7P/U4ez/1OHs/9Th7P/U4ez/1OHs/9Th7P/U4ez/1OHs/9Th7P/U4ez/&#13;&#10;1OHs/9Th7P/U4ez/1+Tw/4qNlf8UEBD/WFhd/5idp/+ZoKn/z9zm/9Xi7f/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2OXw/56lrf8q&#13;&#10;IiT/hoeK/5eZnf+Vl5v/lZeb/5WXm/+Vl5v/lZeb/5WXm/+Ymp7/fHx//y4pK/+osLn/2Obx/9Th&#13;&#10;7P/U4ez/1OHs/9Th7P/U4ez/1OHs/9Th7P/U4ez/1OHs/9Th7P/U4ez/1OHs/9Th7P/V4u3/0N3o&#13;&#10;/1ZWXP8yLTD/NzM2/zMuMf9FQkX/ydXf/9bj7v/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2OXw/56lrf8qIiT/hoeK/5eZnf+Vl5v/&#13;&#10;lZeb/5WXm/+Vl5v/lZeb/5WXm/+Ymp7/fHx//y4pK/+osLn/2Obx/9Th7P/U4ez/1OHs/9Th7P/U&#13;&#10;4ez/1OHs/9Th7P/U4ez/1OHs/9Th7P/U4ez/1OHs/9Th7P/U4ez/0+Dr/8DL1f+/yNP/vsnS/7/I&#13;&#10;0//By9X/0t/q/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2OXw/56lrf8qIiT/hoeK/5eZnf+Vl5v/lZeb/5WXm/+Vl5v/lZeb&#13;&#10;/5WXm/+Ymp7/fHx//y4pK/+osLn/2Obx/9Th7P/U4ez/1OHs/9Th7P/U4ez/1OHs/9Th7P/U4ez/&#13;&#10;1OHs/9Th7P/U4ez/1OHs/9Th7P/U4ez/1OHs/9fk7//X5O//1+Tv/9fk7//X5O//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2OXw/56lrf8qIiT/hoeK/5eZnf+Vl5v/lZeb/5WXm/+Vl5v/lZeb/5WXm/+Ymp7/fHx//y4p&#13;&#10;K/+osLn/2Obx/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2OXw/56lrf8qIiT/&#13;&#10;hoeK/5eZnf+Vl5v/lZeb/5WXm/+Vl5v/lZeb/5WXm/+Ymp7/fHx//y4pK/+osLn/2Obx/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2OXw/56lrf8qIiT/hoeK/5eZnf+Vl5v/lZeb&#13;&#10;/5WXm/+Vl5v/lZeb/5WXm/+Ymp7/fHx//y4pK/+osLn/2Obx/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u3/1eLt/9Xi7f/V4u3/2ebx/5+mrv8qIiT/hoeK/5eZnf+Vl5v/lZeb/5WXm/+Vl5v/lZeb/5WX&#13;&#10;m/+Ymp7/fHx//y4pK/+psbr/2efy/9Xi7f/V4u3/1eLt/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W5O//0t3o/9Ld6P/S3ej/&#13;&#10;1uHs/52iq/8qIiT/hoeK/5eZnf+Vl5v/lZeb/5WXm/+Vl5v/lZeb/5WXm/+Ymp7/fHx//y4pK/+l&#13;&#10;rbb/1eLt/9Ld6P/S3ej/097p/9bk7//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bk7/94e4H/UU5S/1RSV/9SUFT/UlBU/0A9QP8mIiP/h4iL&#13;&#10;/5eZnf+Vl5v/lZeb/5WXm/+Vl5v/lZeb/5WXm/+Ymp7/fH6A/ycgIv9DQEP/UlBU/1JQVP9TU1f/&#13;&#10;T0xQ/4SIkP/Y5vD/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jm8f93en//FBAQ/yIbHf9GREX/R0RH/0dERf9dXF//kJOW/5aYnP+Vl5v/lZeb/5WX&#13;&#10;m/+Vl5v/lZeb/5WXm/+WmJz/jI+S/1pXWv9HREX/SEVG/0RBQv8dGBj/GBIS/4aKkv/Z5/L/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Xi7f/W4ez/&#13;&#10;e36E/yUfIf9eXV//mpyg/5udof+Zm5//lZeb/5WXm/+Vl5v/lZeb/5WXm/+Vl5v/lZeb/5WXm/+V&#13;&#10;l5v/lpic/5mbn/+cnqL/l5md/1JPUv8nISP/jpKa/9fk7//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V4+7/1+Tv/4eLk/8jGx7/U1BS&#13;&#10;/5KWmf+WmJz/lZeb/5WXm/+Vl5v/lZeb/5WXm/+Vl5v/lZeb/5WXm/+Vl5v/lZeb/5eZnf+Qk5b/&#13;&#10;SUZH/ygiJP+VmqL/2ufy/9Xi7f/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eLt/9jl8P+Sl5//JCAh/0pHSv+Qk5b/l5md/5WX&#13;&#10;m/+Vl5v/lZeb/5WXm/+Vl5v/lZeb/5WXm/+Vl5v/mJqe/46Pkv9DP0D/LCgp/6Kqsv/a5/L/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Xi7f/Z5vH/nKGr/ygjJP9DQEL/jpGU/5eZnf+Vl5v/lZeb/5WXm/+V&#13;&#10;l5v/lZeb/5WXm/+Ymp7/i4yP/z04Of8vKSz/p6+4/9rn8v/U4e3/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u3/2eby/6Wstv8wKy3/Pzo7/4yNkP+Ymp7/lZeb/5WXm/+Vl5v/lZeb/5ianv+Gh4r/&#13;&#10;NTEy/zc0N/+vt8L/2ebx/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rn&#13;&#10;8/+utb//My4x/zw3Of+IiYz/mJqe/5WXm/+Vl5v/mJqe/4KDhv8xLC3/PDk7/7e/yv/Z5vP/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a5/L/tb3H/zo4Ov8y&#13;&#10;LC3/g4SG/5mbn/+Zm5//eHp9/ywlJ/9IRkr/v8jT/9nm8f/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2efy/7fAy/9CP0L/Lyor/4CDhf95e33/&#13;&#10;JyEi/01NT//Czdf/2ebx/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uPv/9vp9P/c6vX/1+Tv/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nm8v/BzNb/Tk5R/yQdHv8iHR3/YWJn/8nU3v/Y5fD/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W4+//2OXw/9jl8P/W4+7/1OHs/9Th&#13;&#10;7P/U4ez/1OHs/9Th7P/U4ez/1OHs/9Th7P/U4ez/1OHs/9Th7P/X5O//wMrU/4iLk/+Choz/u8PO&#13;&#10;/9fk7//U4ez/1OHs/9fk8P/X5O//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X5fD/x9Pd/2hpb/9xc3n/z9rl/9fk8P/U4ez/1OHs/9Th7P/U4ez/1OHs/9Th&#13;&#10;7P/V4u3/2OXw/9jl8P/Y5fD/1eLt/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uPu/9vo8//G0dv/t8DK/7fAy//K1eD/2ujz/9Xi7f/U4ez/1OHs/9Th7P/U&#13;&#10;4ez/1OHs/9Th7P/U4ez/1OHs/9bj7v/Dztj/RUJF/zUxM/83NDb/PDk9/73G0f/X5O//1eDr/7rD&#13;&#10;zv+/ytT/1ePu/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X5O//ydTe&#13;&#10;/3l8gv89Oj7/Ihsd/yIeH/9FQkX/iY2U/9Lg6v/V4u3/1OHs/9Th7P/U4ez/1OHs/9Th7P/U4ez/&#13;&#10;1OHs/9fk8P+utsD/PTo9/7nBzP/Ay9T/HRQX/5SZof/d6/b/1+Tv/05NUf9vcnf/4e/7/9fk7//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Xi7f/N2OP/XV1h/xMPEP8kICH/SkdM/0NB&#13;&#10;Q/8aEhP/GxQU/4OHjf/a5fH/1OHs/9Th7P/V4u3/1uPu/9bj7//V4u3/1OHs/9Th7P/Q3ej/ytXg&#13;&#10;/9vo9P+nr7f/HxcZ/6GstP+9xtH/pq+4/0NARP9aXGD/r7fB/7/K1P/W4+7/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eLu/8/c&#13;&#10;5/9QUFP/EQ0N/4WLkv/b6PT/1eLt/9jl8f+/ydT/Tk5R/3J1ev/J1d//vMXQ/zo1N/8mICL/V1Va&#13;&#10;/36CiP9HRUn/IBob/5uiqv/d6vX/2efy/9nn8v/Z5/L/2efy/9bj7v/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zp9P+FiY//FhAQ/zk2OP+y&#13;&#10;u8X/0d7p/87a5f9ydXr/Eg8P/zc0Nv/K1N//i4+X/w8KCv9xc3n/4O/7/9ro9P9MS0//IBob/5yk&#13;&#10;rf/a5/L/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Xi7v/J1N//U1FU/xMPD/8pJCf/W1tg/0pITP8bFBb/&#13;&#10;HRcY/5CVnf/h7/r/kZae/xIOD/9GREf/mqGq/3V4fv8dFxj/IBgZ/5Oaov/b6PT/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X5O//xdDa/3N1e/80MDL/JB4f/ychIv89Oj7/kJWc/9Th7P/W5O//yNPd&#13;&#10;/1pYXv8lHyH/JyEi/0pKTf9vcHb/KyQn/4GFi//b6PT/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uPu/9jl8f/CzNb/pq+3/6y0vf/O2eT/2OXw/9Xi7f/U4ez/1uPu/9He6P+rs73/qbG6/87b&#13;&#10;5v/R3uj/vsrT/8bS3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W4+7/&#13;&#10;2ebx/9jm8f/V4u3/1OHs/9Th7P/U4ez/1OHs/9Xi7f/Y5vH/2Obx/9Xi7f/V4u3/1uPv/9Xj7v/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fl8P/Y5fH/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X5fD/1+Tv/9Th7P/U4ez/1OHs/9Th7P/U4ez/&#13;&#10;1OHs/9Th7P/U4ez/1OHs/9Th7P/U4ez/1OHs/9Th7P/U4ez/1OHs/9Th7P/U4ez/1OHs/9Th7P/U&#13;&#10;4ez/1OHs/9Th7P/U4ez/1OHs/9nn8v9wcnj/Miwu/5uiqv9TU1j/Pzo+/83Y4//V4+7/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eLt/7G6w/+qsrv/0+Dr/9jl8P/Y5vH/1eLt/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W4+7/2ebx/9bj7v+yusT/tL3H/9fk8P/U4ez/1OHs/9Th7P/U4ez/1OHs/9Th7P/U4ez/1OHs&#13;&#10;/9Th7P/U4ez/1OHs/9Th7P/U4ez/1OHs/9Th7P/U4ez/1OHs/9Th7P/U4ez/1OHs/9Th7P/U4ez/&#13;&#10;1OHs/9bj7v/Dzdj/Z2hu/zEuMf9PT1H/r7fA/9fk7//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2eby/6Sstf8oIiT/R0dL/4iLk/+3v8n/0d7p/9vp9P/W4+7/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uPu/9vp9P/L1uH/oqqy/2BgZP8u&#13;&#10;KSv/n6av/9vo8//U4ez/1OHs/9Th7P/U4ez/1OHs/9Th7P/U4ez/1OHs/9Th7P/U4ez/1OHs/9Th&#13;&#10;7P/U4ez/1OHs/9Th7P/U4ez/1OHs/9Th7P/U4ez/1OHs/9Th7P/U4ez/1OHs/9Th7P/X5O//0t/q&#13;&#10;/8jU3v/O2+X/2OXw/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Tv/8XQ2/8/Oz//GBIS&#13;&#10;/xoSE/8tJyn/U1NX/4WLkv++x9L/0+Dr/9Pg6//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nm8f/W4+7/v8nU/3+Cif9HRUn/HxkZ/xcSEv8zLjH/w8vV/9fk7//U4ez/&#13;&#10;1OHs/9Th7P/U4ez/1OHs/9Th7P/U4ez/1OHs/9Th7P/U4ez/1OHs/9Th7P/U4ez/1OHs/9Th7P/U&#13;&#10;4ez/1OHs/9Th7P/U4ez/1OHs/9Th7P/U4ez/1OHs/9Th7P/U4ez/1eLt/9bj7v/V4u3/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ro8/9naG7/GxMU/yAaG/8eGBj/GhIT/x8X&#13;&#10;GP8qJSj/XV9k/8TP2f/W4+7/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V4u3/0d7p/6ev&#13;&#10;uP9rbHL/Lyos/xwWF/8bExT/Hxka/xwWF/9QT1L/2OPu/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nm8f+eo63/Hxkb/yAaG/8gGhv/IBob/x8ZGf8iHR7/goaO/9Lf6v/V&#13;&#10;4u3/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V4u3/0+Dr/3FzeP8XEhL/HhgZ/yAaG/8g&#13;&#10;Ghv/IBob/x0UFv9/g4j/2OXw/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bj7v/H0tz/MjAx/x4YGf8gGhv/IBob/xgSE/9UVFf/2ufy/9bj7//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eLt/9Tf6v90d3z/HRcY/yAaG/8gGhv/IBob/x4YGP+qsrv/&#13;&#10;2OXx/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Xi7f/U4ez/aGhu/xgS&#13;&#10;E/8fGRr/HRQW/x4YGf8qJSj/maCp/9nm8v/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eLt/9bj7v92eX7/HBYX/x8ZGv8fGRr/HRcY/zg1N//Czdf/1+Tv/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b6fT/l56m/xsTFP8jHyD/QD1A/x0XGP8e&#13;&#10;Fhf/KSQl/5yjrP/Z5vH/1eLt/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u3/2OXw/4SKkv8f&#13;&#10;GRr/IBgZ/yIdHv8kHR//FhAR/1paXv/U4ez/1eLt/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X5PD/vMfR/zUyNP+Choz/xtHb/1ZWW/8aEhP/HhYX/yklJ/+gqLH/&#13;&#10;2efy/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a5/P/l5yk/yIeH/8dFxf/Ihsd/4yRmf+YnaX/&#13;&#10;KCIj/36Bhv/c6fX/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V4u3/0+Dr/56mrv/S3+r/2Obx/8bR2/9SUFT/GxMU/xwWF/8vKiz/qbK7/9nm8v/V4u3/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rn8v+mr7f/Kycp/x0XGP8cFhf/eHuA/9fl8P/a5/P/oaix/7C5w//X5PD/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nm8f/U&#13;&#10;4u3/1OHs/9jl8P/G0dv/UE9T/xoSE/8cFhf/Lywu/6ewuf/Z5/L/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2ufz/7K7xf80&#13;&#10;MTP/HBYW/xkTE/9lZWn/0t/p/9bj7v/U4ez/2Obx/9Xi7f/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W5vH/&#13;&#10;wMvV/0xITf8bExT/HRQW/zQxM/+vuML/2efy/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Y5fD/v8nU/0VDR/8dFBb/GRMU/1RUWf/I1N7/&#13;&#10;1+Tv/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2OXx/8PN1/9KR0v/GxMU&#13;&#10;/xwWFv80MTP/rbbA/9nm8f/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fk7//I093/Tk1Q/xkTE/8bExT/R0VJ/8LN1//Y5vH/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jl8P/By9X/RkRI/xkTE/8dFBb/MjEy/663&#13;&#10;wf/Z5vL/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uPv/9Db5v9e&#13;&#10;XmL/GRMU/x0UFv88OTv/usPN/9nm8f/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Y5vH/vMXP/0NAQ/8bFBb/GxQU/zk3Of+xusT/2eby/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V4u3/1OLt/3V4f/8bExT/HBYX/y8qLP+rs73/&#13;&#10;2uf0/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2Obx/7zFz/9BPkD/GRMT/x0UFP84NTf/tr/J/9nm8f/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Xi7f/Z5vH/gYSM/x4YGf8fFxj/JiAi/56jrP/Z5/L/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nm&#13;&#10;8f+4wMr/Pjk9/x0UFv8bExT/QD1A/7rF0P/Z5vH/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ro8/+W&#13;&#10;mqP/Ih4f/x4WF/8hGRr/jpOb/9nm8f/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Z5vL/tr/J/zo3Of8b&#13;&#10;ExT/GxQU/0NBRP+7xs//2OXx/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2ujz/6Kqsv8sJSj/HBYX/xsUFv97fYP/&#13;&#10;1uPu/9Xi7f/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2efy/7K6w/85Njj/HRQW/xoSE/9EREj/&#13;&#10;v8rU/9nm8f/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Z5vH/s7vF/zUxM/8bFBb/GRMU/2RkaP/R3uj/1uPu/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nm8f+yusT/NDAy/x0UFv8bExT/SUdL/8DL1f/Y5vH/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jm8f+9&#13;&#10;xtH/Qj9C/xsUFP8bExT/VFVZ/8rV4P/X5O//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Z5/L/qrG7/zArLf8dFBb/GhIT/0tLTv/Ez9n/2OXw/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Tv/8nU3/9OS0//GBIT/xsUFP9EQUX/&#13;&#10;wczW/9nm8f/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2ebx/6avt/8wKiz/HBYX/xsTFP9QUFP/x9Pd/9jl8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W4+7/0N3o/2FhZf8bExT/HBYW/zc0Nv+2v8r/2eby/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rn8v+kqrP/LScp&#13;&#10;/x4WF/8YEhP/WFpf/8nU3v/Y5fD/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Xi7f/W&#13;&#10;4+7/dXh9/x0UFv8cFhf/Kycp/6iwuv/a6PP/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Z5vL/oqew/ywlKP8eFhf/GRMT/1dY&#13;&#10;Xf/L1uD/2OXw/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eLt/9jm8f+Dho7/IBgZ/x0XGP8mICH/&#13;&#10;mJ+o/9nm8f/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2eby/52iq/8oIiT/HRcX/xkTE/9fYmb/zNjj/9fk7//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2ufz/5idpf8mICH/HhYX/yAYGf+Kjpb/2OXw/9Xi7f/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nm8f+an6f/JiAh/x0XGP8aEhP/XV9k/83Z4//X5O//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Z&#13;&#10;5/L/oqqz/ysnKP8eFhf/HhYX/3Z4ff/V4u7/1eLt/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Xi&#13;&#10;7f/Y5fD/jZGZ/yQeIP8fFxj/GxQU/2drcf/O2+X/1uTv/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nm8f+1wMn/NjM1/xsUFP8bFBb/&#13;&#10;XV1i/87b5f/W4+7/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3/2OXw/5OXn/8k&#13;&#10;Hh//HRcY/xkTE/9iZWn/z9zn/9bj7//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2OXw/8HM1f9AP0L/GxQU/xsUFP9TUVT/ydXf/9fk7//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eLt/9jl8P+Rlp3/Ih0e/x8XGP8bFBb/&#13;&#10;Z2pw/9Dd6P/W4+7/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X&#13;&#10;5O//yNPd/09PUv8bExT/GxMU/0VCRf/Dzdf/2OXw/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&#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bj7v/Q3ej/YGBk/xkTE/8cFhf/&#13;&#10;NzM2/7a+yP/Z5vH/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ePu/9Ti7f9wc3j/HBcX/xwWF/8uKCn/qrO8/9nn8v/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V&#13;&#10;4u3/1+Tv/4GHjP8fGRn/HRcX/yQeH/+VnKT/2eby/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Z5vL/lZqi/yQeH/8dFxf/&#13;&#10;Hxka/3+Fi//Y5fD/1eLt/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&#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Y5fD/ydXe&#13;&#10;/1dVWv8ZExP/HBYX/ywoKv+hq7L/2efy/9Th7P/U4ez/1OHs/9Th7P/U4ez/1OHs/9Th7P/U4ez/&#13;&#10;1OHs/9Th7P/U4ez/1OHs/9Th7P/U4ez/1OHs/9Th7P/U4ez/1OHs/9Th7P/U4ez/1OHs/9Th7P/U&#13;&#10;4ez/1OHs/9Th7P/U4ez/1OHs/9Th7P/U4ez/1OHs/9Th7P/U4ez/1OHs/9Th7P/U4ez/1OHs/9Th&#13;&#10;7P/U4ez/1OHs/9Th7P/U4ez/1OHs/9Th7P/Z5vL/s7vF/zc0Nv8cFhf/GhIT/15eY//O2+b/1uPu&#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Xw/8jU3v9YWF3/GhIT/x4W&#13;&#10;Fv8rKCn/o6y1/9rn8v/U4ez/1OHs/9Th7P/U4ez/1OHs/9Th7P/U4ez/1OHs/9Th7P/U4ez/1OHs&#13;&#10;/9Th7P/U4ez/1OHs/9Th7P/U4ez/1OHs/9Th7P/U4ez/1OHs/9Th7P/U4ez/1OHs/9Th7P/U4ez/&#13;&#10;1OHs/9Th7P/U4ez/1OHs/9Th7P/U4ez/1OHs/9Th7P/U4ez/1OHs/9Th7P/U4ez/1OHs/9Th7P/U&#13;&#10;4ez/1OHs/9nm8f+9yNP/QD0//xsUFv8aEhP/U1FV/8nU3v/X5PD/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jl8P/G0dv/T05R/xsTFP8dFBb/Lywt/6iwuf/Z&#13;&#10;5vH/1OHs/9Th7P/U4ez/1OHs/9Th7P/U4ez/1OHs/9Th7P/U4ez/1OHs/9Th7P/U4ez/1OHs/9Th&#13;&#10;7P/U4ez/1OHs/9Th7P/U4ez/1OHs/9Th7P/U4ez/1OHs/9Th7P/U4ez/1OHs/9Th7P/U4ez/1OHs&#13;&#10;/9Th7P/U4ez/1OHs/9Th7P/U4ez/1OHs/9Th7P/U4ez/1OHs/9Th7P/U4ez/1+Tv/8jU3f9RUVT/&#13;&#10;GxQU/xsUFv9BPkD/v8jR/9nm8f/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Y5fD/xM7Y/0pITP8YEhP/HRQW/y8sLv+rs7z/2eby/9Th7P/U4ez/&#13;&#10;1OHs/9Th7P/U4ez/1OHs/9Th7P/U4ez/1OHs/9Th7P/U4ez/1OHs/9Th7P/U4ez/1OHs/9Th7P/U&#13;&#10;4ez/1OHs/9Th7P/U4ez/1OHs/9Th7P/U4ez/1OHs/9Th7P/U4ez/1OHs/9Th7P/U4ez/1OHs/9Th&#13;&#10;7P/U4ez/1OHs/9Th7P/U4ez/1OHs/9Th7P/W5O//z9zm/15gZP8bExT/HBYX/zItMP+xucP/2ebx&#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2Obx/7/J1P9IRUn/GxMU/x0UFv81MjT/s7zG/9nm8v/U4ez/1OHs/9Th7P/U4ez/1OHs&#13;&#10;/9Th7P/U4ez/1OHs/9Th7P/U4ez/1OHs/9Th7P/U4ez/1OHs/9Th7P/U4ez/1OHs/9Th7P/U4ez/&#13;&#10;1OHs/9Th7P/U4ez/1OHs/9Th7P/U4ez/1OHs/9Th7P/U4ez/1OHs/9Th7P/U4ez/1OHs/9Th7P/U&#13;&#10;4ez/1OHs/9Xi7f/U4ez/dHZ8/xsTFP8dFxj/KSQl/5yjq//b6PP/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jl8f+/&#13;&#10;ydL/RUJF/xoSE/8dFBb/Ojc7/7K7xf/a5/L/1OHs/9Th7P/V4u3/1eLt/9Th7P/U4ez/1OHs/9Th&#13;&#10;7P/U4ez/1OHs/9Th7P/U4ez/1OHs/9Th7P/U4ez/1OHs/9Th7P/U4ez/1OHs/9Th7P/U4ez/1OHs&#13;&#10;/9Th7P/U4ez/1OHs/9Th7P/U4ez/1OHs/9Th7P/U4ez/1uPu/9bk7//U4ez/1eLt/9jl8P+BhIr/&#13;&#10;HRcY/x8XGP8iGx3/kZaf/9rn8v/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Z5vH/vMXP/0I/Qv8bFBb/&#13;&#10;GRMU/zo4Ov+3wMv/2ebx/9bj7v/Q3ej/0t3o/9Ti7f/U4ez/1OHs/9Th7P/U4ez/1OHs/9Th7P/U&#13;&#10;4ez/1OHs/9Th7P/U4ez/1OHs/9Th7P/U4ez/1OHs/9Th7P/U4ez/1OHs/9Th7P/U4ez/1OHs/9Th&#13;&#10;7P/U4ez/1OHs/9Th7P/V4u3/xdHb/8jS3f/X5fD/2efy/5abo/8hHR7/HxcY/x4WF/99gIb/1+Xw&#13;&#10;/9Xi7f/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2ebx/7rDzf8/Oz7/GxMU/xsUFv89PT//uMPN&#13;&#10;/9fl8P95fIH/mZ6n/9fl8P/U4ez/1OHs/9Th7P/U4ez/1OHs/9Th7P/U4ez/1OHs/9Th7P/U4ez/&#13;&#10;1OHs/9Th7P/U4ez/1OHs/9Th7P/U4ez/1OHs/9Th7P/U4ez/1OHs/9Th7P/U4ez/1OHs/9Th7P/b&#13;&#10;6PT/io+W/1BPU//Cztj/qLC6/yolKP8dFxj/GRMU/25wdf/T4Ov/1eLt/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nn8v+2vsj/OTM2/xsUFv8ZExP/RUNH/3BzeP8dFBb/XFxg/9jl&#13;&#10;8P/U4ez/1OHs/9Th7P/U4ez/1OHs/9Th7P/U4ez/1OHs/9Th7P/U4ez/1OHs/9Th7P/U4ez/1OHs&#13;&#10;/9Th7P/U4ez/1OHs/9Th7P/U4ez/1OHs/9Th7P/U4ez/1OHs/9Th7P/a5/P/ZGRp/xMPD/9CP0L/&#13;&#10;NjM2/x4WF/8ZExT/W1tf/87Z5P/X5O//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Z5vH/sLjB/zk2OP8dFxj/HRcY/xoSE/8dFxj/NTEz/8HM1v/X5fD/1OHs/9Th7P/U&#13;&#10;4ez/1OHs/9Th7P/U4ez/1OHs/9Th7P/U4ez/1OHs/9Th7P/U4ez/1OHs/9Th7P/U4ez/1OHs/9Th&#13;&#10;7P/U4ez/1OHs/9Th7P/U4ez/1OHs/9bk7//H0tz/REFD/x0UFv8dFxj/HhgZ/x0XGP9SUFT/xdDb&#13;&#10;/9fk7//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2+jz&#13;&#10;/6qyu/8rJCf/IBgZ/yAaG/8fGRr/HhgZ/5ifqP/b6fT/1OHs/9Th7P/U4ez/1OHs/9Th7P/U4ez/&#13;&#10;1OHs/9Th7P/U4ez/1OHs/9Th7P/U4ez/1OHs/9Th7P/U4ez/1OHs/9Th7P/U4ez/1OHs/9Th7P/U&#13;&#10;4ez/1OHs/9jl8P+yusP/JR8g/x8ZGv8gGhv/Hxka/x0XGP+Sl5//3uz3/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V4u3/1ePt/4qPl/8jHyD/Hxka/yAa&#13;&#10;G/8gGhv/GBIS/2hobv/U4ez/1eLt/9Th7P/U4ez/1OHs/9Th7P/U4ez/1OHs/9Th7P/U4ez/1OHs&#13;&#10;/9Th7P/U4ez/1OHs/9Th7P/U4ez/1OHs/9Th7P/U4ez/1OHs/9Th7P/U4ez/1OHs/9jl8P+NkZn/&#13;&#10;GhIT/yAaG/8gGhv/IBob/x4YGf8wKy3/maCp/9Xi7f/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&#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Y5fD/lp2l/yAaG/8bExT/HxcY/x8ZGv8gGhv/HhgZ/zMuMf/D&#13;&#10;ztj/1uPu/9Th7P/U4ez/1OHs/9Th7P/U4ez/1OHs/9Th7P/U4ez/1OHs/9Th7P/U4ez/1OHs/9Th&#13;&#10;7P/U4ez/1OHs/9Th7P/U4ez/1OHs/9Th7P/U4ez/1OHs/9fk7/9dX2P/HRQW/yAaG/8fGRn/HRcX&#13;&#10;/xwWFv8yLTD/eHuB/8/c5//V4u3/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V4u3/wMvV/5ifqP9gYGT/NTI0/x8ZGv8XEhL/HhgZ/x8XGP+WnaX/2Obx/9Th7P/U4ez/&#13;&#10;1OHs/9Th7P/U4ez/1OHs/9Th7P/U4ez/1OHs/9Th7P/U4ez/1OHs/9Th7P/U4ez/1OHs/9Th7P/U&#13;&#10;4ez/1OHs/9Th7P/U4ez/1eLt/8jU3f85NDb/GxQW/xgSEv8mICH/SUdM/5CUnf/Czdf/1+Tv/9Xi&#13;&#10;7f/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uPu/9jl&#13;&#10;8P/Y5fD/xM/Y/5yhqv9tbnT/NTI0/xUREv9YWFz/1+Tv/9Xi7f/U4ez/1OHs/9Th7P/U4ez/1OHs&#13;&#10;/9Th7P/U4ez/1OHs/9Th7P/U4ez/1OHs/9Th7P/U4ez/1OHs/9Th7P/U4ez/1OHs/9Th7P/U4ez/&#13;&#10;2ufy/5yjrP8iGx3/Mi0w/3J1ef+rs7z/0d7p/9jm8f/X5O//1OHt/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uTv/9zp9f/U&#13;&#10;4u3/wczW/5Oaov9xdHr/xc/a/9bj7//U4ez/1OHs/9Th7P/U4ez/1OHs/9Th7P/U4ez/1OHs/9Th&#13;&#10;7P/U4ez/1OHs/9Th7P/U4ez/1OHs/9Th7P/U4ez/1OHs/9Th7P/U4ez/2efy/5SZof+AhIr/v8jT&#13;&#10;/9bj7v/a6PP/1eLt/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V4u3/1uTv/9jl8P/X5O//&#13;&#10;0+Dr/9Th7P/U4ez/1OHs/9Th7P/U4ez/1OHs/9Th7P/U4ez/1OHs/9Th7P/U4ez/1OHs/9Th7P/U&#13;&#10;4ez/1OHs/9Th7P/U4ez/1OHs/9Th7P/U4ez/0+Hs/9Xi7f/Y5fH/1uTv/9Xi7f/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eLt/9bj7v/W4+7/1eLt/9Th7P/U4ez/1OHs/9Th&#13;&#10;7P/U4ez/1OHs/9Th7P/U4ez/1OHs/9Th7P/U4ez/1OHs/9Th7P/U4ez/1OHs/9Xi7f/W4+7/1uPu&#13;&#10;/9Xi7f/U4ez/1OHs/9Th7P/U4ez/1OHs/9Th7P/V4u3/1eLu/9bj7v/W4+7/1eLt/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bj7v/Z5vL/ztrk/8HM1v/By9f/ztnk/9jl8P/W4+7/1OHs/9Th7P/U4ez/1OHs/9Th7P/U&#13;&#10;4ez/1OHs/9Th7P/U4ez/1OHs/9Th7P/W4+//2Obx/83Y4//BzNX/wszW/87b5f/Y5fH/1eLt/9Th&#13;&#10;7P/U4ez/1OHs/9jl8f/T4Ov/yNPe/7/K1P/Eztj/z9zn/9nn8v/V4u3/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X5PD/2Obx/9jl8f/V4u3/1OHs/9Th7P/U4ez/1OHs/9Th7P/U4ez/&#13;&#10;1OHs/9Th7P/U4ez/1OHs/9Th7P/U4ez/1OHs/9Th7P/U4ez/1OHs/9Th7P/U4ez/1OHs/9Th7P/U&#13;&#10;4ez/1OHs/9Th7P/U4ez/1OHs/9Th7P/U4ez/1OHs/9Th7P/U4ez/1OHs/9Th7P/U4ez/1OHs/9Th&#13;&#10;7P/U4ez/1OHs/9Th7P/U4ez/1OHs/9Th7P/U4ez/1OHs/9Th7P/U4ez/1eLu/9jm8f/Y5vH/1+Tv&#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uPu/9Db5v+Pk5z/RUNF&#13;&#10;/yEZG/8iGx3/RUJF/46Tmv/R3uj/1eLt/9Th7P/U4ez/1OHs/9Th7P/U4ez/1OHs/9Th7P/U4ez/&#13;&#10;1OHs/9bj7v/L1+H/iY2U/0A9QP8fGRr/Ih0f/0hITP+TmqH/0+Dr/9Xi7f/U4ez/2OXx/7a/yf9j&#13;&#10;ZGn/Kyco/x8aG/8iHR7/UFBT/5adpf/S3+r/1eLt/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V4u3/0t/p/2tscf8TEA//Ihsd/0NBQv88Oj3/HRQW/xgS&#13;&#10;E/99gIf/1+Tv/9Th7P/U4ez/1eLt/9jl8P/Y5fD/1uPu/9Th7P/U4ez/1ePu/83b5f9eYGP/Ew8P&#13;&#10;/yMfIP9FQkT/OzY6/xkTE/8dFBb/i4+X/9fl8P/Y5fD/srrF/zYyNP8TDw//KiUn/0ZESP86Nzn/&#13;&#10;GxQW/xcSEv92eH7/1OHs/9Xi7f/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X5O//0d7p/8/c5v/V4u3/1uPu&#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Xi7f/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eLt/9fk7//V4u3/1OHs/9Th7P/U4ez/1OHs/9Th&#13;&#10;7P/U4ez/1OHs/9bk7//W4+7/1OHs/9Xi7f/X5O//1+Xw/9bj7v/W5O//1uPu/9Th7P/U4ez/1OHs&#13;&#10;/9Th7P/U4ez/1OHs/9Th7P/U4ez/1OHs/9Th7P/U4ez/1OHs/9Th7P/U4ez/1eLt/9Th7P/U4ez/&#13;&#10;1uPv/9bj7v/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V4u3/ztvm/73F0P/N2OP/1eLt/9Th7P/U4ez/1OHs/9Th7P/U4ez/0t/q/8DK1P/E&#13;&#10;z9n/1eLt/9Lf6v+1vsj/pq+3/8LM1/+/ydT/x9Ld/9Xi7f/U4ez/1OHs/9Th7P/U4ez/1OHs/9Th&#13;&#10;7P/U4ez/1OHs/9Th7P/U4ez/1OHs/9Th7P/X5O//1uPu/9Pe6f/V4u3/wczW/8LN1//T4Ov/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&#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fk7//BzNX/iY6S&#13;&#10;/5KZoP/O2eP/1eLt/9bj7//G0dv/jpOZ/4WJjf+dpKv/0t/p/9Xi7f/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jl8P+6w83/Z2ps/3d6fv/L1uD/1+Tw/83Y&#13;&#10;4/+Eio7/YmVm/3t+gv/AytT/1eLu/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&#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jl8P+7xM7/bG5x/3p+gv/N2OL/0t3p/42SmP9mZ2j/e36B/8LN1v/X&#13;&#10;5O//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jl8P+7xM7/bG5x/3t/g//K1d//lpuh/2Zpa/95fYD/vcjR/9fk8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jl8P+7xM7/bG5x/3t/&#13;&#10;gv+UmZ//am5w/2prbf+utr//2eby/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jl8P+7xM7/bnBz/2xucf9pbG//aWxv/2prbf+M&#13;&#10;kZb/0d7p/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jl8P+7xM7/bnBz/2hrbf90d3r/p6+3/3d6ff9oa2z/p6+3/9fl8P/U4ez/&#13;&#10;1OHs/9Th7P/U4ez/1OHs/9Th7P/U4ez/1OHs/9Th7P/U4ez/1OHs/9Th7P/U4ez/1OHs/9Xi7v/V&#13;&#10;4u3/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jl&#13;&#10;8P+7xM7/bHBz/25wc/+vt8D/2ufz/6Cnr/9naGr/d3p+/8XQ2v/W4+7/1OHs/9Th7P/U4ez/1OHs&#13;&#10;/9Th7P/U4ez/1OHs/9Th7P/U4ez/1OHs/9Th7P/V4u7/ytbg/5yjq/+9xs//1uPu/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jl8P+7xM7/bG5x/3p+gv/N&#13;&#10;2OP/1+Tv/8zX4f99gYX/ZWhp/5GWnf/U4ez/1OHs/9fl8P/X5O//1uPu/9jl8P/U4ez/1eLt/9jl&#13;&#10;8f/Y5fD/1+Tv/9fl8P/X5fH/wczV/2hrbf+nr7f/1+Tw/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jl8P+7xM7/am1w/3l9gf/L1uD/1ePu/9jl8f+rtLz/&#13;&#10;aGtt/2xtcf+ut7//1+Xw/7zFz/+cpKv/maCn/7K7xP/T4Ov/ytbg/6uzvP+1vsj/naWs/6evt//O&#13;&#10;2uX/ytXf/3uBg/+0v8j/1+Tv/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jl8P+9xs//cnV3/3+Dh//M1+H/1ePu/9Xi7f/R3un/jJGW/21wcv+Bh4r/vcbP&#13;&#10;/3Z5fP+SmZ//naSs/32AhP/Dzdf/vsnR/21wcv9+gob/lpuh/290dv+SmZ//0+Dq/8nU3//Q3ej/&#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Xi7f/O&#13;&#10;2+X/vsfR/8DL1P/S3+r/1OHs/9Th7P/V4u3/y9bg/73Gz/++ydH/vMfP/3N2eP+CiIz/nKSr/7K7&#13;&#10;w//V4u3/vcjR/25zdf+wucH/3er2/56mrf9zeHr/ytXf/9fk7//U4e3/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V4u3/1+Tw/9fk7//U4ez/&#13;&#10;1OHs/9Th7P/U4ez/1ePu/9fl8P/X5fD/1uPu/7W+x/+HjZD/d3p9/3N2ef+yu8T/v8rT/3Bzdf+3&#13;&#10;wMr/3er3/6mxuP9xdHf/x9Pc/9bj7v/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W4+7/wszW/4uQlv+7xM7/v8jT/3J1eP+epaz/wMvT/29ydP+QlZv/ws3W/4OKjf9/hYj/&#13;&#10;0Nvm/9Xi7f/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V4u3/ztnj/4+W&#13;&#10;nP96gIP/foSI/4WMkP/G0tv/v8rS/3N2ef+FiY3/fYOG/3yAhP+0vcb/1+Tv/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eLt/9Th7P/F0Nr/wczW/9Hc5//Y&#13;&#10;5fH/vMjP/25zdP+2v8n/yNPe/8vW4f/W4+7/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f/W4+//1+Tv/9Xi7f/W4+7/wMrT/3x/gv+6w83/&#13;&#10;2ufz/9bj7v/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0N3o/8XQ2f/P3Ob/1eLt/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eLt/9bj7//V4u3/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&#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V&#13;&#10;4u3/097p/6Sorv+Oj5H/vMXO/9fk7//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eLu/7W8xP+lrLH/&#13;&#10;ws3V/9Xi7f/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Lf6f/S3+r/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3/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Xi7f/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097p/8jT3P/Q3ef/1eLt/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Xi7f/S3+r/q7C3/5OWmP/AytL/1uPu/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W4+//rrO6/5GS&#13;&#10;lf+rsrn/1eLu/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W4+7/wszU/5OWmf+anqP/ztnj/9Xi7f/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0d7p/6Glqv+SlZf/uL/I/9fk8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uPu/7i/x/+RkpX/pauw/9Lf6v/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ePu/8vV3/+b&#13;&#10;naL/lZeb/8bR2v/V4u7/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Xi7f+psLf/kJOV/6uwt//V4u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Xi7v/Gztj/lpic/6essv/P3Of/1eLt/9Th7P/U4u3/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S3+r/xM/X/9He6P/V4u3/1eLt/9Db5v/R3Of/1eLt/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uPv/9Ti7f/U4ez/1eLt/87Z4/+zu8L/1OHr/9Th7f/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Xi7f/V4u3/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bj7//Czdb/mZ6n/8rV3//g7fn/VlRZ&#13;&#10;/zo3O//L1uD/1uPu/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rn8/+psbr/HBYX/2FiZv+QlZz/JSEi/2FiZ//X5PD/1eLt/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Xi7f/U4ez/goaO/zk2OP8zLjH/V1dc/7/J1P/X5O//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V4u3/2OXw&#13;&#10;/8LN1/+5ws3/097p/9fk7//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fk7//Y5fH/1eLt/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Xi7f/U3ur/R0RJ/0pITP/R3un/&#13;&#10;2+j0/1paX/8/Pj//1eLt/2BgZP88OT3/y9bg/4mMlf8mIiT/GxMU/zs4Ov+FiY//097q/6Wstv8z&#13;&#10;LjL/GhIT/zEuMP9wc3n/ztvm/3p9g/8mICH/tr7J/9/t+P/AytX/HRgZ/4WIkP+aoar/IBob/621&#13;&#10;v/+ttL//JiAi/5yjrP/j8P3/eXyC/y4pK//Ay9f/oaqx/yYgIf+qsrv/5PH+/1dXXP9BPkH/vcbR&#13;&#10;/zs4Ov9XV1v/3uz4/9/s+P9xdHr/KSQn/7nBzP9QT1P/SEZK/9np9P/Czdf/Lykr/21uc//d6/b/&#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eLt/9fl8P/W5O//1+Tw&#13;&#10;/9fk8P/X5O//1OHs/9bj7v/X5O//1OHs/9bk7//X5fD/1uPu/9fk7//X5PD/1OHs/9bj7v/X5fD/&#13;&#10;1uPu/9bj7v/X5fD/1eLt/9Th7P/X5O//1+Tw/9bk7//X5fD/1+Tv/9Th7P/V4u3/1+Tw/9Xi7f/U&#13;&#10;4ez/1+Tv/9bk7//X5O//1+Tw/9fk7//U4ez/1eLt/9fk7//X5O//1eLt/9bj7v/X5O//1OHs/9Xi&#13;&#10;7f/X5fD/1+Tv/9fk7//X5fD/1eLt/9Th7P/W5O//1uTv/9Th7P/U4ez/1+Tv/9bj7v/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694;width:30201;height:25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">
                  <v:imagedata r:id="rId15" o:title=""/>
                </v:shape>
                <v:shapetype id="_x0000_t202" coordsize="21600,21600" o:spt="202" path="m,l,21600r21600,l21600,xe">
                  <v:stroke joinstyle="miter"/>
                  <v:path gradientshapeok="t" o:connecttype="rect"/>
                </v:shapetype>
                <v:shape id="Text Box 19" o:spid="_x0000_s1028" type="#_x0000_t202" style="position:absolute;top:26390;width:30892;height:97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" filled="f" stroked="f" strokeweight=".5pt">
                  <v:textbox>
                    <w:txbxContent>
                      <w:p w14:paraId="33B1B17A" w14:textId="77777777" w:rsidR="008820D8" w:rsidRPr="00CA17A2" w:rsidRDefault="008820D8" w:rsidP="00532AA3">
                        <w:pPr>
                          <w:autoSpaceDE w:val="0"/>
                          <w:autoSpaceDN w:val="0"/>
                          <w:adjustRightInd w:val="0"/>
                          <w:rPr>
                            <w:rFonts w:ascii="Times New Roman" w:hAnsi="Times New Roman" w:cs="Times New Roman"/>
                          </w:rPr>
                        </w:pPr>
                        <w:r w:rsidRPr="00CA17A2">
                          <w:rPr>
                            <w:rFonts w:ascii="Times New Roman" w:hAnsi="Times New Roman" w:cs="Times New Roman"/>
                            <w:b/>
                            <w:bCs/>
                          </w:rPr>
                          <w:t>Figure 1.1.</w:t>
                        </w:r>
                        <w:r w:rsidRPr="00CA17A2">
                          <w:rPr>
                            <w:rFonts w:ascii="Times New Roman" w:hAnsi="Times New Roman" w:cs="Times New Roman"/>
                          </w:rPr>
                          <w:t xml:space="preserve"> The carbonate system in seawater, while complex, moves through a predictable series of equilibria with specific dissociation constants (K</w:t>
                        </w:r>
                        <w:r w:rsidRPr="00CA17A2">
                          <w:rPr>
                            <w:rFonts w:ascii="Times New Roman" w:hAnsi="Times New Roman" w:cs="Times New Roman"/>
                            <w:vertAlign w:val="subscript"/>
                          </w:rPr>
                          <w:t>1</w:t>
                        </w:r>
                        <w:r w:rsidRPr="00CA17A2">
                          <w:rPr>
                            <w:rFonts w:ascii="Times New Roman" w:hAnsi="Times New Roman" w:cs="Times New Roman"/>
                          </w:rPr>
                          <w:t xml:space="preserve"> and K</w:t>
                        </w:r>
                        <w:r w:rsidRPr="00CA17A2">
                          <w:rPr>
                            <w:rFonts w:ascii="Times New Roman" w:hAnsi="Times New Roman" w:cs="Times New Roman"/>
                            <w:vertAlign w:val="subscript"/>
                          </w:rPr>
                          <w:t>2</w:t>
                        </w:r>
                        <w:r w:rsidRPr="00CA17A2">
                          <w:rPr>
                            <w:rFonts w:ascii="Times New Roman" w:hAnsi="Times New Roman" w:cs="Times New Roman"/>
                          </w:rPr>
                          <w:t xml:space="preserve">). </w:t>
                        </w:r>
                        <w:r w:rsidRPr="00CA17A2">
                          <w:rPr>
                            <w:rFonts w:ascii="Times New Roman" w:hAnsi="Times New Roman" w:cs="Times New Roman"/>
                          </w:rPr>
                          <w:fldChar w:fldCharType="begin" w:fldLock="1"/>
                        </w:r>
                        <w:r>
                          <w:rPr>
                            <w:rFonts w:ascii="Times New Roman" w:hAnsi="Times New Roman" w:cs="Times New Roman"/>
                          </w:rPr>
                          <w:instrText>ADDIN CSL_CITATION {"citationItems":[{"id":"ITEM-1","itemData":{"DOI":"www.ucar.edu/communications/Final_acidification.pdf","ISBN":"2897","PMID":"519","abstract":"....Thanks to the efforts of large-scale physical and biogeochemical ocean programs such as WOCE,JGOFS,and OACES, ocean-wide changes in the carbonate system are now well documented. Since 1980 ocean uptake of the excess CO2 released by anthropogenic activities is significant; about a third has been stored in the oceans. The rate of atmo- spheric CO2 increase, however, far exceeds the rate at which natural feedbacks can restore the system to normal conditions. Oceanic uptake of CO2 drives the carbonate system to lower pH and lower satura- tion states of the carbonate minerals calcite, arago- nite, and high-magnesium calcite, the materials used to form supporting skeletal structures in many major groups of marine organisms.....","author":[{"dropping-particle":"","family":"Kleypas","given":"J A","non-dropping-particle":"","parse-names":false,"suffix":""},{"dropping-particle":"","family":"Feely","given":"R A","non-dropping-particle":"","parse-names":false,"suffix":""},{"dropping-particle":"","family":"Fabry","given":"V J","non-dropping-particle":"","parse-names":false,"suffix":""},{"dropping-particle":"","family":"Langdon","given":"C","non-dropping-particle":"","parse-names":false,"suffix":""},{"dropping-particle":"","family":"Sabine","given":"C L","non-dropping-particle":"","parse-names":false,"suffix":""},{"dropping-particle":"","family":"Robbins","given":"L L","non-dropping-particle":"","parse-names":false,"suffix":""}],"container-title":"Atmospheric Research","id":"ITEM-1","issued":{"date-parts":[["2006"]]},"page":"88","title":"Impacts of Ocean Acidification on Coral Reefs and Other Marine Calcifiers : A Guide for Future Research","type":"article-journal","volume":"18"},"uris":["http://www.mendeley.com/documents/?uuid=da724e68-cff5-45ac-917c-71b87200921d"]}],"mendeley":{"formattedCitation":"(Kleypas et al., 2006)","manualFormatting":"(reproduced from Kleypas et al., 2006)","plainTextFormattedCitation":"(Kleypas et al., 2006)","previouslyFormattedCitation":"(Kleypas et al., 2006)"},"properties":{"noteIndex":0},"schema":"https://github.com/citation-style-language/schema/raw/master/csl-citation.json"}</w:instrText>
                        </w:r>
                        <w:r w:rsidRPr="00CA17A2">
                          <w:rPr>
                            <w:rFonts w:ascii="Times New Roman" w:hAnsi="Times New Roman" w:cs="Times New Roman"/>
                          </w:rPr>
                          <w:fldChar w:fldCharType="separate"/>
                        </w:r>
                        <w:r w:rsidRPr="00CA17A2">
                          <w:rPr>
                            <w:rFonts w:ascii="Times New Roman" w:hAnsi="Times New Roman" w:cs="Times New Roman"/>
                            <w:noProof/>
                          </w:rPr>
                          <w:t>(reproduced from Kleypas et al., 2006)</w:t>
                        </w:r>
                        <w:r w:rsidRPr="00CA17A2">
                          <w:rPr>
                            <w:rFonts w:ascii="Times New Roman" w:hAnsi="Times New Roman" w:cs="Times New Roman"/>
                          </w:rPr>
                          <w:fldChar w:fldCharType="end"/>
                        </w:r>
                        <w:r w:rsidRPr="00CA17A2">
                          <w:rPr>
                            <w:rStyle w:val="CommentReference"/>
                            <w:sz w:val="24"/>
                            <w:szCs w:val="24"/>
                          </w:rPr>
                          <w:annotationRef/>
                        </w:r>
                      </w:p>
                      <w:p w14:paraId="0C71753B" w14:textId="77777777" w:rsidR="008820D8" w:rsidRDefault="008820D8"/>
                    </w:txbxContent>
                  </v:textbox>
                </v:shape>
                <w10:wrap type="square"/>
              </v:group>
            </w:pict>
          </mc:Fallback>
        </mc:AlternateContent>
      </w:r>
      <w:r w:rsidR="00226D6F">
        <w:rPr>
          <w:rFonts w:ascii="Times New Roman" w:hAnsi="Times New Roman" w:cs="Times New Roman"/>
        </w:rPr>
        <w:t>Ocean uptake of</w:t>
      </w:r>
      <w:r w:rsidR="00034E13">
        <w:rPr>
          <w:rFonts w:ascii="Times New Roman" w:hAnsi="Times New Roman" w:cs="Times New Roman"/>
          <w:lang w:val="haw-US"/>
        </w:rPr>
        <w:t xml:space="preserve"> </w:t>
      </w:r>
      <w:r w:rsidR="00226D6F">
        <w:rPr>
          <w:rFonts w:ascii="Times New Roman" w:hAnsi="Times New Roman" w:cs="Times New Roman"/>
        </w:rPr>
        <w:t>CO</w:t>
      </w:r>
      <w:r w:rsidR="00226D6F" w:rsidRPr="00CB4F79">
        <w:rPr>
          <w:rFonts w:ascii="Times New Roman" w:hAnsi="Times New Roman" w:cs="Times New Roman"/>
          <w:vertAlign w:val="subscript"/>
        </w:rPr>
        <w:t>2</w:t>
      </w:r>
      <w:r w:rsidR="00226D6F">
        <w:rPr>
          <w:rFonts w:ascii="Times New Roman" w:hAnsi="Times New Roman" w:cs="Times New Roman"/>
          <w:vertAlign w:val="subscript"/>
        </w:rPr>
        <w:t xml:space="preserve"> </w:t>
      </w:r>
      <w:r w:rsidR="00226D6F">
        <w:rPr>
          <w:rFonts w:ascii="Times New Roman" w:hAnsi="Times New Roman" w:cs="Times New Roman"/>
        </w:rPr>
        <w:t>changes</w:t>
      </w:r>
      <w:r w:rsidR="008D7461">
        <w:rPr>
          <w:rFonts w:ascii="Times New Roman" w:hAnsi="Times New Roman" w:cs="Times New Roman"/>
          <w:lang w:val="haw-US"/>
        </w:rPr>
        <w:t xml:space="preserve"> </w:t>
      </w:r>
      <w:r w:rsidR="00226D6F">
        <w:rPr>
          <w:rFonts w:ascii="Times New Roman" w:hAnsi="Times New Roman" w:cs="Times New Roman"/>
        </w:rPr>
        <w:t>seawater carbonate chemistry in a process called ocean acidification (OA) and can influence an organism</w:t>
      </w:r>
      <w:r w:rsidR="00226D6F">
        <w:rPr>
          <w:rFonts w:ascii="Cambria Math" w:hAnsi="Cambria Math" w:cs="Times New Roman"/>
        </w:rPr>
        <w:t>’</w:t>
      </w:r>
      <w:r w:rsidR="00226D6F">
        <w:rPr>
          <w:rFonts w:ascii="Times New Roman" w:hAnsi="Times New Roman" w:cs="Times New Roman"/>
        </w:rPr>
        <w:t xml:space="preserve">s ability to calcify and build hard skeletons </w:t>
      </w:r>
      <w:r w:rsidR="00226D6F">
        <w:rPr>
          <w:rFonts w:ascii="Times New Roman" w:hAnsi="Times New Roman" w:cs="Times New Roman"/>
        </w:rPr>
        <w:fldChar w:fldCharType="begin" w:fldLock="1"/>
      </w:r>
      <w:r w:rsidR="00226D6F">
        <w:rPr>
          <w:rFonts w:ascii="Times New Roman" w:hAnsi="Times New Roman" w:cs="Times New Roman"/>
        </w:rPr>
        <w:instrText>ADDIN CSL_CITATION {"citationItems":[{"id":"ITEM-1","itemData":{"DOI":"10.1098/rsos.170140","ISBN":"0000000278645","ISSN":"20545703","abstract":"Increasing atmospheric carbon dioxide (CO 2) has resulted in a change in seawater chemistry and lowering of pH, referred to as ocean acidification. Understanding how different organisms and processes respond to ocean acidification is vital to predict how marine ecosystems will be altered under future scenarios of continued environmental change. Regenerative processes involving biomineralization in marine calcifiers such as sea urchins are predicted to be especially vulnerable. In this study, the effect of ocean acidification on regeneration of external appendages (spines and tube feet) was investigated in the sea urchin Lytechinus variegatus exposed to ambient (546 µatm), intermediate (1027 µatm) and high (1841 µatm) partial pressure of CO 2 (pCO 2) for eight weeks. The rate of regeneration was maintained in spines and tube feet throughout two periods of amputation and regrowth under conditions of elevated pCO 2 . Increased expression of several biomineralization-related genes indicated molecular compensatory mechanisms; however, the structural integrity of both regenerating and homeostatic spines was compromised in high pCO 2 conditions. Indicators of physiological fitness (righting response, growth rate, coelomocyte concentration and composition) were not affected by increasing pCO 2 , but compromised spine integrity is likely to have negative consequences for defence capabilities and therefore survival of these ecologically and economically important organisms.","author":[{"dropping-particle":"","family":"Emerson","given":"Chloe E.","non-dropping-particle":"","parse-names":false,"suffix":""},{"dropping-particle":"","family":"Reinardy","given":"Helena C.","non-dropping-particle":"","parse-names":false,"suffix":""},{"dropping-particle":"","family":"Bates","given":"Nicholas R.","non-dropping-particle":"","parse-names":false,"suffix":""},{"dropping-particle":"","family":"Bodnar","given":"Andrea G.","non-dropping-particle":"","parse-names":false,"suffix":""}],"container-title":"Royal Society Open Science","id":"ITEM-1","issue":"5","issued":{"date-parts":[["2017"]]},"title":"Ocean acidification impacts spine integrity but not regenerative capacity of spines and tube feet in adult sea urchins","type":"article-journal","volume":"4"},"uris":["http://www.mendeley.com/documents/?uuid=7c9f8d97-54d8-40fb-a0ce-a9ee3da508e7"]},{"id":"ITEM-2","itemData":{"DOI":"www.ucar.edu/communications/Final_acidification.pdf","ISBN":"2897","PMID":"519","abstract":"....Thanks to the efforts of large-scale physical and biogeochemical ocean programs such as WOCE,JGOFS,and OACES, ocean-wide changes in the carbonate system are now well documented. Since 1980 ocean uptake of the excess CO2 released by anthropogenic activities is significant; about a third has been stored in the oceans. The rate of atmo- spheric CO2 increase, however, far exceeds the rate at which natural feedbacks can restore the system to normal conditions. Oceanic uptake of CO2 drives the carbonate system to lower pH and lower satura- tion states of the carbonate minerals calcite, arago- nite, and high-magnesium calcite, the materials used to form supporting skeletal structures in many major groups of marine organisms.....","author":[{"dropping-particle":"","family":"Kleypas","given":"J A","non-dropping-particle":"","parse-names":false,"suffix":""},{"dropping-particle":"","family":"Feely","given":"R A","non-dropping-particle":"","parse-names":false,"suffix":""},{"dropping-particle":"","family":"Fabry","given":"V J","non-dropping-particle":"","parse-names":false,"suffix":""},{"dropping-particle":"","family":"Langdon","given":"C","non-dropping-particle":"","parse-names":false,"suffix":""},{"dropping-particle":"","family":"Sabine","given":"C L","non-dropping-particle":"","parse-names":false,"suffix":""},{"dropping-particle":"","family":"Robbins","given":"L L","non-dropping-particle":"","parse-names":false,"suffix":""}],"container-title":"Atmospheric Research","id":"ITEM-2","issued":{"date-parts":[["2006"]]},"page":"88","title":"Impacts of Ocean Acidification on Coral Reefs and Other Marine Calcifiers : A Guide for Future Research","type":"article-journal","volume":"18"},"uris":["http://www.mendeley.com/documents/?uuid=da724e68-cff5-45ac-917c-71b87200921d"]}],"mendeley":{"formattedCitation":"(Emerson, Reinardy, Bates, &amp; Bodnar, 2017; Kleypas et al., 2006)","manualFormatting":"(Emerson et al., 2017; Kleypas et al., 2006)","plainTextFormattedCitation":"(Emerson, Reinardy, Bates, &amp; Bodnar, 2017; Kleypas et al., 2006)","previouslyFormattedCitation":"(Emerson, Reinardy, Bates, &amp; Bodnar, 2017; Kleypas et al., 2006)"},"properties":{"noteIndex":0},"schema":"https://github.com/citation-style-language/schema/raw/master/csl-citation.json"}</w:instrText>
      </w:r>
      <w:r w:rsidR="00226D6F">
        <w:rPr>
          <w:rFonts w:ascii="Times New Roman" w:hAnsi="Times New Roman" w:cs="Times New Roman"/>
        </w:rPr>
        <w:fldChar w:fldCharType="separate"/>
      </w:r>
      <w:r w:rsidR="00226D6F" w:rsidRPr="00430360">
        <w:rPr>
          <w:rFonts w:ascii="Times New Roman" w:hAnsi="Times New Roman" w:cs="Times New Roman"/>
          <w:noProof/>
        </w:rPr>
        <w:t>(Emerson</w:t>
      </w:r>
      <w:r w:rsidR="00226D6F">
        <w:rPr>
          <w:rFonts w:ascii="Times New Roman" w:hAnsi="Times New Roman" w:cs="Times New Roman"/>
          <w:noProof/>
        </w:rPr>
        <w:t xml:space="preserve"> et al.</w:t>
      </w:r>
      <w:r w:rsidR="00226D6F" w:rsidRPr="00430360">
        <w:rPr>
          <w:rFonts w:ascii="Times New Roman" w:hAnsi="Times New Roman" w:cs="Times New Roman"/>
          <w:noProof/>
        </w:rPr>
        <w:t>, 2017; Kleypas et al., 2006)</w:t>
      </w:r>
      <w:r w:rsidR="00226D6F">
        <w:rPr>
          <w:rFonts w:ascii="Times New Roman" w:hAnsi="Times New Roman" w:cs="Times New Roman"/>
        </w:rPr>
        <w:fldChar w:fldCharType="end"/>
      </w:r>
      <w:r w:rsidR="00226D6F">
        <w:rPr>
          <w:rFonts w:ascii="Times New Roman" w:hAnsi="Times New Roman" w:cs="Times New Roman"/>
        </w:rPr>
        <w:t>.</w:t>
      </w:r>
      <w:r w:rsidR="00226D6F" w:rsidRPr="00B33B52">
        <w:rPr>
          <w:rFonts w:ascii="Times New Roman" w:hAnsi="Times New Roman" w:cs="Times New Roman"/>
        </w:rPr>
        <w:t xml:space="preserve"> </w:t>
      </w:r>
      <w:r w:rsidR="00226D6F">
        <w:rPr>
          <w:rFonts w:ascii="Times New Roman" w:hAnsi="Times New Roman" w:cs="Times New Roman"/>
        </w:rPr>
        <w:t>Dissolved CO</w:t>
      </w:r>
      <w:r w:rsidR="00226D6F">
        <w:rPr>
          <w:rFonts w:ascii="Times New Roman" w:hAnsi="Times New Roman" w:cs="Times New Roman"/>
          <w:vertAlign w:val="subscript"/>
        </w:rPr>
        <w:t>2</w:t>
      </w:r>
      <w:r w:rsidR="00226D6F">
        <w:rPr>
          <w:rFonts w:ascii="Times New Roman" w:hAnsi="Times New Roman" w:cs="Times New Roman"/>
        </w:rPr>
        <w:t xml:space="preserve"> forms carbonic acid (H</w:t>
      </w:r>
      <w:r w:rsidR="00226D6F">
        <w:rPr>
          <w:rFonts w:ascii="Times New Roman" w:hAnsi="Times New Roman" w:cs="Times New Roman"/>
          <w:vertAlign w:val="subscript"/>
        </w:rPr>
        <w:t>2</w:t>
      </w:r>
      <w:r w:rsidR="00226D6F">
        <w:rPr>
          <w:rFonts w:ascii="Times New Roman" w:hAnsi="Times New Roman" w:cs="Times New Roman"/>
        </w:rPr>
        <w:t>CO</w:t>
      </w:r>
      <w:r w:rsidR="00226D6F">
        <w:rPr>
          <w:rFonts w:ascii="Times New Roman" w:hAnsi="Times New Roman" w:cs="Times New Roman"/>
          <w:vertAlign w:val="subscript"/>
        </w:rPr>
        <w:t>3</w:t>
      </w:r>
      <w:r w:rsidR="00226D6F">
        <w:rPr>
          <w:rFonts w:ascii="Times New Roman" w:hAnsi="Times New Roman" w:cs="Times New Roman"/>
        </w:rPr>
        <w:t>) in seawater, which then dissociates into bicarbonate (HCO</w:t>
      </w:r>
      <w:r w:rsidR="00226D6F">
        <w:rPr>
          <w:rFonts w:ascii="Times New Roman" w:hAnsi="Times New Roman" w:cs="Times New Roman"/>
          <w:vertAlign w:val="subscript"/>
        </w:rPr>
        <w:t>3</w:t>
      </w:r>
      <w:r w:rsidR="00226D6F">
        <w:rPr>
          <w:rFonts w:ascii="Times New Roman" w:hAnsi="Times New Roman" w:cs="Times New Roman"/>
          <w:vertAlign w:val="superscript"/>
        </w:rPr>
        <w:t>-</w:t>
      </w:r>
      <w:r w:rsidR="00226D6F">
        <w:rPr>
          <w:rFonts w:ascii="Times New Roman" w:hAnsi="Times New Roman" w:cs="Times New Roman"/>
        </w:rPr>
        <w:t>), carbonate (CO</w:t>
      </w:r>
      <w:r w:rsidR="00226D6F" w:rsidRPr="00A8654A">
        <w:rPr>
          <w:rFonts w:ascii="Times New Roman" w:hAnsi="Times New Roman" w:cs="Times New Roman"/>
          <w:vertAlign w:val="subscript"/>
        </w:rPr>
        <w:t>3</w:t>
      </w:r>
      <w:r w:rsidR="00226D6F" w:rsidRPr="00A8654A">
        <w:rPr>
          <w:rFonts w:ascii="Times New Roman" w:hAnsi="Times New Roman" w:cs="Times New Roman"/>
          <w:vertAlign w:val="superscript"/>
        </w:rPr>
        <w:t>2</w:t>
      </w:r>
      <w:r w:rsidR="00226D6F">
        <w:rPr>
          <w:rFonts w:ascii="Times New Roman" w:hAnsi="Times New Roman" w:cs="Times New Roman"/>
          <w:vertAlign w:val="superscript"/>
        </w:rPr>
        <w:t>-</w:t>
      </w:r>
      <w:r w:rsidR="00226D6F">
        <w:rPr>
          <w:rFonts w:ascii="Times New Roman" w:hAnsi="Times New Roman" w:cs="Times New Roman"/>
        </w:rPr>
        <w:t>) and hydrogen ions (H</w:t>
      </w:r>
      <w:r w:rsidR="00226D6F">
        <w:rPr>
          <w:rFonts w:ascii="Times New Roman" w:hAnsi="Times New Roman" w:cs="Times New Roman"/>
          <w:vertAlign w:val="superscript"/>
        </w:rPr>
        <w:t>+</w:t>
      </w:r>
      <w:r w:rsidR="00226D6F">
        <w:rPr>
          <w:rFonts w:ascii="Times New Roman" w:hAnsi="Times New Roman" w:cs="Times New Roman"/>
        </w:rPr>
        <w:t xml:space="preserve">) </w:t>
      </w:r>
      <w:r w:rsidR="00226D6F">
        <w:rPr>
          <w:rFonts w:ascii="Times New Roman" w:hAnsi="Times New Roman" w:cs="Times New Roman"/>
        </w:rPr>
        <w:fldChar w:fldCharType="begin" w:fldLock="1"/>
      </w:r>
      <w:r w:rsidR="00226D6F">
        <w:rPr>
          <w:rFonts w:ascii="Times New Roman" w:hAnsi="Times New Roman" w:cs="Times New Roman"/>
        </w:rPr>
        <w:instrText>ADDIN CSL_CITATION {"citationItems":[{"id":"ITEM-1","itemData":{"DOI":"10.1098/rsos.170140","ISBN":"0000000278645","ISSN":"20545703","abstract":"Increasing atmospheric carbon dioxide (CO 2) has resulted in a change in seawater chemistry and lowering of pH, referred to as ocean acidification. Understanding how different organisms and processes respond to ocean acidification is vital to predict how marine ecosystems will be altered under future scenarios of continued environmental change. Regenerative processes involving biomineralization in marine calcifiers such as sea urchins are predicted to be especially vulnerable. In this study, the effect of ocean acidification on regeneration of external appendages (spines and tube feet) was investigated in the sea urchin Lytechinus variegatus exposed to ambient (546 µatm), intermediate (1027 µatm) and high (1841 µatm) partial pressure of CO 2 (pCO 2) for eight weeks. The rate of regeneration was maintained in spines and tube feet throughout two periods of amputation and regrowth under conditions of elevated pCO 2 . Increased expression of several biomineralization-related genes indicated molecular compensatory mechanisms; however, the structural integrity of both regenerating and homeostatic spines was compromised in high pCO 2 conditions. Indicators of physiological fitness (righting response, growth rate, coelomocyte concentration and composition) were not affected by increasing pCO 2 , but compromised spine integrity is likely to have negative consequences for defence capabilities and therefore survival of these ecologically and economically important organisms.","author":[{"dropping-particle":"","family":"Emerson","given":"Chloe E.","non-dropping-particle":"","parse-names":false,"suffix":""},{"dropping-particle":"","family":"Reinardy","given":"Helena C.","non-dropping-particle":"","parse-names":false,"suffix":""},{"dropping-particle":"","family":"Bates","given":"Nicholas R.","non-dropping-particle":"","parse-names":false,"suffix":""},{"dropping-particle":"","family":"Bodnar","given":"Andrea G.","non-dropping-particle":"","parse-names":false,"suffix":""}],"container-title":"Royal Society Open Science","id":"ITEM-1","issue":"5","issued":{"date-parts":[["2017"]]},"title":"Ocean acidification impacts spine integrity but not regenerative capacity of spines and tube feet in adult sea urchins","type":"article-journal","volume":"4"},"uris":["http://www.mendeley.com/documents/?uuid=7c9f8d97-54d8-40fb-a0ce-a9ee3da508e7"]},{"id":"ITEM-2","itemData":{"DOI":"www.ucar.edu/communications/Final_acidification.pdf","ISBN":"2897","PMID":"519","abstract":"....Thanks to the efforts of large-scale physical and biogeochemical ocean programs such as WOCE,JGOFS,and OACES, ocean-wide changes in the carbonate system are now well documented. Since 1980 ocean uptake of the excess CO2 released by anthropogenic activities is significant; about a third has been stored in the oceans. The rate of atmo- spheric CO2 increase, however, far exceeds the rate at which natural feedbacks can restore the system to normal conditions. Oceanic uptake of CO2 drives the carbonate system to lower pH and lower satura- tion states of the carbonate minerals calcite, arago- nite, and high-magnesium calcite, the materials used to form supporting skeletal structures in many major groups of marine organisms.....","author":[{"dropping-particle":"","family":"Kleypas","given":"J A","non-dropping-particle":"","parse-names":false,"suffix":""},{"dropping-particle":"","family":"Feely","given":"R A","non-dropping-particle":"","parse-names":false,"suffix":""},{"dropping-particle":"","family":"Fabry","given":"V J","non-dropping-particle":"","parse-names":false,"suffix":""},{"dropping-particle":"","family":"Langdon","given":"C","non-dropping-particle":"","parse-names":false,"suffix":""},{"dropping-particle":"","family":"Sabine","given":"C L","non-dropping-particle":"","parse-names":false,"suffix":""},{"dropping-particle":"","family":"Robbins","given":"L L","non-dropping-particle":"","parse-names":false,"suffix":""}],"container-title":"Atmospheric Research","id":"ITEM-2","issued":{"date-parts":[["2006"]]},"page":"88","title":"Impacts of Ocean Acidification on Coral Reefs and Other Marine Calcifiers : A Guide for Future Research","type":"article-journal","volume":"18"},"uris":["http://www.mendeley.com/documents/?uuid=da724e68-cff5-45ac-917c-71b87200921d"]}],"mendeley":{"formattedCitation":"(Emerson et al., 2017; Kleypas et al., 2006)","manualFormatting":"(Emerson et al., 2017; Kleypas et al., 2006)","plainTextFormattedCitation":"(Emerson et al., 2017; Kleypas et al., 2006)","previouslyFormattedCitation":"(Emerson et al., 2017; Kleypas et al., 2006)"},"properties":{"noteIndex":0},"schema":"https://github.com/citation-style-language/schema/raw/master/csl-citation.json"}</w:instrText>
      </w:r>
      <w:r w:rsidR="00226D6F">
        <w:rPr>
          <w:rFonts w:ascii="Times New Roman" w:hAnsi="Times New Roman" w:cs="Times New Roman"/>
        </w:rPr>
        <w:fldChar w:fldCharType="separate"/>
      </w:r>
      <w:r w:rsidR="00226D6F" w:rsidRPr="00430360">
        <w:rPr>
          <w:rFonts w:ascii="Times New Roman" w:hAnsi="Times New Roman" w:cs="Times New Roman"/>
          <w:noProof/>
        </w:rPr>
        <w:t>(Emerson</w:t>
      </w:r>
      <w:r w:rsidR="00226D6F">
        <w:rPr>
          <w:rFonts w:ascii="Times New Roman" w:hAnsi="Times New Roman" w:cs="Times New Roman"/>
          <w:noProof/>
        </w:rPr>
        <w:t xml:space="preserve"> et al.</w:t>
      </w:r>
      <w:r w:rsidR="00226D6F" w:rsidRPr="00430360">
        <w:rPr>
          <w:rFonts w:ascii="Times New Roman" w:hAnsi="Times New Roman" w:cs="Times New Roman"/>
          <w:noProof/>
        </w:rPr>
        <w:t>, 2017; Kleypas et al., 2006)</w:t>
      </w:r>
      <w:r w:rsidR="00226D6F">
        <w:rPr>
          <w:rFonts w:ascii="Times New Roman" w:hAnsi="Times New Roman" w:cs="Times New Roman"/>
        </w:rPr>
        <w:fldChar w:fldCharType="end"/>
      </w:r>
      <w:r w:rsidR="00E25624">
        <w:rPr>
          <w:rFonts w:ascii="Times New Roman" w:hAnsi="Times New Roman" w:cs="Times New Roman"/>
          <w:lang w:val="haw-US"/>
        </w:rPr>
        <w:t>.</w:t>
      </w:r>
      <w:r w:rsidR="00226D6F">
        <w:rPr>
          <w:rFonts w:ascii="Times New Roman" w:hAnsi="Times New Roman" w:cs="Times New Roman"/>
        </w:rPr>
        <w:t xml:space="preserve"> </w:t>
      </w:r>
      <w:r w:rsidR="00E25624">
        <w:rPr>
          <w:rFonts w:ascii="Times New Roman" w:hAnsi="Times New Roman" w:cs="Times New Roman"/>
          <w:lang w:val="haw-US"/>
        </w:rPr>
        <w:t xml:space="preserve">This </w:t>
      </w:r>
      <w:r w:rsidR="00226D6F">
        <w:rPr>
          <w:rFonts w:ascii="Times New Roman" w:hAnsi="Times New Roman" w:cs="Times New Roman"/>
        </w:rPr>
        <w:t>result</w:t>
      </w:r>
      <w:r w:rsidR="00E25624">
        <w:rPr>
          <w:rFonts w:ascii="Times New Roman" w:hAnsi="Times New Roman" w:cs="Times New Roman"/>
          <w:lang w:val="haw-US"/>
        </w:rPr>
        <w:t>s</w:t>
      </w:r>
      <w:r w:rsidR="00226D6F">
        <w:rPr>
          <w:rFonts w:ascii="Times New Roman" w:hAnsi="Times New Roman" w:cs="Times New Roman"/>
        </w:rPr>
        <w:t xml:space="preserve"> in lower</w:t>
      </w:r>
      <w:r w:rsidR="00E25624">
        <w:rPr>
          <w:rFonts w:ascii="Times New Roman" w:hAnsi="Times New Roman" w:cs="Times New Roman"/>
          <w:lang w:val="haw-US"/>
        </w:rPr>
        <w:t xml:space="preserve"> </w:t>
      </w:r>
      <w:r w:rsidR="00226D6F">
        <w:rPr>
          <w:rFonts w:ascii="Times New Roman" w:hAnsi="Times New Roman" w:cs="Times New Roman"/>
        </w:rPr>
        <w:t>pH and a decrease in the calcium carbonate (CaCO</w:t>
      </w:r>
      <w:r w:rsidR="00226D6F" w:rsidRPr="00A8654A">
        <w:rPr>
          <w:rFonts w:ascii="Times New Roman" w:hAnsi="Times New Roman" w:cs="Times New Roman"/>
          <w:vertAlign w:val="subscript"/>
        </w:rPr>
        <w:t>3</w:t>
      </w:r>
      <w:r w:rsidR="00226D6F">
        <w:rPr>
          <w:rFonts w:ascii="Times New Roman" w:hAnsi="Times New Roman" w:cs="Times New Roman"/>
        </w:rPr>
        <w:t>) saturation state (</w:t>
      </w:r>
      <w:r w:rsidR="00226D6F">
        <w:rPr>
          <w:rFonts w:ascii="Times New Roman" w:hAnsi="Times New Roman" w:cs="Times New Roman"/>
        </w:rPr>
        <w:sym w:font="Symbol" w:char="F057"/>
      </w:r>
      <w:r w:rsidR="00226D6F">
        <w:rPr>
          <w:rFonts w:ascii="Times New Roman" w:hAnsi="Times New Roman" w:cs="Times New Roman"/>
        </w:rPr>
        <w:t>) (</w:t>
      </w:r>
      <w:r w:rsidR="00F82BF6" w:rsidRPr="00F82BF6">
        <w:rPr>
          <w:rFonts w:ascii="Times New Roman" w:hAnsi="Times New Roman" w:cs="Times New Roman"/>
        </w:rPr>
        <w:t>Fig</w:t>
      </w:r>
      <w:r w:rsidR="00F82BF6" w:rsidRPr="00F82BF6">
        <w:rPr>
          <w:rFonts w:ascii="Times New Roman" w:hAnsi="Times New Roman" w:cs="Times New Roman"/>
          <w:lang w:val="haw-US"/>
        </w:rPr>
        <w:t>ure</w:t>
      </w:r>
      <w:r w:rsidR="00F82BF6" w:rsidRPr="00F82BF6">
        <w:rPr>
          <w:rFonts w:ascii="Times New Roman" w:hAnsi="Times New Roman" w:cs="Times New Roman"/>
        </w:rPr>
        <w:t xml:space="preserve"> 1</w:t>
      </w:r>
      <w:r w:rsidR="00F82BF6" w:rsidRPr="00F82BF6">
        <w:rPr>
          <w:rFonts w:ascii="Times New Roman" w:hAnsi="Times New Roman" w:cs="Times New Roman"/>
          <w:lang w:val="haw-US"/>
        </w:rPr>
        <w:t>.1</w:t>
      </w:r>
      <w:r w:rsidR="00F82BF6" w:rsidRPr="00F82BF6">
        <w:rPr>
          <w:rFonts w:ascii="Times New Roman" w:hAnsi="Times New Roman" w:cs="Times New Roman"/>
        </w:rPr>
        <w:t>)</w:t>
      </w:r>
      <w:r w:rsidR="00226D6F">
        <w:rPr>
          <w:rFonts w:ascii="Times New Roman" w:hAnsi="Times New Roman" w:cs="Times New Roman"/>
        </w:rPr>
        <w:t xml:space="preserve"> </w:t>
      </w:r>
      <w:r w:rsidR="00226D6F">
        <w:rPr>
          <w:rFonts w:ascii="Times New Roman" w:hAnsi="Times New Roman" w:cs="Times New Roman"/>
        </w:rPr>
        <w:fldChar w:fldCharType="begin" w:fldLock="1"/>
      </w:r>
      <w:r w:rsidR="00A71A95">
        <w:rPr>
          <w:rFonts w:ascii="Times New Roman" w:hAnsi="Times New Roman" w:cs="Times New Roman"/>
        </w:rPr>
        <w:instrText>ADDIN CSL_CITATION {"citationItems":[{"id":"ITEM-1","itemData":{"DOI":"10.1098/rsos.170140","ISBN":"0000000278645","ISSN":"20545703","abstract":"Increasing atmospheric carbon dioxide (CO 2) has resulted in a change in seawater chemistry and lowering of pH, referred to as ocean acidification. Understanding how different organisms and processes respond to ocean acidification is vital to predict how marine ecosystems will be altered under future scenarios of continued environmental change. Regenerative processes involving biomineralization in marine calcifiers such as sea urchins are predicted to be especially vulnerable. In this study, the effect of ocean acidification on regeneration of external appendages (spines and tube feet) was investigated in the sea urchin Lytechinus variegatus exposed to ambient (546 µatm), intermediate (1027 µatm) and high (1841 µatm) partial pressure of CO 2 (pCO 2) for eight weeks. The rate of regeneration was maintained in spines and tube feet throughout two periods of amputation and regrowth under conditions of elevated pCO 2 . Increased expression of several biomineralization-related genes indicated molecular compensatory mechanisms; however, the structural integrity of both regenerating and homeostatic spines was compromised in high pCO 2 conditions. Indicators of physiological fitness (righting response, growth rate, coelomocyte concentration and composition) were not affected by increasing pCO 2 , but compromised spine integrity is likely to have negative consequences for defence capabilities and therefore survival of these ecologically and economically important organisms.","author":[{"dropping-particle":"","family":"Emerson","given":"Chloe E.","non-dropping-particle":"","parse-names":false,"suffix":""},{"dropping-particle":"","family":"Reinardy","given":"Helena C.","non-dropping-particle":"","parse-names":false,"suffix":""},{"dropping-particle":"","family":"Bates","given":"Nicholas R.","non-dropping-particle":"","parse-names":false,"suffix":""},{"dropping-particle":"","family":"Bodnar","given":"Andrea G.","non-dropping-particle":"","parse-names":false,"suffix":""}],"container-title":"Royal Society Open Science","id":"ITEM-1","issue":"5","issued":{"date-parts":[["2017"]]},"title":"Ocean acidification impacts spine integrity but not regenerative capacity of spines and tube feet in adult sea urchins","type":"article-journal","volume":"4"},"uris":["http://www.mendeley.com/documents/?uuid=7c9f8d97-54d8-40fb-a0ce-a9ee3da508e7"]},{"id":"ITEM-2","itemData":{"DOI":"www.ucar.edu/communications/Final_acidification.pdf","ISBN":"2897","PMID":"519","abstract":"....Thanks to the efforts of large-scale physical and biogeochemical ocean programs such as WOCE,JGOFS,and OACES, ocean-wide changes in the carbonate system are now well documented. Since 1980 ocean uptake of the excess CO2 released by anthropogenic activities is significant; about a third has been stored in the oceans. The rate of atmo- spheric CO2 increase, however, far exceeds the rate at which natural feedbacks can restore the system to normal conditions. Oceanic uptake of CO2 drives the carbonate system to lower pH and lower satura- tion states of the carbonate minerals calcite, arago- nite, and high-magnesium calcite, the materials used to form supporting skeletal structures in many major groups of marine organisms.....","author":[{"dropping-particle":"","family":"Kleypas","given":"J A","non-dropping-particle":"","parse-names":false,"suffix":""},{"dropping-particle":"","family":"Feely","given":"R A","non-dropping-particle":"","parse-names":false,"suffix":""},{"dropping-particle":"","family":"Fabry","given":"V J","non-dropping-particle":"","parse-names":false,"suffix":""},{"dropping-particle":"","family":"Langdon","given":"C","non-dropping-particle":"","parse-names":false,"suffix":""},{"dropping-particle":"","family":"Sabine","given":"C L","non-dropping-particle":"","parse-names":false,"suffix":""},{"dropping-particle":"","family":"Robbins","given":"L L","non-dropping-particle":"","parse-names":false,"suffix":""}],"container-title":"Atmospheric Research","id":"ITEM-2","issued":{"date-parts":[["2006"]]},"page":"88","title":"Impacts of Ocean Acidification on Coral Reefs and Other Marine Calcifiers : A Guide for Future Research","type":"article-journal","volume":"18"},"uris":["http://www.mendeley.com/documents/?uuid=da724e68-cff5-45ac-917c-71b87200921d"]},{"id":"ITEM-3","itemData":{"DOI":"10.1007/s10646-010-0463-6","ISBN":"00243590","ISSN":"09639292","PMID":"6008","abstract":"Climate change is threatening tropical reefs across the world, with most scientists agreeing that the current changes in climate conditions are occurring at a much faster rate than in the past and are potentially beyond the capacity of reefs to adapt and recover. Current research in tropical ecosystems focuses largely on corals and fishes, although other benthic marine invertebrates provide crucial services to reef systems, with roles in nutrient cycling, water quality regulation, and herbivory. We review available information on the effects of environmental conditions associated with climate change on noncoral tropical benthic invertebrates, including inferences from modern and fossil records. Increasing sea surface temperatures may decrease survivorship and increase the developmental rate, as well as alter the timing of gonad development, spawning, and food availability. The broad latitudinal distribution and associated temperature ranges of several pantropical taxa suggest that some reef communities may have an in-built adaptive capacity. Tropical benthic invertebrates will also show species-specific sublethal and lethal responses to sea-level rise, ocean acidification, physical disturbance, runoff, turbidity, sedimentation, and changes in ocean circulation. In order to accurately predict a species' response to these stressors, we must consider the magnitude and duration of exposure to each stressor, as well as the physiology, mobility, and habitat requirements of the species. Stressors will not act independently, and many organisms will be exposed to multiple stressors concurrently, including anthropogenic stressors. Environmental changes associated with climate change are linked to larger ecological processes, including changes in larval dispersal and recruitment success, shifts in community structure and range extensions, and the establishment and spread of invasive species. Loss of some species will trigger economic losses and negative effects on ecosystem function. Our review is intended to create a framework with which to predict the vulnerability of benthic invertebrates to the stressors associated with climate change, as well as their adaptive capacity. We anticipate that this review will assist scientists, managers, and policy-makers to better develop and implement regional research and management strategies, based on observed and predicted changes in environmental conditions.","author":[{"dropping-particle":"","family":"Dupont","given":"S.","non-dropping-particle":"","parse-names":false,"suffix":""},{"dropping-particle":"","family":"Ortega-Martínez","given":"O.","non-dropping-particle":"","parse-names":false,"suffix":""},{"dropping-particle":"","family":"Thorndyke","given":"M.","non-dropping-particle":"","parse-names":false,"suffix":""}],"container-title":"Ecotoxicology","id":"ITEM-3","issue":"3","issued":{"date-parts":[["2010"]]},"page":"449-462","title":"Impact of near-future ocean acidification on echinoderms","type":"article-journal","volume":"19"},"uris":["http://www.mendeley.com/documents/?uuid=8ca7e872-d3c5-42cf-a262-6aeb3edc47d6"]}],"mendeley":{"formattedCitation":"(S. Dupont, Ortega-Martínez, &amp; Thorndyke, 2010; Emerson et al., 2017; Kleypas et al., 2006)","manualFormatting":"(Dupont et al., 2010; Emerson et al., 2017; Kleypas et al., 2006)","plainTextFormattedCitation":"(S. Dupont, Ortega-Martínez, &amp; Thorndyke, 2010; Emerson et al., 2017; Kleypas et al., 2006)","previouslyFormattedCitation":"(S. Dupont, Ortega-Martínez, &amp; Thorndyke, 2010; Emerson et al., 2017; Kleypas et al., 2006)"},"properties":{"noteIndex":0},"schema":"https://github.com/citation-style-language/schema/raw/master/csl-citation.json"}</w:instrText>
      </w:r>
      <w:r w:rsidR="00226D6F">
        <w:rPr>
          <w:rFonts w:ascii="Times New Roman" w:hAnsi="Times New Roman" w:cs="Times New Roman"/>
        </w:rPr>
        <w:fldChar w:fldCharType="separate"/>
      </w:r>
      <w:r w:rsidR="00226D6F" w:rsidRPr="00D779E1">
        <w:rPr>
          <w:rFonts w:ascii="Times New Roman" w:hAnsi="Times New Roman" w:cs="Times New Roman"/>
          <w:noProof/>
        </w:rPr>
        <w:t>(Dupont</w:t>
      </w:r>
      <w:r w:rsidR="00226D6F">
        <w:rPr>
          <w:rFonts w:ascii="Times New Roman" w:hAnsi="Times New Roman" w:cs="Times New Roman"/>
          <w:noProof/>
        </w:rPr>
        <w:t xml:space="preserve"> et al.</w:t>
      </w:r>
      <w:r w:rsidR="00226D6F" w:rsidRPr="00D779E1">
        <w:rPr>
          <w:rFonts w:ascii="Times New Roman" w:hAnsi="Times New Roman" w:cs="Times New Roman"/>
          <w:noProof/>
        </w:rPr>
        <w:t>, 2010; Emerson et al., 2017; Kleypas et al., 2006)</w:t>
      </w:r>
      <w:r w:rsidR="00226D6F">
        <w:rPr>
          <w:rFonts w:ascii="Times New Roman" w:hAnsi="Times New Roman" w:cs="Times New Roman"/>
        </w:rPr>
        <w:fldChar w:fldCharType="end"/>
      </w:r>
      <w:r w:rsidR="00226D6F">
        <w:rPr>
          <w:rFonts w:ascii="Times New Roman" w:hAnsi="Times New Roman" w:cs="Times New Roman"/>
        </w:rPr>
        <w:t xml:space="preserve">. </w:t>
      </w:r>
    </w:p>
    <w:p w14:paraId="75374F91" w14:textId="69ED24C6" w:rsidR="008D36D9" w:rsidRDefault="00795EF1" w:rsidP="006B574E">
      <w:pPr>
        <w:autoSpaceDE w:val="0"/>
        <w:autoSpaceDN w:val="0"/>
        <w:adjustRightInd w:val="0"/>
        <w:spacing w:line="480" w:lineRule="auto"/>
        <w:ind w:firstLine="720"/>
        <w:rPr>
          <w:rFonts w:ascii="Times New Roman" w:hAnsi="Times New Roman" w:cs="Times New Roman"/>
        </w:rPr>
      </w:pPr>
      <w:r>
        <w:rPr>
          <w:rFonts w:ascii="Times New Roman" w:hAnsi="Times New Roman" w:cs="Times New Roman"/>
          <w:lang w:val="haw-US"/>
        </w:rPr>
        <w:t xml:space="preserve">Because </w:t>
      </w:r>
      <w:r w:rsidR="00226D6F">
        <w:rPr>
          <w:rFonts w:ascii="Times New Roman" w:hAnsi="Times New Roman" w:cs="Times New Roman"/>
        </w:rPr>
        <w:t>CaCO</w:t>
      </w:r>
      <w:r w:rsidR="00226D6F" w:rsidRPr="00A8654A">
        <w:rPr>
          <w:rFonts w:ascii="Times New Roman" w:hAnsi="Times New Roman" w:cs="Times New Roman"/>
          <w:vertAlign w:val="subscript"/>
        </w:rPr>
        <w:t>3</w:t>
      </w:r>
      <w:r w:rsidR="00226D6F">
        <w:rPr>
          <w:rFonts w:ascii="Times New Roman" w:hAnsi="Times New Roman" w:cs="Times New Roman"/>
          <w:vertAlign w:val="subscript"/>
        </w:rPr>
        <w:t xml:space="preserve"> </w:t>
      </w:r>
      <w:r w:rsidR="00226D6F">
        <w:rPr>
          <w:rFonts w:ascii="Times New Roman" w:hAnsi="Times New Roman" w:cs="Times New Roman"/>
        </w:rPr>
        <w:t xml:space="preserve">is an important component in shells and skeletons of calcifying marine organisms, often as aragonite or calcite, </w:t>
      </w:r>
      <w:r>
        <w:rPr>
          <w:rFonts w:ascii="Times New Roman" w:hAnsi="Times New Roman" w:cs="Times New Roman"/>
          <w:lang w:val="haw-US"/>
        </w:rPr>
        <w:t>it is thought that</w:t>
      </w:r>
      <w:r w:rsidR="00226D6F">
        <w:rPr>
          <w:rFonts w:ascii="Times New Roman" w:hAnsi="Times New Roman" w:cs="Times New Roman"/>
        </w:rPr>
        <w:t xml:space="preserve"> shifts in </w:t>
      </w:r>
      <w:r w:rsidR="00465E9B">
        <w:rPr>
          <w:rFonts w:ascii="Times New Roman" w:hAnsi="Times New Roman" w:cs="Times New Roman"/>
        </w:rPr>
        <w:sym w:font="Symbol" w:char="F057"/>
      </w:r>
      <w:r w:rsidR="00465E9B">
        <w:rPr>
          <w:rFonts w:ascii="Times New Roman" w:hAnsi="Times New Roman" w:cs="Times New Roman"/>
          <w:lang w:val="haw-US"/>
        </w:rPr>
        <w:t xml:space="preserve"> </w:t>
      </w:r>
      <w:r>
        <w:rPr>
          <w:rFonts w:ascii="Times New Roman" w:hAnsi="Times New Roman" w:cs="Times New Roman"/>
          <w:lang w:val="haw-US"/>
        </w:rPr>
        <w:t>can</w:t>
      </w:r>
      <w:r w:rsidR="00226D6F">
        <w:rPr>
          <w:rFonts w:ascii="Times New Roman" w:hAnsi="Times New Roman" w:cs="Times New Roman"/>
        </w:rPr>
        <w:t xml:space="preserve"> negatively influence the </w:t>
      </w:r>
      <w:r w:rsidR="00B524E9">
        <w:rPr>
          <w:rFonts w:ascii="Times New Roman" w:hAnsi="Times New Roman" w:cs="Times New Roman"/>
          <w:lang w:val="haw-US"/>
        </w:rPr>
        <w:t>integrity</w:t>
      </w:r>
      <w:r w:rsidR="00226D6F">
        <w:rPr>
          <w:rFonts w:ascii="Times New Roman" w:hAnsi="Times New Roman" w:cs="Times New Roman"/>
        </w:rPr>
        <w:t xml:space="preserve"> of these hard parts </w:t>
      </w:r>
      <w:r w:rsidR="00226D6F">
        <w:rPr>
          <w:rFonts w:ascii="Times New Roman" w:hAnsi="Times New Roman" w:cs="Times New Roman"/>
        </w:rPr>
        <w:fldChar w:fldCharType="begin" w:fldLock="1"/>
      </w:r>
      <w:r w:rsidR="002A5704">
        <w:rPr>
          <w:rFonts w:ascii="Times New Roman" w:hAnsi="Times New Roman" w:cs="Times New Roman"/>
        </w:rPr>
        <w:instrText>ADDIN CSL_CITATION {"citationItems":[{"id":"ITEM-1","itemData":{"DOI":"doi:10.1093/icesjms/fsv018","abstract":"Increased atmospheric CO2 concentration is leading to changes in the carbonate chemistry and the temperature of the ocean. The impact of these processes on marine organisms will depend on their ability to cope with those changes, particularly the maintenance of calcium carbonate struc- tures. Both a laboratory experiment (long-term exposure to decreased pH and increased temperature) and collections of individuals from natural environments characterized by low pH levels (individuals from intertidal pools and around a CO2 seep) were here coupled to comprehensively study the impact of near-future conditions of pH and temperature on the mechanical properties of the skeleton of the euechinoid sea urchin Paracentrotus lividus. To assess skeletal mechanical properties, we characterized the fracture force, Young’s modulus, second moment of area, material nanohardness, and specific Young’s modulus of sea urchin test plates. None of these parameters were significantly affected by low pH and/or increased temperature in the laboratory experiment and by low pH only in the individuals chronically exposed to lowered pH from the CO2 seeps. In tidal pools, the fracture force was higher and the Young’s modulus lower in ambital plates of individuals from the rock pool char- acterized by the largest pH variations but also a dominance of calcifying algae, which might explain some of the variation. Thus, decreases of pH to levels expected for 2100 did not directly alter the mechanical properties of the test of P. lividus. Since the maintenance of test integrity is a question of survival for sea urchins and since weakened tests would increase the sea urchins’ risk of predation, our findings indicate that the decreasing seawater pH and increasing seawater temperature expected for the end of the century should not represent an immediate threat to sea urchins vulnerability.","author":[{"dropping-particle":"","family":"Collard","given":"Marie","non-dropping-particle":"","parse-names":false,"suffix":""},{"dropping-particle":"","family":"Rastrick","given":"Samuel P. S.","non-dropping-particle":"","parse-names":false,"suffix":""},{"dropping-particle":"","family":"Calosi","given":"Piero","non-dropping-particle":"","parse-names":false,"suffix":""},{"dropping-particle":"","family":"Demolder","given":"Yoann","non-dropping-particle":"","parse-names":false,"suffix":""},{"dropping-particle":"","family":"Dille","given":"Jean","non-dropping-particle":"","parse-names":false,"suffix":""},{"dropping-particle":"","family":"Findlay","given":"Helen S.","non-dropping-particle":"","parse-names":false,"suffix":""},{"dropping-particle":"","family":"Hall-Spencer","given":"Jason Michael","non-dropping-particle":"","parse-names":false,"suffix":""},{"dropping-particle":"","family":"Milazzo","given":"Marco","non-dropping-particle":"","parse-names":false,"suffix":""},{"dropping-particle":"","family":"Moulin","given":"Laure","non-dropping-particle":"","parse-names":false,"suffix":""},{"dropping-particle":"","family":"Widdicombe","given":"Steve","non-dropping-particle":"","parse-names":false,"suffix":""},{"dropping-particle":"","family":"Dehairs","given":"Frank","non-dropping-particle":"","parse-names":false,"suffix":""},{"dropping-particle":"","family":"Dubois","given":"Philippe","non-dropping-particle":"","parse-names":false,"suffix":""}],"container-title":"ICES Journal of Marine Science","id":"ITEM-1","issue":"3","issued":{"date-parts":[["2016"]]},"page":"727-738","title":"The impact of ocean acidification and warming on the skeletal mechanical properties of the sea urchin Paracentrotus lividus from laboratory and field observations","type":"article-journal","volume":"73"},"uris":["http://www.mendeley.com/documents/?uuid=ed245062-da45-4c7c-8b7b-65b581febe25"]},{"id":"ITEM-2","itemData":{"DOI":"10.1098/rsos.170140","ISBN":"0000000278645","ISSN":"20545703","abstract":"Increasing atmospheric carbon dioxide (CO 2) has resulted in a change in seawater chemistry and lowering of pH, referred to as ocean acidification. Understanding how different organisms and processes respond to ocean acidification is vital to predict how marine ecosystems will be altered under future scenarios of continued environmental change. Regenerative processes involving biomineralization in marine calcifiers such as sea urchins are predicted to be especially vulnerable. In this study, the effect of ocean acidification on regeneration of external appendages (spines and tube feet) was investigated in the sea urchin Lytechinus variegatus exposed to ambient (546 µatm), intermediate (1027 µatm) and high (1841 µatm) partial pressure of CO 2 (pCO 2) for eight weeks. The rate of regeneration was maintained in spines and tube feet throughout two periods of amputation and regrowth under conditions of elevated pCO 2 . Increased expression of several biomineralization-related genes indicated molecular compensatory mechanisms; however, the structural integrity of both regenerating and homeostatic spines was compromised in high pCO 2 conditions. Indicators of physiological fitness (righting response, growth rate, coelomocyte concentration and composition) were not affected by increasing pCO 2 , but compromised spine integrity is likely to have negative consequences for defence capabilities and therefore survival of these ecologically and economically important organisms.","author":[{"dropping-particle":"","family":"Emerson","given":"Chloe E.","non-dropping-particle":"","parse-names":false,"suffix":""},{"dropping-particle":"","family":"Reinardy","given":"Helena C.","non-dropping-particle":"","parse-names":false,"suffix":""},{"dropping-particle":"","family":"Bates","given":"Nicholas R.","non-dropping-particle":"","parse-names":false,"suffix":""},{"dropping-particle":"","family":"Bodnar","given":"Andrea G.","non-dropping-particle":"","parse-names":false,"suffix":""}],"container-title":"Royal Society Open Science","id":"ITEM-2","issue":"5","issued":{"date-parts":[["2017"]]},"title":"Ocean acidification impacts spine integrity but not regenerative capacity of spines and tube feet in adult sea urchins","type":"article-journal","volume":"4"},"uris":["http://www.mendeley.com/documents/?uuid=7c9f8d97-54d8-40fb-a0ce-a9ee3da508e7"]}],"mendeley":{"formattedCitation":"(Collard et al., 2016a; Emerson et al., 2017)","plainTextFormattedCitation":"(Collard et al., 2016a; Emerson et al., 2017)","previouslyFormattedCitation":"(Collard et al., 2016a; Emerson et al., 2017)"},"properties":{"noteIndex":0},"schema":"https://github.com/citation-style-language/schema/raw/master/csl-citation.json"}</w:instrText>
      </w:r>
      <w:r w:rsidR="00226D6F">
        <w:rPr>
          <w:rFonts w:ascii="Times New Roman" w:hAnsi="Times New Roman" w:cs="Times New Roman"/>
        </w:rPr>
        <w:fldChar w:fldCharType="separate"/>
      </w:r>
      <w:r w:rsidR="002A5704" w:rsidRPr="002A5704">
        <w:rPr>
          <w:rFonts w:ascii="Times New Roman" w:hAnsi="Times New Roman" w:cs="Times New Roman"/>
          <w:noProof/>
        </w:rPr>
        <w:t>(Collard et al., 2016a; Emerson et al., 2017)</w:t>
      </w:r>
      <w:r w:rsidR="00226D6F">
        <w:rPr>
          <w:rFonts w:ascii="Times New Roman" w:hAnsi="Times New Roman" w:cs="Times New Roman"/>
        </w:rPr>
        <w:fldChar w:fldCharType="end"/>
      </w:r>
      <w:r w:rsidR="00226D6F">
        <w:rPr>
          <w:rFonts w:ascii="Times New Roman" w:hAnsi="Times New Roman" w:cs="Times New Roman"/>
        </w:rPr>
        <w:t xml:space="preserve">. </w:t>
      </w:r>
      <w:r w:rsidR="00B524E9">
        <w:rPr>
          <w:rFonts w:ascii="Times New Roman" w:hAnsi="Times New Roman" w:cs="Times New Roman"/>
          <w:lang w:val="haw-US"/>
        </w:rPr>
        <w:t xml:space="preserve"> Recent research suggests, however, that reduced calcification is likely due more to lowered pH in surrounding seawater than a reduction in </w:t>
      </w:r>
      <w:r w:rsidR="005F2F91">
        <w:rPr>
          <w:rFonts w:ascii="Times New Roman" w:hAnsi="Times New Roman" w:cs="Times New Roman"/>
          <w:lang w:val="haw-US"/>
        </w:rPr>
        <w:t xml:space="preserve">available </w:t>
      </w:r>
      <w:r w:rsidR="00B524E9">
        <w:rPr>
          <w:rFonts w:ascii="Times New Roman" w:hAnsi="Times New Roman" w:cs="Times New Roman"/>
          <w:lang w:val="haw-US"/>
        </w:rPr>
        <w:t xml:space="preserve">carbonate ions </w:t>
      </w:r>
      <w:r w:rsidR="00B524E9">
        <w:rPr>
          <w:rFonts w:ascii="Times New Roman" w:hAnsi="Times New Roman" w:cs="Times New Roman"/>
          <w:lang w:val="haw-US"/>
        </w:rPr>
        <w:fldChar w:fldCharType="begin" w:fldLock="1"/>
      </w:r>
      <w:r w:rsidR="00CA0BF5">
        <w:rPr>
          <w:rFonts w:ascii="Times New Roman" w:hAnsi="Times New Roman" w:cs="Times New Roman"/>
          <w:lang w:val="haw-US"/>
        </w:rPr>
        <w:instrText>ADDIN CSL_CITATION {"citationItems":[{"id":"ITEM-1","itemData":{"DOI":"10.4135/9781412953924.n678","abstract":"The literature onocean acidification (OA)contains aprevalent misconception that reduced organismal calcification rates in an acidifying ocean are drivenbya reduction in carbonate ion (CO2− 3 ) substrate availability (e.g. OmegaorV).However, recent research in diverse organisms suggests that a reduction in seawater pH (i.e. increasing proton concentrations, [H+]) is the most likely driver ofreduced calcification rates in these organisms. OA leads to higher [H+] in seawater which alters the proton gradient between internal cellular reservoirs and external bulk seawater, making it difficult for organisms to maintain pH homeostasis. Biologically mediated calcification is a complex process, so it is unlikely that simple CO2− substrate 3 limitation is responsible for the observed decreases in calcification rates under OA conditions. Despite these inherent complexities, current pre- dictions concerning the fate ofcalcifying organisms in an acidifying ocean have relied onthe relationship between calcification rates andV. Tomore accurately predict howOAwill affect the calcification ofmarine organisms, and consequently the global carbon cycle, we need to further elucidate the mechanisms driving observed decreases in calcification under acidified conditions.","author":[{"dropping-particle":"","family":"Cryonak","given":"Tyler","non-dropping-particle":"","parse-names":false,"suffix":""},{"dropping-particle":"","family":"Schulz","given":"Kai G.","non-dropping-particle":"","parse-names":false,"suffix":""},{"dropping-particle":"","family":"Jokiel","given":"Paul L.","non-dropping-particle":"","parse-names":false,"suffix":""}],"container-title":"ICES Journal of Marine Science","id":"ITEM-1","issue":"3","issued":{"date-parts":[["2015"]]},"page":"558-562","title":"The Omega myth: what really drives lower calcification rates in an acidifying ocean","type":"article-journal","volume":"73"},"uris":["http://www.mendeley.com/documents/?uuid=6d4bbcb7-032f-4fa2-8951-5a272391a7a5"]}],"mendeley":{"formattedCitation":"(Cryonak, Schulz, &amp; Jokiel, 2015)","manualFormatting":"(Cryonak et al., 2015)","plainTextFormattedCitation":"(Cryonak, Schulz, &amp; Jokiel, 2015)","previouslyFormattedCitation":"(Cryonak, Schulz, &amp; Jokiel, 2015)"},"properties":{"noteIndex":0},"schema":"https://github.com/citation-style-language/schema/raw/master/csl-citation.json"}</w:instrText>
      </w:r>
      <w:r w:rsidR="00B524E9">
        <w:rPr>
          <w:rFonts w:ascii="Times New Roman" w:hAnsi="Times New Roman" w:cs="Times New Roman"/>
          <w:lang w:val="haw-US"/>
        </w:rPr>
        <w:fldChar w:fldCharType="separate"/>
      </w:r>
      <w:r w:rsidR="00B524E9" w:rsidRPr="00B524E9">
        <w:rPr>
          <w:rFonts w:ascii="Times New Roman" w:hAnsi="Times New Roman" w:cs="Times New Roman"/>
          <w:noProof/>
          <w:lang w:val="haw-US"/>
        </w:rPr>
        <w:t>(Cryonak</w:t>
      </w:r>
      <w:r w:rsidR="00BB3714">
        <w:rPr>
          <w:rFonts w:ascii="Times New Roman" w:hAnsi="Times New Roman" w:cs="Times New Roman"/>
          <w:noProof/>
          <w:lang w:val="haw-US"/>
        </w:rPr>
        <w:t xml:space="preserve"> et al.,</w:t>
      </w:r>
      <w:r w:rsidR="00B524E9" w:rsidRPr="00B524E9">
        <w:rPr>
          <w:rFonts w:ascii="Times New Roman" w:hAnsi="Times New Roman" w:cs="Times New Roman"/>
          <w:noProof/>
          <w:lang w:val="haw-US"/>
        </w:rPr>
        <w:t xml:space="preserve"> 2015)</w:t>
      </w:r>
      <w:r w:rsidR="00B524E9">
        <w:rPr>
          <w:rFonts w:ascii="Times New Roman" w:hAnsi="Times New Roman" w:cs="Times New Roman"/>
          <w:lang w:val="haw-US"/>
        </w:rPr>
        <w:fldChar w:fldCharType="end"/>
      </w:r>
      <w:r w:rsidR="00B524E9">
        <w:rPr>
          <w:rFonts w:ascii="Times New Roman" w:hAnsi="Times New Roman" w:cs="Times New Roman"/>
          <w:lang w:val="haw-US"/>
        </w:rPr>
        <w:t xml:space="preserve">. </w:t>
      </w:r>
      <w:r w:rsidR="00CA0BF5">
        <w:rPr>
          <w:rFonts w:ascii="Times New Roman" w:hAnsi="Times New Roman" w:cs="Times New Roman"/>
          <w:lang w:val="haw-US"/>
        </w:rPr>
        <w:t>In</w:t>
      </w:r>
      <w:r w:rsidR="000A3655">
        <w:rPr>
          <w:rFonts w:ascii="Times New Roman" w:hAnsi="Times New Roman" w:cs="Times New Roman"/>
          <w:lang w:val="haw-US"/>
        </w:rPr>
        <w:t xml:space="preserve"> </w:t>
      </w:r>
      <w:r w:rsidR="00CA0BF5">
        <w:rPr>
          <w:rFonts w:ascii="Times New Roman" w:hAnsi="Times New Roman" w:cs="Times New Roman"/>
          <w:lang w:val="haw-US"/>
        </w:rPr>
        <w:t>many calcifiers,</w:t>
      </w:r>
      <w:r w:rsidR="000A3655">
        <w:rPr>
          <w:rFonts w:ascii="Times New Roman" w:hAnsi="Times New Roman" w:cs="Times New Roman"/>
          <w:lang w:val="haw-US"/>
        </w:rPr>
        <w:t xml:space="preserve"> the</w:t>
      </w:r>
      <w:r w:rsidR="00BD5E8F">
        <w:rPr>
          <w:rFonts w:ascii="Times New Roman" w:hAnsi="Times New Roman" w:cs="Times New Roman"/>
          <w:lang w:val="haw-US"/>
        </w:rPr>
        <w:t xml:space="preserve"> dissolved</w:t>
      </w:r>
      <w:r w:rsidR="000A3655">
        <w:rPr>
          <w:rFonts w:ascii="Times New Roman" w:hAnsi="Times New Roman" w:cs="Times New Roman"/>
          <w:lang w:val="haw-US"/>
        </w:rPr>
        <w:t xml:space="preserve"> inorganic carbon</w:t>
      </w:r>
      <w:r w:rsidR="00BD5E8F">
        <w:rPr>
          <w:rFonts w:ascii="Times New Roman" w:hAnsi="Times New Roman" w:cs="Times New Roman"/>
          <w:lang w:val="haw-US"/>
        </w:rPr>
        <w:t xml:space="preserve"> (DIC)</w:t>
      </w:r>
      <w:r w:rsidR="000A3655">
        <w:rPr>
          <w:rFonts w:ascii="Times New Roman" w:hAnsi="Times New Roman" w:cs="Times New Roman"/>
          <w:lang w:val="haw-US"/>
        </w:rPr>
        <w:t xml:space="preserve"> needed to build skeletal components comes from dissolved carbon dioxide or bicarbonate rather than carbonate, </w:t>
      </w:r>
      <w:r w:rsidR="00CA0BF5">
        <w:rPr>
          <w:rFonts w:ascii="Times New Roman" w:hAnsi="Times New Roman" w:cs="Times New Roman"/>
          <w:lang w:val="haw-US"/>
        </w:rPr>
        <w:t xml:space="preserve">so </w:t>
      </w:r>
      <w:r w:rsidR="00BD5E8F">
        <w:rPr>
          <w:rFonts w:ascii="Times New Roman" w:hAnsi="Times New Roman" w:cs="Times New Roman"/>
          <w:lang w:val="haw-US"/>
        </w:rPr>
        <w:t xml:space="preserve">a </w:t>
      </w:r>
      <w:r w:rsidR="00CA0BF5">
        <w:rPr>
          <w:rFonts w:ascii="Times New Roman" w:hAnsi="Times New Roman" w:cs="Times New Roman"/>
          <w:lang w:val="haw-US"/>
        </w:rPr>
        <w:t>reduc</w:t>
      </w:r>
      <w:r w:rsidR="00BD5E8F">
        <w:rPr>
          <w:rFonts w:ascii="Times New Roman" w:hAnsi="Times New Roman" w:cs="Times New Roman"/>
          <w:lang w:val="haw-US"/>
        </w:rPr>
        <w:t>tion of</w:t>
      </w:r>
      <w:r w:rsidR="00CA0BF5">
        <w:rPr>
          <w:rFonts w:ascii="Times New Roman" w:hAnsi="Times New Roman" w:cs="Times New Roman"/>
          <w:lang w:val="haw-US"/>
        </w:rPr>
        <w:t xml:space="preserve"> saturation states is </w:t>
      </w:r>
      <w:r w:rsidR="00BD5E8F">
        <w:rPr>
          <w:rFonts w:ascii="Times New Roman" w:hAnsi="Times New Roman" w:cs="Times New Roman"/>
          <w:lang w:val="haw-US"/>
        </w:rPr>
        <w:t xml:space="preserve">likely </w:t>
      </w:r>
      <w:r w:rsidR="00CA0BF5">
        <w:rPr>
          <w:rFonts w:ascii="Times New Roman" w:hAnsi="Times New Roman" w:cs="Times New Roman"/>
          <w:lang w:val="haw-US"/>
        </w:rPr>
        <w:lastRenderedPageBreak/>
        <w:t xml:space="preserve">not a direct threat to calcification </w:t>
      </w:r>
      <w:r w:rsidR="00CA0BF5">
        <w:rPr>
          <w:rFonts w:ascii="Times New Roman" w:hAnsi="Times New Roman" w:cs="Times New Roman"/>
          <w:lang w:val="haw-US"/>
        </w:rPr>
        <w:fldChar w:fldCharType="begin" w:fldLock="1"/>
      </w:r>
      <w:r w:rsidR="008F3946">
        <w:rPr>
          <w:rFonts w:ascii="Times New Roman" w:hAnsi="Times New Roman" w:cs="Times New Roman"/>
          <w:lang w:val="haw-US"/>
        </w:rPr>
        <w:instrText>ADDIN CSL_CITATION {"citationItems":[{"id":"ITEM-1","itemData":{"DOI":"10.1086/BBLv226n3p223","ISBN":"1939-8697 (Electronic)\\r0006-3185 (Linking)","ISSN":"00063185","PMID":"25070867","abstract":"Available evidence on the impact of acidification and its interaction with warming on the skeleton of postmetamorphic (juvenile and adult) echinoderms is reviewed. Data are available on sea urchins, starfish, and brittle stars in 33 studies. Skeleton growth of juveniles of all sea urchin species studied so far is affected from pH 7.8 to 7.6 in seawater, values that are expected to be reached during the 21st century. Growth in adult sea urchins (six species studied) is apparently only marginally affected at seawater pH relevant to this century. The interacting effect of temperature differed according to studies. Juvenile starfish as well as adults seem to be either not impacted or even boosted by acidification. Brittle stars show moderate effects at pH below or equal to 7.4. Dissolution of the body wall skeleton is unlikely to be a major threat to sea urchins. Spines, however, due to their exposed position, are more prone to this threat, but their regeneration abilities can probably ensure their maintenance, although this could have an energetic cost and induce changes in resource allocation. No information is available on skeleton dissolution in starfish, and the situation in brittle stars needs further assessment. Very preliminary evidence indicates that mechanical properties in sea urchins could be affected. So, although the impact of ocean acidification on the skeleton of echinoderms has been considered as a major threat from the first studies, we need a better understanding of the induced changes, in particular the functional consequences of growth modifications and dissolution related to mechanical properties. It is suggested to focus studies on these aspects.","author":[{"dropping-particle":"","family":"Dubois","given":"Philippe","non-dropping-particle":"","parse-names":false,"suffix":""}],"container-title":"Biological Bulletin","id":"ITEM-1","issue":"3","issued":{"date-parts":[["2014"]]},"title":"The skeleton of postmetamorphic echinoderms in a changing world","type":"article-journal","volume":"226"},"uris":["http://www.mendeley.com/documents/?uuid=898801c9-1994-3d28-863e-995d0f925faa"]}],"mendeley":{"formattedCitation":"(Dubois, 2014a)","plainTextFormattedCitation":"(Dubois, 2014a)","previouslyFormattedCitation":"(Dubois, 2014a)"},"properties":{"noteIndex":0},"schema":"https://github.com/citation-style-language/schema/raw/master/csl-citation.json"}</w:instrText>
      </w:r>
      <w:r w:rsidR="00CA0BF5">
        <w:rPr>
          <w:rFonts w:ascii="Times New Roman" w:hAnsi="Times New Roman" w:cs="Times New Roman"/>
          <w:lang w:val="haw-US"/>
        </w:rPr>
        <w:fldChar w:fldCharType="separate"/>
      </w:r>
      <w:r w:rsidR="00725A64" w:rsidRPr="00725A64">
        <w:rPr>
          <w:rFonts w:ascii="Times New Roman" w:hAnsi="Times New Roman" w:cs="Times New Roman"/>
          <w:noProof/>
          <w:lang w:val="haw-US"/>
        </w:rPr>
        <w:t>(Dubois, 2014a)</w:t>
      </w:r>
      <w:r w:rsidR="00CA0BF5">
        <w:rPr>
          <w:rFonts w:ascii="Times New Roman" w:hAnsi="Times New Roman" w:cs="Times New Roman"/>
          <w:lang w:val="haw-US"/>
        </w:rPr>
        <w:fldChar w:fldCharType="end"/>
      </w:r>
      <w:r w:rsidR="00CA0BF5">
        <w:rPr>
          <w:rFonts w:ascii="Times New Roman" w:hAnsi="Times New Roman" w:cs="Times New Roman"/>
          <w:lang w:val="haw-US"/>
        </w:rPr>
        <w:t xml:space="preserve">. </w:t>
      </w:r>
      <w:r w:rsidR="00E02A36">
        <w:rPr>
          <w:rFonts w:ascii="Times New Roman" w:hAnsi="Times New Roman" w:cs="Times New Roman"/>
          <w:lang w:val="haw-US"/>
        </w:rPr>
        <w:t>In a meta-analysis of 228 studies, results revealed that c</w:t>
      </w:r>
      <w:r w:rsidR="00226D6F">
        <w:rPr>
          <w:rFonts w:ascii="Times New Roman" w:hAnsi="Times New Roman" w:cs="Times New Roman"/>
        </w:rPr>
        <w:t xml:space="preserve">orals, crustaceans, coccolithophores, </w:t>
      </w:r>
      <w:r w:rsidR="00050535">
        <w:rPr>
          <w:rFonts w:ascii="Times New Roman" w:hAnsi="Times New Roman" w:cs="Times New Roman"/>
        </w:rPr>
        <w:t>mollusks</w:t>
      </w:r>
      <w:r w:rsidR="00E02A36">
        <w:rPr>
          <w:rFonts w:ascii="Times New Roman" w:hAnsi="Times New Roman" w:cs="Times New Roman"/>
          <w:lang w:val="haw-US"/>
        </w:rPr>
        <w:t>,</w:t>
      </w:r>
      <w:r w:rsidR="00226D6F">
        <w:rPr>
          <w:rFonts w:ascii="Times New Roman" w:hAnsi="Times New Roman" w:cs="Times New Roman"/>
        </w:rPr>
        <w:t xml:space="preserve"> and echinoderms have been shown to be sensitive to OA in growth, calcification, survival, or abundance </w:t>
      </w:r>
      <w:r w:rsidR="00226D6F">
        <w:rPr>
          <w:rFonts w:ascii="Times New Roman" w:hAnsi="Times New Roman" w:cs="Times New Roman"/>
        </w:rPr>
        <w:fldChar w:fldCharType="begin" w:fldLock="1"/>
      </w:r>
      <w:r w:rsidR="00226D6F">
        <w:rPr>
          <w:rFonts w:ascii="Times New Roman" w:hAnsi="Times New Roman" w:cs="Times New Roman"/>
        </w:rPr>
        <w:instrText>ADDIN CSL_CITATION {"citationItems":[{"id":"ITEM-1","itemData":{"DOI":"10.1111/gcb.12179","ISBN":"1365-2486","ISSN":"13541013","PMID":"23505245","abstract":"Ocean acidification represents a threat to marine species worldwide, and forecasting the ecological impacts of acidification is a high priority for science, management, and policy. As research on the topic expands at an exponential rate, a comprehensive understanding of the variability in organisms' responses and corresponding levels of certainty is necessary to forecast the ecological effects. Here, we perform the most comprehensive meta-analysis to date by synthesizing the results of 228 studies examining biological responses to ocean acidification. The results reveal decreased survival, calcification, growth, development and abundance in response to acidification when the broad range of marine organisms is pooled together. However, the magnitude of these responses varies among taxonomic groups, suggesting there is some predictable trait-based variation in sensitivity, despite the investigation of approximately 100 new species in recent research. The results also reveal an enhanced sensitivity of mollusk larvae, but suggest that an enhanced sensitivity of early life history stages is not universal across all taxonomic groups. In addition, the variability in species' responses is enhanced when they are exposed to acidification in multi-species assemblages, suggesting that it is important to consider indirect effects and exercise caution when forecasting abundance patterns from single-species laboratory experiments. Furthermore, the results suggest that other factors, such as nutritional status or source population, could cause substantial variation in organisms' responses. Last, the results highlight a trend towards enhanced sensitivity to acidification when taxa are concurrently exposed to elevated seawater temperature.","author":[{"dropping-particle":"","family":"Kroeker","given":"Kristy J.","non-dropping-particle":"","parse-names":false,"suffix":""},{"dropping-particle":"","family":"Kordas","given":"Rebecca L.","non-dropping-particle":"","parse-names":false,"suffix":""},{"dropping-particle":"","family":"Crim","given":"Ryan","non-dropping-particle":"","parse-names":false,"suffix":""},{"dropping-particle":"","family":"Hendriks","given":"Iris E.","non-dropping-particle":"","parse-names":false,"suffix":""},{"dropping-particle":"","family":"Ramajo","given":"Laura","non-dropping-particle":"","parse-names":false,"suffix":""},{"dropping-particle":"","family":"Singh","given":"Gerald S.","non-dropping-particle":"","parse-names":false,"suffix":""},{"dropping-particle":"","family":"Duarte","given":"Carlos M.","non-dropping-particle":"","parse-names":false,"suffix":""},{"dropping-particle":"","family":"Gattuso","given":"Jean Pierre","non-dropping-particle":"","parse-names":false,"suffix":""}],"container-title":"Global Change Biology","id":"ITEM-1","issue":"6","issued":{"date-parts":[["2013"]]},"page":"1884-1896","title":"Impacts of ocean acidification on marine organisms: Quantifying sensitivities and interaction with warming","type":"article-journal","volume":"19"},"uris":["http://www.mendeley.com/documents/?uuid=5f131bd3-e343-4fc3-9e69-14b93f0709ad"]}],"mendeley":{"formattedCitation":"(Kroeker et al., 2013)","plainTextFormattedCitation":"(Kroeker et al., 2013)","previouslyFormattedCitation":"(Kroeker et al., 2013)"},"properties":{"noteIndex":0},"schema":"https://github.com/citation-style-language/schema/raw/master/csl-citation.json"}</w:instrText>
      </w:r>
      <w:r w:rsidR="00226D6F">
        <w:rPr>
          <w:rFonts w:ascii="Times New Roman" w:hAnsi="Times New Roman" w:cs="Times New Roman"/>
        </w:rPr>
        <w:fldChar w:fldCharType="separate"/>
      </w:r>
      <w:r w:rsidR="00226D6F" w:rsidRPr="003D52E2">
        <w:rPr>
          <w:rFonts w:ascii="Times New Roman" w:hAnsi="Times New Roman" w:cs="Times New Roman"/>
          <w:noProof/>
        </w:rPr>
        <w:t>(Kroeker et al., 2013)</w:t>
      </w:r>
      <w:r w:rsidR="00226D6F">
        <w:rPr>
          <w:rFonts w:ascii="Times New Roman" w:hAnsi="Times New Roman" w:cs="Times New Roman"/>
        </w:rPr>
        <w:fldChar w:fldCharType="end"/>
      </w:r>
      <w:r w:rsidR="0086694D">
        <w:rPr>
          <w:rFonts w:ascii="Times New Roman" w:hAnsi="Times New Roman" w:cs="Times New Roman"/>
          <w:lang w:val="haw-US"/>
        </w:rPr>
        <w:t>.</w:t>
      </w:r>
      <w:r w:rsidR="006B574E">
        <w:rPr>
          <w:rFonts w:ascii="Times New Roman" w:hAnsi="Times New Roman" w:cs="Times New Roman"/>
          <w:lang w:val="haw-US"/>
        </w:rPr>
        <w:t xml:space="preserve"> </w:t>
      </w:r>
      <w:r w:rsidR="005F2F91">
        <w:rPr>
          <w:rFonts w:ascii="Times New Roman" w:hAnsi="Times New Roman" w:cs="Times New Roman"/>
          <w:lang w:val="haw-US"/>
        </w:rPr>
        <w:t>Organism</w:t>
      </w:r>
      <w:r w:rsidR="00226D6F" w:rsidRPr="003C6E65">
        <w:rPr>
          <w:rFonts w:ascii="Times New Roman" w:hAnsi="Times New Roman" w:cs="Times New Roman"/>
        </w:rPr>
        <w:t xml:space="preserve"> responses </w:t>
      </w:r>
      <w:r w:rsidR="006B574E">
        <w:rPr>
          <w:rFonts w:ascii="Times New Roman" w:hAnsi="Times New Roman" w:cs="Times New Roman"/>
          <w:lang w:val="haw-US"/>
        </w:rPr>
        <w:t xml:space="preserve">also </w:t>
      </w:r>
      <w:r w:rsidR="00226D6F" w:rsidRPr="003C6E65">
        <w:rPr>
          <w:rFonts w:ascii="Times New Roman" w:hAnsi="Times New Roman" w:cs="Times New Roman"/>
        </w:rPr>
        <w:t xml:space="preserve">vary through life-history stages, often having different results in larval versus adult stages </w:t>
      </w:r>
      <w:r w:rsidR="00226D6F" w:rsidRPr="003C6E65">
        <w:rPr>
          <w:rFonts w:ascii="Times New Roman" w:hAnsi="Times New Roman" w:cs="Times New Roman"/>
        </w:rPr>
        <w:fldChar w:fldCharType="begin" w:fldLock="1"/>
      </w:r>
      <w:r w:rsidR="00445881">
        <w:rPr>
          <w:rFonts w:ascii="Times New Roman" w:hAnsi="Times New Roman" w:cs="Times New Roman"/>
        </w:rPr>
        <w:instrText>ADDIN CSL_CITATION {"citationItems":[{"id":"ITEM-1","itemData":{"DOI":"10.1016/j.jembe.2012.05.017","ISBN":"0022-0981 (Print)\\r0022-0981 (Linking)","ISSN":"00220981","PMID":"22833691","abstract":"To evaluate the effect of elevated pCO2exposure on the juvenile growth of the sea urchin Lytechinus variegatus, we reared individuals for 3months in one of three target pCO2levels: ambient seawater (380μatm) and two scenarios that are projected to occur by the middle (560μatm) and end (800μatm) of this century. At the end of 89days, urchins reared at ambient pCO2weighed 12% more than those reared at 560μatm and 28% more than those reared at 800μatm. Skeletons were analyzed using scanning electron microscopy, revealing degradation of spines in urchins reared at elevated pCO2(800μatm). Our results indicate that elevated pCO2levels projected to occur this century may adversely affect the development of juvenile sea urchins. Acidification-induced changes to juvenile urchin development would likely impair performance and functioning of juvenile stages with implications for adult populations. © 2012 Elsevier B.V.","author":[{"dropping-particle":"","family":"Albright","given":"Rebecca","non-dropping-particle":"","parse-names":false,"suffix":""},{"dropping-particle":"","family":"Bland","given":"Charnelle","non-dropping-particle":"","parse-names":false,"suffix":""},{"dropping-particle":"","family":"Gillette","given":"Phillip","non-dropping-particle":"","parse-names":false,"suffix":""},{"dropping-particle":"","family":"Serafy","given":"Joseph E.","non-dropping-particle":"","parse-names":false,"suffix":""},{"dropping-particle":"","family":"Langdon","given":"Chris","non-dropping-particle":"","parse-names":false,"suffix":""},{"dropping-particle":"","family":"Capo","given":"Thomas R.","non-dropping-particle":"","parse-names":false,"suffix":""}],"container-title":"Journal of Experimental Marine Biology and Ecology","id":"ITEM-1","issued":{"date-parts":[["2012"]]},"page":"12-17","publisher":"Elsevier B.V.","title":"Juvenile growth of the tropical sea urchin Lytechinus variegatus exposed to near-future ocean acidification scenarios","type":"article-journal","volume":"426-427"},"uris":["http://www.mendeley.com/documents/?uuid=7bf9d3d6-babf-44f7-8a89-13912e933d42"]}],"mendeley":{"formattedCitation":"(Albright et al., 2012a)","plainTextFormattedCitation":"(Albright et al., 2012a)","previouslyFormattedCitation":"(Albright et al., 2012a)"},"properties":{"noteIndex":0},"schema":"https://github.com/citation-style-language/schema/raw/master/csl-citation.json"}</w:instrText>
      </w:r>
      <w:r w:rsidR="00226D6F" w:rsidRPr="003C6E65">
        <w:rPr>
          <w:rFonts w:ascii="Times New Roman" w:hAnsi="Times New Roman" w:cs="Times New Roman"/>
        </w:rPr>
        <w:fldChar w:fldCharType="separate"/>
      </w:r>
      <w:r w:rsidR="00CA4135" w:rsidRPr="00CA4135">
        <w:rPr>
          <w:rFonts w:ascii="Times New Roman" w:hAnsi="Times New Roman" w:cs="Times New Roman"/>
          <w:noProof/>
        </w:rPr>
        <w:t>(Albright et al., 2012a)</w:t>
      </w:r>
      <w:r w:rsidR="00226D6F" w:rsidRPr="003C6E65">
        <w:rPr>
          <w:rFonts w:ascii="Times New Roman" w:hAnsi="Times New Roman" w:cs="Times New Roman"/>
        </w:rPr>
        <w:fldChar w:fldCharType="end"/>
      </w:r>
      <w:r w:rsidR="00226D6F" w:rsidRPr="003C6E65">
        <w:rPr>
          <w:rFonts w:ascii="Times New Roman" w:hAnsi="Times New Roman" w:cs="Times New Roman"/>
        </w:rPr>
        <w:t xml:space="preserve">. </w:t>
      </w:r>
    </w:p>
    <w:p w14:paraId="2D860236" w14:textId="4A18A6C1" w:rsidR="001D1A30" w:rsidRDefault="008D36D9" w:rsidP="009E2373">
      <w:pPr>
        <w:autoSpaceDE w:val="0"/>
        <w:autoSpaceDN w:val="0"/>
        <w:adjustRightInd w:val="0"/>
        <w:spacing w:line="480" w:lineRule="auto"/>
        <w:rPr>
          <w:rFonts w:ascii="Times New Roman" w:hAnsi="Times New Roman" w:cs="Times New Roman"/>
          <w:lang w:val="haw-US"/>
        </w:rPr>
      </w:pPr>
      <w:r>
        <w:rPr>
          <w:rFonts w:ascii="Times New Roman" w:hAnsi="Times New Roman" w:cs="Times New Roman"/>
        </w:rPr>
        <w:tab/>
      </w:r>
      <w:r w:rsidR="00BD5E8F">
        <w:rPr>
          <w:rFonts w:ascii="Times New Roman" w:hAnsi="Times New Roman" w:cs="Times New Roman"/>
          <w:lang w:val="haw-US"/>
        </w:rPr>
        <w:t xml:space="preserve">While studies exploring the effects of warming and acidification seperately are valuable to build understanding of their impacts, </w:t>
      </w:r>
      <w:r w:rsidR="00176168">
        <w:rPr>
          <w:rFonts w:ascii="Times New Roman" w:hAnsi="Times New Roman" w:cs="Times New Roman"/>
          <w:lang w:val="haw-US"/>
        </w:rPr>
        <w:t xml:space="preserve">these </w:t>
      </w:r>
      <w:r w:rsidR="00BD5E8F">
        <w:rPr>
          <w:rFonts w:ascii="Times New Roman" w:hAnsi="Times New Roman" w:cs="Times New Roman"/>
          <w:lang w:val="haw-US"/>
        </w:rPr>
        <w:t>changes are predicted to occur simultaneously</w:t>
      </w:r>
      <w:r w:rsidR="00176168">
        <w:rPr>
          <w:rFonts w:ascii="Times New Roman" w:hAnsi="Times New Roman" w:cs="Times New Roman"/>
          <w:lang w:val="haw-US"/>
        </w:rPr>
        <w:t>,</w:t>
      </w:r>
      <w:r w:rsidR="00BD5E8F">
        <w:rPr>
          <w:rFonts w:ascii="Times New Roman" w:hAnsi="Times New Roman" w:cs="Times New Roman"/>
          <w:lang w:val="haw-US"/>
        </w:rPr>
        <w:t xml:space="preserve"> often with interactive effects</w:t>
      </w:r>
      <w:r w:rsidR="00103B26">
        <w:rPr>
          <w:rFonts w:ascii="Times New Roman" w:hAnsi="Times New Roman" w:cs="Times New Roman"/>
          <w:lang w:val="haw-US"/>
        </w:rPr>
        <w:t xml:space="preserve">. </w:t>
      </w:r>
      <w:r w:rsidR="00BA14CE">
        <w:rPr>
          <w:rFonts w:ascii="Times New Roman" w:hAnsi="Times New Roman" w:cs="Times New Roman"/>
          <w:lang w:val="haw-US"/>
        </w:rPr>
        <w:t xml:space="preserve">Combined effects can </w:t>
      </w:r>
      <w:r w:rsidR="0003164D">
        <w:rPr>
          <w:rFonts w:ascii="Times New Roman" w:hAnsi="Times New Roman" w:cs="Times New Roman"/>
          <w:lang w:val="haw-US"/>
        </w:rPr>
        <w:t>act synergistically,</w:t>
      </w:r>
      <w:r w:rsidR="00134C6E">
        <w:rPr>
          <w:rFonts w:ascii="Times New Roman" w:hAnsi="Times New Roman" w:cs="Times New Roman"/>
          <w:lang w:val="haw-US"/>
        </w:rPr>
        <w:t xml:space="preserve"> further confounding the negative impacts,</w:t>
      </w:r>
      <w:r w:rsidR="0003164D">
        <w:rPr>
          <w:rFonts w:ascii="Times New Roman" w:hAnsi="Times New Roman" w:cs="Times New Roman"/>
          <w:lang w:val="haw-US"/>
        </w:rPr>
        <w:t xml:space="preserve"> </w:t>
      </w:r>
      <w:r w:rsidR="00BA14CE">
        <w:rPr>
          <w:rFonts w:ascii="Times New Roman" w:hAnsi="Times New Roman" w:cs="Times New Roman"/>
          <w:lang w:val="haw-US"/>
        </w:rPr>
        <w:t>or</w:t>
      </w:r>
      <w:r w:rsidR="00134C6E">
        <w:rPr>
          <w:rFonts w:ascii="Times New Roman" w:hAnsi="Times New Roman" w:cs="Times New Roman"/>
          <w:lang w:val="haw-US"/>
        </w:rPr>
        <w:t xml:space="preserve"> antagonistically, often with</w:t>
      </w:r>
      <w:r w:rsidR="00BA14CE">
        <w:rPr>
          <w:rFonts w:ascii="Times New Roman" w:hAnsi="Times New Roman" w:cs="Times New Roman"/>
          <w:lang w:val="haw-US"/>
        </w:rPr>
        <w:t xml:space="preserve"> </w:t>
      </w:r>
      <w:r w:rsidR="00134C6E">
        <w:rPr>
          <w:rFonts w:ascii="Times New Roman" w:hAnsi="Times New Roman" w:cs="Times New Roman"/>
          <w:lang w:val="haw-US"/>
        </w:rPr>
        <w:t>temperature</w:t>
      </w:r>
      <w:r w:rsidR="00BA14CE">
        <w:rPr>
          <w:rFonts w:ascii="Times New Roman" w:hAnsi="Times New Roman" w:cs="Times New Roman"/>
          <w:lang w:val="haw-US"/>
        </w:rPr>
        <w:t xml:space="preserve"> mitigat</w:t>
      </w:r>
      <w:r w:rsidR="00134C6E">
        <w:rPr>
          <w:rFonts w:ascii="Times New Roman" w:hAnsi="Times New Roman" w:cs="Times New Roman"/>
          <w:lang w:val="haw-US"/>
        </w:rPr>
        <w:t>ing</w:t>
      </w:r>
      <w:r w:rsidR="00BA14CE">
        <w:rPr>
          <w:rFonts w:ascii="Times New Roman" w:hAnsi="Times New Roman" w:cs="Times New Roman"/>
          <w:lang w:val="haw-US"/>
        </w:rPr>
        <w:t xml:space="preserve"> the negative impact of </w:t>
      </w:r>
      <w:r w:rsidR="00134C6E">
        <w:rPr>
          <w:rFonts w:ascii="Times New Roman" w:hAnsi="Times New Roman" w:cs="Times New Roman"/>
          <w:lang w:val="haw-US"/>
        </w:rPr>
        <w:t>acidification</w:t>
      </w:r>
      <w:r w:rsidR="005D4183">
        <w:rPr>
          <w:rFonts w:ascii="Times New Roman" w:hAnsi="Times New Roman" w:cs="Times New Roman"/>
          <w:lang w:val="haw-US"/>
        </w:rPr>
        <w:t xml:space="preserve"> </w:t>
      </w:r>
      <w:r w:rsidR="005D4183">
        <w:rPr>
          <w:rFonts w:ascii="Times New Roman" w:hAnsi="Times New Roman" w:cs="Times New Roman"/>
          <w:lang w:val="haw-US"/>
        </w:rPr>
        <w:fldChar w:fldCharType="begin" w:fldLock="1"/>
      </w:r>
      <w:r w:rsidR="00E96B06">
        <w:rPr>
          <w:rFonts w:ascii="Times New Roman" w:hAnsi="Times New Roman" w:cs="Times New Roman"/>
          <w:lang w:val="haw-US"/>
        </w:rPr>
        <w:instrText>ADDIN CSL_CITATION {"citationItems":[{"id":"ITEM-1","itemData":{"DOI":"10.1093/icb/ict049","ISSN":"15407063","abstract":"Benthic marine invertebrates live in a multistressor world where stressor levels are, and will continue to be, exacerbated by global warming and increased atmospheric carbon dioxide. These changes are causing the oceans to warm, decrease in pH, become hypercapnic, and to become less saturated in carbonate minerals. These stressors have strong impacts on biological processes, but little is known about their combined effects on the development of marine invertebrates. Increasing temperature has a stimulatory effect on development, whereas hypercapnia can depress developmental processes. The pH, pCO2, and CaCO3 of seawater change simultaneously with temperature, challenging our ability to predict future outcomes for marine biota. The need to consider both warming and acidification is reflected in the recent increase in cross-factorial studies of the effects of these stressors on development of marine invertebrates. The outcomes and trends in these studies are synthesized here. Based on this compilation, significant additive or antagonistic effects of warming and acidification of the ocean are common (16 of 20 species studied), and synergistic negative effects also are reported. Fertilization can be robust to near-future warming and acidification, depending on the male-female mating pair. Although larvae and juveniles of some species tolerate near-future levels of warming and acidification (+2°C/pH 7.8), projected far-future conditions (ca. ≥4°C/ ≤pH 7.6) are widely deleterious, with a reduction in the size and survival of larvae. It appears that larvae that calcify are sensitive both to warming and acidification, whereas those that do not calcify are more sensitive to warming. Different sensitivities of life-history stages and species have implications for persistence and community function in a changing ocean. Some species are more resilient than others and may be potential \"winners\" in the climate-change stakes. As the ocean will change more gradually over coming decades than in \"future shock\" perturbation investigations, it is likely that some species, particularly those with short generation times, may be able to tolerate near-future oceanic change through acclimatization and/or adaption.","author":[{"dropping-particle":"","family":"Byrne","given":"Maria","non-dropping-particle":"","parse-names":false,"suffix":""},{"dropping-particle":"","family":"Przeslawski","given":"Rachel","non-dropping-particle":"","parse-names":false,"suffix":""}],"container-title":"Integrative and Comparative Biology","id":"ITEM-1","issue":"4","issued":{"date-parts":[["2013"]]},"page":"582-596","title":"Multistressor impacts of warming and acidification of the ocean on marine invertebrates' life histories","type":"article-journal","volume":"53"},"uris":["http://www.mendeley.com/documents/?uuid=b8594983-df11-451c-9580-c348aae22250"]},{"id":"ITEM-2","itemData":{"abstract":"The response of corals to future conditions of global warming and ocean acidification (OA) is a topic of considerable interest. However, little information is available on the seasonal interaction between temperature, pCO2, and irradiance under ecologically relevant experimental conditions. Controlled experiments were performed in continuous-flow mesocosms under full solar radiation to describe the direct and interactive effects of temperature, irradiance, and pCO2 on growth of a Hawaiian reef building coral (Montipora capitata) over an annual cycle. Corals were subjected to 12 experimental treatments consisting of two pCO2 levels (present-day levels, 2× present), two temperature regimes (ambient, heated+28C), and three conditions of irradiance (ambient, 50 and 90% reduction). A multiple polynomial regression model with full factorial fixed factors (temperature, pCO2, irradiance)was developed. Temperature and irradiance were the primary factors driving net calcification (Gnet) rates of M. capitata, with pCO2 playing a lesser role. Gnet showed a curvilinear response to irradiance and temperature, which defines thresholds at the end members. Also, high irradiance regimes under elevated temperatures showed a negative synergistic effect on Gnet. Therefore, decreasing irradiance penetration resulting from greater depth and/or higher turbidity will lower the impact of ocean warming on M. capitata. Results suggest that under future climate conditions, the interaction of environmental parameters may shift seasonal patterns in Gnet and timing of growth optima for M. capitata. Ocean warming in shallow water environments with high irradiance poses a more immediate threat to coral growth than acidification for this dominant coral species. In the future, increased temperature and the interaction between high irradiance and high temperature will be the main factors controlling Gnet with OA playing a less important role. This observation is congruent with other reports that high temperature combined with high irradiance is the main cause of high coral mortality during mass bleaching events.","author":[{"dropping-particle":"","family":"Bahr","given":"Keisha D.","non-dropping-particle":"","parse-names":false,"suffix":""},{"dropping-particle":"","family":"Jokiel","given":"Paul L.","non-dropping-particle":"","parse-names":false,"suffix":""}],"id":"ITEM-2","issued":{"date-parts":[["2016"]]},"title":"Seasonal and annual calcification rates of the Hawaiian reef coral, Montipora capitata, under present and future climate change scenarios Keisha","type":"article-journal"},"uris":["http://www.mendeley.com/documents/?uuid=d1a86a16-252b-4066-8ee3-bdfda92de966"]},{"id":"ITEM-3","itemData":{"DOI":"10.1098/rspb.2017.2684","ISBN":"0962-8452","ISSN":"14712954","PMID":"29643209","abstract":"Understanding how growth trajectories of calcifying invertebrates are affected by changing climate requires acclimation experiments that follow development across life-history transitions. In a long-term acclimation study, the effects of increased acidification and temperature on survival and growth of the tropical sea urchin Tripneustes gratilla from the early juven- ile (5mm test diameter—TD) through the developmental transition to the mature adult (60mmTD) were investigated. Juveniles were reared in a com- bination of three temperature and three pH/pCO2 treatments, including treatments commensurate with global change projections. Elevated tempera- ture and pCO2/pH both affected growth, but there was no interaction between these factors. The urchins grew more slowly at pH 7.6, but not at pH 7.8. Slow growth may be influenced by the inability to compensate coe- lomic fluid acid–base balance at pH 7.6. Growth was faster at þ3 and þ68C compared to that in ambient temperature. Acidification and warming had strong and interactive effects on reproductive potential. Warming increased the gonad index, but acidification decreased it. At pH 7.6 there were vir- tually no gonads in any urchins regardless of temperature. The T. gratilla were larger at maturity under combined near-future warming and acidifica- tion scenarios (þ38C/pH 7.8). Although the juveniles grew and survived in near-future warming and acidification conditions, chronic exposure to these stressors from an early stage altered allocation to somatic and gonad growth. In the absence of phenotypic adjustment, the interactive effects of warming and acidification on the benthic life phases of sea urchins may compromise reproductive fitness and population maintenance as global climatic change unfolds. Electronic","author":[{"dropping-particle":"","family":"Dworjanyn","given":"Symon A","non-dropping-particle":"","parse-names":false,"suffix":""},{"dropping-particle":"","family":"Byrne","given":"Maria","non-dropping-particle":"","parse-names":false,"suffix":""}],"container-title":"Proceedings of the Royal Society B: Biological Sciences","id":"ITEM-3","issue":"1876","issued":{"date-parts":[["2018"]]},"title":"Impacts of ocean acidification on sea urchin growth across the juvenile to mature adult life-stage transition is mitigated by warming","type":"article-journal","volume":"285"},"uris":["http://www.mendeley.com/documents/?uuid=fb984fcf-4f6e-4b2f-95a3-834ce78af949"]},{"id":"ITEM-4","itemData":{"DOI":"10.1111/gcb.12453","ISSN":"13541013","abstract":"Concern is growing about the potential effects of interacting multiple stressors, especially as the global climate changes. We provide a comprehensive review of multiple stressor interactions in coral reef ecosystems, which are widely considered to be one of the most sensitive ecosystems to global change. First, we synthesized coral reef studies that examined interactions of two or more stressors, highlighting stressor interactions (where one stressor directly influences another) and potentially synergistic effects on response variables (where two stressors interact to produce an effect that is greater than purely additive). For stressor-stressor interactions, we found 176 studies that examined at least 2 of the 13 stressors of interest. Applying network analysis to analyze relationships between stressors, we found that pathogens were exacerbated by more costressors than any other stressor, with ca. 78% of studies reporting an enhancing effect by another stressor. Sedimentation, storms, and water temperature directly affected the largest number of other stressors. Pathogens, nutrients, and crown-of-thorns starfish were the most-influenced stressors. We found 187 studies that examined the effects of two or more stressors on a third dependent variable. The interaction of irradiance and temperature on corals has been the subject of more research (62 studies, 33% of the total) than any other combination of stressors, with many studies reporting a synergistic effect on coral symbiont photosynthetic performance (n = 19). Second, we performed a quantitative meta-analysis of existing literature on this most-studied interaction (irradiance and temperature). We found that the mean effect size of combined treatments was statistically indistinguishable from a purely additive interaction, although it should be noted that the sample size was relatively small (n = 26). Overall, although in aggregate a large body of literature examines stressor effects on coral reefs and coral organisms, considerable gaps remain for numerous stressor interactions and effects, and insufficient quantitative evidence exists to suggest that the prevailing type of stressor interaction is synergistic. © 2013 John Wiley &amp; Sons Ltd.","author":[{"dropping-particle":"","family":"Ban","given":"Stephen S.","non-dropping-particle":"","parse-names":false,"suffix":""},{"dropping-particle":"","family":"Graham","given":"Nicholas A.J.","non-dropping-particle":"","parse-names":false,"suffix":""},{"dropping-particle":"","family":"Connolly","given":"Sean R.","non-dropping-particle":"","parse-names":false,"suffix":""}],"container-title":"Global Change Biology","id":"ITEM-4","issue":"3","issued":{"date-parts":[["2014"]]},"page":"681-697","title":"Evidence for multiple stressor interactions and effects on coral reefs","type":"article-journal","volume":"20"},"uris":["http://www.mendeley.com/documents/?uuid=931d5209-5641-43d2-8246-4665b8c6f454"]}],"mendeley":{"formattedCitation":"(Bahr &amp; Jokiel, 2016; Ban, Graham, &amp; Connolly, 2014; Byrne &amp; Przeslawski, 2013; Dworjanyn &amp; Byrne, 2018)","manualFormatting":"(Bahr et al., 2016; Ban et al., 2014; Byrne &amp; Przeslawski, 2013; Dworjanyn &amp; Byrne, 2018)","plainTextFormattedCitation":"(Bahr &amp; Jokiel, 2016; Ban, Graham, &amp; Connolly, 2014; Byrne &amp; Przeslawski, 2013; Dworjanyn &amp; Byrne, 2018)","previouslyFormattedCitation":"(Bahr &amp; Jokiel, 2016; Ban, Graham, &amp; Connolly, 2014; Byrne &amp; Przeslawski, 2013; Dworjanyn &amp; Byrne, 2018)"},"properties":{"noteIndex":0},"schema":"https://github.com/citation-style-language/schema/raw/master/csl-citation.json"}</w:instrText>
      </w:r>
      <w:r w:rsidR="005D4183">
        <w:rPr>
          <w:rFonts w:ascii="Times New Roman" w:hAnsi="Times New Roman" w:cs="Times New Roman"/>
          <w:lang w:val="haw-US"/>
        </w:rPr>
        <w:fldChar w:fldCharType="separate"/>
      </w:r>
      <w:r w:rsidR="00CA35EB" w:rsidRPr="00CA35EB">
        <w:rPr>
          <w:rFonts w:ascii="Times New Roman" w:hAnsi="Times New Roman" w:cs="Times New Roman"/>
          <w:noProof/>
          <w:lang w:val="haw-US"/>
        </w:rPr>
        <w:t xml:space="preserve">(Bahr </w:t>
      </w:r>
      <w:r w:rsidR="00CA35EB">
        <w:rPr>
          <w:rFonts w:ascii="Times New Roman" w:hAnsi="Times New Roman" w:cs="Times New Roman"/>
          <w:noProof/>
          <w:lang w:val="haw-US"/>
        </w:rPr>
        <w:t>et al.</w:t>
      </w:r>
      <w:r w:rsidR="00CA35EB" w:rsidRPr="00CA35EB">
        <w:rPr>
          <w:rFonts w:ascii="Times New Roman" w:hAnsi="Times New Roman" w:cs="Times New Roman"/>
          <w:noProof/>
          <w:lang w:val="haw-US"/>
        </w:rPr>
        <w:t>, 2016; Ban</w:t>
      </w:r>
      <w:r w:rsidR="00CA35EB">
        <w:rPr>
          <w:rFonts w:ascii="Times New Roman" w:hAnsi="Times New Roman" w:cs="Times New Roman"/>
          <w:noProof/>
          <w:lang w:val="haw-US"/>
        </w:rPr>
        <w:t xml:space="preserve"> et al.</w:t>
      </w:r>
      <w:r w:rsidR="00CA35EB" w:rsidRPr="00CA35EB">
        <w:rPr>
          <w:rFonts w:ascii="Times New Roman" w:hAnsi="Times New Roman" w:cs="Times New Roman"/>
          <w:noProof/>
          <w:lang w:val="haw-US"/>
        </w:rPr>
        <w:t>, 2014; Byrne &amp; Przeslawski, 2013; Dworjanyn &amp; Byrne, 2018)</w:t>
      </w:r>
      <w:r w:rsidR="005D4183">
        <w:rPr>
          <w:rFonts w:ascii="Times New Roman" w:hAnsi="Times New Roman" w:cs="Times New Roman"/>
          <w:lang w:val="haw-US"/>
        </w:rPr>
        <w:fldChar w:fldCharType="end"/>
      </w:r>
      <w:r w:rsidR="00226D6F">
        <w:rPr>
          <w:rFonts w:ascii="Times New Roman" w:hAnsi="Times New Roman" w:cs="Times New Roman"/>
        </w:rPr>
        <w:t xml:space="preserve">. Because of the complexities and layered dynamics of </w:t>
      </w:r>
      <w:r w:rsidR="00DB3A8B">
        <w:rPr>
          <w:rFonts w:ascii="Times New Roman" w:hAnsi="Times New Roman" w:cs="Times New Roman"/>
          <w:lang w:val="haw-US"/>
        </w:rPr>
        <w:t>climate change</w:t>
      </w:r>
      <w:r w:rsidR="004E44E8">
        <w:rPr>
          <w:rFonts w:ascii="Times New Roman" w:hAnsi="Times New Roman" w:cs="Times New Roman"/>
          <w:lang w:val="haw-US"/>
        </w:rPr>
        <w:t xml:space="preserve"> as well as the variable responses across taxa and life-history</w:t>
      </w:r>
      <w:r w:rsidR="00E354E8">
        <w:rPr>
          <w:rFonts w:ascii="Times New Roman" w:hAnsi="Times New Roman" w:cs="Times New Roman"/>
          <w:lang w:val="haw-US"/>
        </w:rPr>
        <w:t xml:space="preserve">, </w:t>
      </w:r>
      <w:r w:rsidR="00DB3A8B">
        <w:rPr>
          <w:rFonts w:ascii="Times New Roman" w:hAnsi="Times New Roman" w:cs="Times New Roman"/>
          <w:lang w:val="haw-US"/>
        </w:rPr>
        <w:t xml:space="preserve">organism response to these environmental changes can be difficult to interpret </w:t>
      </w:r>
      <w:r w:rsidR="00DB3A8B">
        <w:rPr>
          <w:rFonts w:ascii="Times New Roman" w:hAnsi="Times New Roman" w:cs="Times New Roman"/>
          <w:lang w:val="haw-US"/>
        </w:rPr>
        <w:fldChar w:fldCharType="begin" w:fldLock="1"/>
      </w:r>
      <w:r w:rsidR="00725A64">
        <w:rPr>
          <w:rFonts w:ascii="Times New Roman" w:hAnsi="Times New Roman" w:cs="Times New Roman"/>
          <w:lang w:val="haw-US"/>
        </w:rPr>
        <w:instrText>ADDIN CSL_CITATION {"citationItems":[{"id":"ITEM-1","itemData":{"DOI":"10.1130/G30210A.1","ISSN":"00917613","abstract":"Anthropogenic elevation of atmospheric carbon dioxide (pCO2) is making the oceans more acidic, thereby reducing their degree of saturation with respect to calcium carbonate (CaCO3). There is mounting concern over the impact that future CO2-induced reductions in the CaCO3 saturation state of seawater will have on marine organisms that construct their shells and skeletons from this mineral. Here, we present the results of 60 d laboratory experiments in which we investigated the effects of CO2-induced ocean acidification on calcification in 18 benthic marine organisms. Species were selected to span a broad taxonomic range (crustacea, cnidaria, echinoidea, rhodophyta, chlorophyta, gastropoda, bivalvia, annelida) and included organisms producing aragonite, low-Mg calcite, and high-Mg calcite forms of CaCO3. We show that 10 of the 18 species studied exhibited reduced rates of net calcification and, in some cases, net dissolution under elevated pCO2. However, in seven species, net calcification increased under the intermediate and/or highest levels of pCO2, and one species showed no response at all. These varied responses may reflect differences amongst organisms in their ability to regulate pH at the site of calcification, in the extent to which their outer shell layer is protected by an organic covering, in the solubility of their shell or skeletal mineral, and in the extent to which they utilize photosynthesis. Whatever the specific mechanism(s) involved, our results suggest that the impact of elevated atmospheric pCO2 on marine calcification is more varied than previously thought.","author":[{"dropping-particle":"","family":"Ries","given":"Justin B.","non-dropping-particle":"","parse-names":false,"suffix":""},{"dropping-particle":"","family":"Cohen","given":"Anne L.","non-dropping-particle":"","parse-names":false,"suffix":""},{"dropping-particle":"","family":"McCorkle","given":"Daniel C.","non-dropping-particle":"","parse-names":false,"suffix":""}],"container-title":"Geology","id":"ITEM-1","issue":"12","issued":{"date-parts":[["2009"]]},"page":"1131-1134","title":"Marine calcifiers exhibit mixed responses to CO2-induced ocean acidification","type":"article-journal","volume":"37"},"uris":["http://www.mendeley.com/documents/?uuid=a51accb6-abd5-405b-974a-ad2e38a3d6c3"]}],"mendeley":{"formattedCitation":"(Ries, Cohen, &amp; McCorkle, 2009)","manualFormatting":"(Ries et al., 2009)","plainTextFormattedCitation":"(Ries, Cohen, &amp; McCorkle, 2009)","previouslyFormattedCitation":"(Ries, Cohen, &amp; McCorkle, 2009)"},"properties":{"noteIndex":0},"schema":"https://github.com/citation-style-language/schema/raw/master/csl-citation.json"}</w:instrText>
      </w:r>
      <w:r w:rsidR="00DB3A8B">
        <w:rPr>
          <w:rFonts w:ascii="Times New Roman" w:hAnsi="Times New Roman" w:cs="Times New Roman"/>
          <w:lang w:val="haw-US"/>
        </w:rPr>
        <w:fldChar w:fldCharType="separate"/>
      </w:r>
      <w:r w:rsidR="00DB3A8B" w:rsidRPr="00DB3A8B">
        <w:rPr>
          <w:rFonts w:ascii="Times New Roman" w:hAnsi="Times New Roman" w:cs="Times New Roman"/>
          <w:noProof/>
          <w:lang w:val="haw-US"/>
        </w:rPr>
        <w:t>(Ries</w:t>
      </w:r>
      <w:r w:rsidR="00DB3A8B">
        <w:rPr>
          <w:rFonts w:ascii="Times New Roman" w:hAnsi="Times New Roman" w:cs="Times New Roman"/>
          <w:noProof/>
          <w:lang w:val="haw-US"/>
        </w:rPr>
        <w:t xml:space="preserve"> et al.</w:t>
      </w:r>
      <w:r w:rsidR="00DB3A8B" w:rsidRPr="00DB3A8B">
        <w:rPr>
          <w:rFonts w:ascii="Times New Roman" w:hAnsi="Times New Roman" w:cs="Times New Roman"/>
          <w:noProof/>
          <w:lang w:val="haw-US"/>
        </w:rPr>
        <w:t>, 2009)</w:t>
      </w:r>
      <w:r w:rsidR="00DB3A8B">
        <w:rPr>
          <w:rFonts w:ascii="Times New Roman" w:hAnsi="Times New Roman" w:cs="Times New Roman"/>
          <w:lang w:val="haw-US"/>
        </w:rPr>
        <w:fldChar w:fldCharType="end"/>
      </w:r>
      <w:r w:rsidR="00572CE7">
        <w:rPr>
          <w:rFonts w:ascii="Times New Roman" w:hAnsi="Times New Roman" w:cs="Times New Roman"/>
          <w:lang w:val="haw-US"/>
        </w:rPr>
        <w:t>.</w:t>
      </w:r>
    </w:p>
    <w:p w14:paraId="2EC218E6" w14:textId="77777777" w:rsidR="006551D6" w:rsidRPr="001D1A30" w:rsidRDefault="006551D6" w:rsidP="009E2373">
      <w:pPr>
        <w:autoSpaceDE w:val="0"/>
        <w:autoSpaceDN w:val="0"/>
        <w:adjustRightInd w:val="0"/>
        <w:spacing w:line="480" w:lineRule="auto"/>
        <w:rPr>
          <w:rFonts w:ascii="Times New Roman" w:hAnsi="Times New Roman" w:cs="Times New Roman"/>
          <w:lang w:val="haw-US"/>
        </w:rPr>
      </w:pPr>
    </w:p>
    <w:p w14:paraId="701E2E99" w14:textId="6DBD7317" w:rsidR="00226D6F" w:rsidRPr="006551D6" w:rsidRDefault="00335841" w:rsidP="009E2373">
      <w:pPr>
        <w:autoSpaceDE w:val="0"/>
        <w:autoSpaceDN w:val="0"/>
        <w:adjustRightInd w:val="0"/>
        <w:spacing w:line="480" w:lineRule="auto"/>
        <w:rPr>
          <w:rFonts w:ascii="Times New Roman" w:hAnsi="Times New Roman" w:cs="Times New Roman"/>
          <w:b/>
          <w:bCs/>
          <w:lang w:val="haw-US"/>
        </w:rPr>
      </w:pPr>
      <w:r w:rsidRPr="006551D6">
        <w:rPr>
          <w:rFonts w:ascii="Times New Roman" w:hAnsi="Times New Roman" w:cs="Times New Roman"/>
          <w:b/>
          <w:bCs/>
          <w:lang w:val="haw-US"/>
        </w:rPr>
        <w:t>Echinoderms</w:t>
      </w:r>
    </w:p>
    <w:p w14:paraId="50EE8D88" w14:textId="3D8BA589" w:rsidR="00226D6F" w:rsidRDefault="006B574E" w:rsidP="009E2373">
      <w:pPr>
        <w:autoSpaceDE w:val="0"/>
        <w:autoSpaceDN w:val="0"/>
        <w:adjustRightInd w:val="0"/>
        <w:spacing w:line="480" w:lineRule="auto"/>
        <w:rPr>
          <w:rFonts w:ascii="Times New Roman" w:hAnsi="Times New Roman" w:cs="Times New Roman"/>
        </w:rPr>
      </w:pPr>
      <w:r>
        <w:rPr>
          <w:rFonts w:ascii="Times New Roman" w:hAnsi="Times New Roman" w:cs="Times New Roman"/>
        </w:rPr>
        <w:tab/>
      </w:r>
      <w:r w:rsidR="0012324A">
        <w:rPr>
          <w:rFonts w:ascii="Times New Roman" w:hAnsi="Times New Roman" w:cs="Times New Roman"/>
        </w:rPr>
        <w:t xml:space="preserve">The exclusively marine taxa </w:t>
      </w:r>
      <w:r w:rsidR="00226D6F">
        <w:rPr>
          <w:rFonts w:ascii="Times New Roman" w:hAnsi="Times New Roman" w:cs="Times New Roman"/>
        </w:rPr>
        <w:t>Echinoderm</w:t>
      </w:r>
      <w:r w:rsidR="0012324A">
        <w:rPr>
          <w:rFonts w:ascii="Times New Roman" w:hAnsi="Times New Roman" w:cs="Times New Roman"/>
        </w:rPr>
        <w:t xml:space="preserve">ata </w:t>
      </w:r>
      <w:r>
        <w:rPr>
          <w:rFonts w:ascii="Times New Roman" w:hAnsi="Times New Roman" w:cs="Times New Roman"/>
          <w:lang w:val="haw-US"/>
        </w:rPr>
        <w:t xml:space="preserve">has </w:t>
      </w:r>
      <w:r>
        <w:rPr>
          <w:rFonts w:ascii="Times New Roman" w:hAnsi="Times New Roman" w:cs="Times New Roman"/>
        </w:rPr>
        <w:t>a high-magnesium calcite (Mg-calcite) skeleton that is one of the most soluble forms of calcium carbonate</w:t>
      </w:r>
      <w:r w:rsidR="0036250C">
        <w:rPr>
          <w:rFonts w:ascii="Times New Roman" w:hAnsi="Times New Roman" w:cs="Times New Roman"/>
          <w:lang w:val="haw-US"/>
        </w:rPr>
        <w:t>. Calcification occurs in both larval and juvenile stages, making them</w:t>
      </w:r>
      <w:r w:rsidR="0036250C">
        <w:rPr>
          <w:rFonts w:ascii="Times New Roman" w:hAnsi="Times New Roman" w:cs="Times New Roman"/>
        </w:rPr>
        <w:t xml:space="preserve"> particularly sensitive to OA</w:t>
      </w:r>
      <w:r w:rsidR="0036250C">
        <w:rPr>
          <w:rFonts w:ascii="Times New Roman" w:hAnsi="Times New Roman" w:cs="Times New Roman"/>
          <w:lang w:val="haw-US"/>
        </w:rPr>
        <w:t xml:space="preserve">. </w:t>
      </w:r>
      <w:r w:rsidR="00226D6F">
        <w:rPr>
          <w:rFonts w:ascii="Times New Roman" w:hAnsi="Times New Roman" w:cs="Times New Roman"/>
        </w:rPr>
        <w:fldChar w:fldCharType="begin" w:fldLock="1"/>
      </w:r>
      <w:r w:rsidR="00A71A95">
        <w:rPr>
          <w:rFonts w:ascii="Times New Roman" w:hAnsi="Times New Roman" w:cs="Times New Roman"/>
        </w:rPr>
        <w:instrText>ADDIN CSL_CITATION {"citationItems":[{"id":"ITEM-1","itemData":{"DOI":"doi:10.1093/icesjms/fsv018","abstract":"Increased atmospheric CO2 concentration is leading to changes in the carbonate chemistry and the temperature of the ocean. The impact of these processes on marine organisms will depend on their ability to cope with those changes, particularly the maintenance of calcium carbonate struc- tures. Both a laboratory experiment (long-term exposure to decreased pH and increased temperature) and collections of individuals from natural environments characterized by low pH levels (individuals from intertidal pools and around a CO2 seep) were here coupled to comprehensively study the impact of near-future conditions of pH and temperature on the mechanical properties of the skeleton of the euechinoid sea urchin Paracentrotus lividus. To assess skeletal mechanical properties, we characterized the fracture force, Young’s modulus, second moment of area, material nanohardness, and specific Young’s modulus of sea urchin test plates. None of these parameters were significantly affected by low pH and/or increased temperature in the laboratory experiment and by low pH only in the individuals chronically exposed to lowered pH from the CO2 seeps. In tidal pools, the fracture force was higher and the Young’s modulus lower in ambital plates of individuals from the rock pool char- acterized by the largest pH variations but also a dominance of calcifying algae, which might explain some of the variation. Thus, decreases of pH to levels expected for 2100 did not directly alter the mechanical properties of the test of P. lividus. Since the maintenance of test integrity is a question of survival for sea urchins and since weakened tests would increase the sea urchins’ risk of predation, our findings indicate that the decreasing seawater pH and increasing seawater temperature expected for the end of the century should not represent an immediate threat to sea urchins vulnerability.","author":[{"dropping-particle":"","family":"Collard","given":"Marie","non-dropping-particle":"","parse-names":false,"suffix":""},{"dropping-particle":"","family":"Rastrick","given":"Samuel P. S.","non-dropping-particle":"","parse-names":false,"suffix":""},{"dropping-particle":"","family":"Calosi","given":"Piero","non-dropping-particle":"","parse-names":false,"suffix":""},{"dropping-particle":"","family":"Demolder","given":"Yoann","non-dropping-particle":"","parse-names":false,"suffix":""},{"dropping-particle":"","family":"Dille","given":"Jean","non-dropping-particle":"","parse-names":false,"suffix":""},{"dropping-particle":"","family":"Findlay","given":"Helen S.","non-dropping-particle":"","parse-names":false,"suffix":""},{"dropping-particle":"","family":"Hall-Spencer","given":"Jason Michael","non-dropping-particle":"","parse-names":false,"suffix":""},{"dropping-particle":"","family":"Milazzo","given":"Marco","non-dropping-particle":"","parse-names":false,"suffix":""},{"dropping-particle":"","family":"Moulin","given":"Laure","non-dropping-particle":"","parse-names":false,"suffix":""},{"dropping-particle":"","family":"Widdicombe","given":"Steve","non-dropping-particle":"","parse-names":false,"suffix":""},{"dropping-particle":"","family":"Dehairs","given":"Frank","non-dropping-particle":"","parse-names":false,"suffix":""},{"dropping-particle":"","family":"Dubois","given":"Philippe","non-dropping-particle":"","parse-names":false,"suffix":""}],"container-title":"ICES Journal of Marine Science","id":"ITEM-1","issue":"3","issued":{"date-parts":[["2016"]]},"page":"727-738","title":"The impact of ocean acidification and warming on the skeletal mechanical properties of the sea urchin Paracentrotus lividus from laboratory and field observations","type":"article-journal","volume":"73"},"uris":["http://www.mendeley.com/documents/?uuid=ed245062-da45-4c7c-8b7b-65b581febe25"]},{"id":"ITEM-2","itemData":{"DOI":"10.1098/rsos.170140","ISBN":"0000000278645","ISSN":"20545703","abstract":"Increasing atmospheric carbon dioxide (CO 2) has resulted in a change in seawater chemistry and lowering of pH, referred to as ocean acidification. Understanding how different organisms and processes respond to ocean acidification is vital to predict how marine ecosystems will be altered under future scenarios of continued environmental change. Regenerative processes involving biomineralization in marine calcifiers such as sea urchins are predicted to be especially vulnerable. In this study, the effect of ocean acidification on regeneration of external appendages (spines and tube feet) was investigated in the sea urchin Lytechinus variegatus exposed to ambient (546 µatm), intermediate (1027 µatm) and high (1841 µatm) partial pressure of CO 2 (pCO 2) for eight weeks. The rate of regeneration was maintained in spines and tube feet throughout two periods of amputation and regrowth under conditions of elevated pCO 2 . Increased expression of several biomineralization-related genes indicated molecular compensatory mechanisms; however, the structural integrity of both regenerating and homeostatic spines was compromised in high pCO 2 conditions. Indicators of physiological fitness (righting response, growth rate, coelomocyte concentration and composition) were not affected by increasing pCO 2 , but compromised spine integrity is likely to have negative consequences for defence capabilities and therefore survival of these ecologically and economically important organisms.","author":[{"dropping-particle":"","family":"Emerson","given":"Chloe E.","non-dropping-particle":"","parse-names":false,"suffix":""},{"dropping-particle":"","family":"Reinardy","given":"Helena C.","non-dropping-particle":"","parse-names":false,"suffix":""},{"dropping-particle":"","family":"Bates","given":"Nicholas R.","non-dropping-particle":"","parse-names":false,"suffix":""},{"dropping-particle":"","family":"Bodnar","given":"Andrea G.","non-dropping-particle":"","parse-names":false,"suffix":""}],"container-title":"Royal Society Open Science","id":"ITEM-2","issue":"5","issued":{"date-parts":[["2017"]]},"title":"Ocean acidification impacts spine integrity but not regenerative capacity of spines and tube feet in adult sea urchins","type":"article-journal","volume":"4"},"uris":["http://www.mendeley.com/documents/?uuid=7c9f8d97-54d8-40fb-a0ce-a9ee3da508e7"]},{"id":"ITEM-3","itemData":{"DOI":"10.1007/s10646-010-0463-6","ISBN":"00243590","ISSN":"09639292","PMID":"6008","abstract":"Climate change is threatening tropical reefs across the world, with most scientists agreeing that the current changes in climate conditions are occurring at a much faster rate than in the past and are potentially beyond the capacity of reefs to adapt and recover. Current research in tropical ecosystems focuses largely on corals and fishes, although other benthic marine invertebrates provide crucial services to reef systems, with roles in nutrient cycling, water quality regulation, and herbivory. We review available information on the effects of environmental conditions associated with climate change on noncoral tropical benthic invertebrates, including inferences from modern and fossil records. Increasing sea surface temperatures may decrease survivorship and increase the developmental rate, as well as alter the timing of gonad development, spawning, and food availability. The broad latitudinal distribution and associated temperature ranges of several pantropical taxa suggest that some reef communities may have an in-built adaptive capacity. Tropical benthic invertebrates will also show species-specific sublethal and lethal responses to sea-level rise, ocean acidification, physical disturbance, runoff, turbidity, sedimentation, and changes in ocean circulation. In order to accurately predict a species' response to these stressors, we must consider the magnitude and duration of exposure to each stressor, as well as the physiology, mobility, and habitat requirements of the species. Stressors will not act independently, and many organisms will be exposed to multiple stressors concurrently, including anthropogenic stressors. Environmental changes associated with climate change are linked to larger ecological processes, including changes in larval dispersal and recruitment success, shifts in community structure and range extensions, and the establishment and spread of invasive species. Loss of some species will trigger economic losses and negative effects on ecosystem function. Our review is intended to create a framework with which to predict the vulnerability of benthic invertebrates to the stressors associated with climate change, as well as their adaptive capacity. We anticipate that this review will assist scientists, managers, and policy-makers to better develop and implement regional research and management strategies, based on observed and predicted changes in environmental conditions.","author":[{"dropping-particle":"","family":"Dupont","given":"S.","non-dropping-particle":"","parse-names":false,"suffix":""},{"dropping-particle":"","family":"Ortega-Martínez","given":"O.","non-dropping-particle":"","parse-names":false,"suffix":""},{"dropping-particle":"","family":"Thorndyke","given":"M.","non-dropping-particle":"","parse-names":false,"suffix":""}],"container-title":"Ecotoxicology","id":"ITEM-3","issue":"3","issued":{"date-parts":[["2010"]]},"page":"449-462","title":"Impact of near-future ocean acidification on echinoderms","type":"article-journal","volume":"19"},"uris":["http://www.mendeley.com/documents/?uuid=8ca7e872-d3c5-42cf-a262-6aeb3edc47d6"]}],"mendeley":{"formattedCitation":"(Collard et al., 2016a; S. Dupont et al., 2010; Emerson et al., 2017)","plainTextFormattedCitation":"(Collard et al., 2016a; S. Dupont et al., 2010; Emerson et al., 2017)","previouslyFormattedCitation":"(Collard et al., 2016a; S. Dupont et al., 2010; Emerson et al., 2017)"},"properties":{"noteIndex":0},"schema":"https://github.com/citation-style-language/schema/raw/master/csl-citation.json"}</w:instrText>
      </w:r>
      <w:r w:rsidR="00226D6F">
        <w:rPr>
          <w:rFonts w:ascii="Times New Roman" w:hAnsi="Times New Roman" w:cs="Times New Roman"/>
        </w:rPr>
        <w:fldChar w:fldCharType="separate"/>
      </w:r>
      <w:r w:rsidR="005F46DD" w:rsidRPr="005F46DD">
        <w:rPr>
          <w:rFonts w:ascii="Times New Roman" w:hAnsi="Times New Roman" w:cs="Times New Roman"/>
          <w:noProof/>
        </w:rPr>
        <w:t>(Collard et al., 2016a; S. Dupont et al., 2010; Emerson et al., 2017)</w:t>
      </w:r>
      <w:r w:rsidR="00226D6F">
        <w:rPr>
          <w:rFonts w:ascii="Times New Roman" w:hAnsi="Times New Roman" w:cs="Times New Roman"/>
        </w:rPr>
        <w:fldChar w:fldCharType="end"/>
      </w:r>
      <w:r w:rsidR="00226D6F">
        <w:rPr>
          <w:rFonts w:ascii="Times New Roman" w:hAnsi="Times New Roman" w:cs="Times New Roman"/>
        </w:rPr>
        <w:t>. With over 7,000 species subdivided in five classes</w:t>
      </w:r>
      <w:r w:rsidR="007D4BDE">
        <w:rPr>
          <w:rFonts w:ascii="Times New Roman" w:hAnsi="Times New Roman" w:cs="Times New Roman"/>
          <w:lang w:val="haw-US"/>
        </w:rPr>
        <w:t xml:space="preserve"> --</w:t>
      </w:r>
      <w:r w:rsidR="00226D6F">
        <w:rPr>
          <w:rFonts w:ascii="Times New Roman" w:hAnsi="Times New Roman" w:cs="Times New Roman"/>
        </w:rPr>
        <w:t xml:space="preserve"> </w:t>
      </w:r>
      <w:r w:rsidR="00226D6F" w:rsidRPr="003F1D67">
        <w:rPr>
          <w:rFonts w:ascii="Calibri" w:hAnsi="Calibri" w:cs="Calibri"/>
        </w:rPr>
        <w:t>﻿</w:t>
      </w:r>
      <w:r w:rsidR="00226D6F" w:rsidRPr="003F1D67">
        <w:rPr>
          <w:rFonts w:ascii="Times New Roman" w:hAnsi="Times New Roman" w:cs="Times New Roman"/>
        </w:rPr>
        <w:t>crinoids (sea lilies and feather stars), asteroids (starfishes), ophiuroids (brittlestars), echinoids (sea urchins and sand dollars) and holothuroids (sea cucumbers)</w:t>
      </w:r>
      <w:r w:rsidR="007D4BDE">
        <w:rPr>
          <w:rFonts w:ascii="Times New Roman" w:hAnsi="Times New Roman" w:cs="Times New Roman"/>
          <w:lang w:val="haw-US"/>
        </w:rPr>
        <w:t xml:space="preserve"> --</w:t>
      </w:r>
      <w:r w:rsidR="00226D6F">
        <w:rPr>
          <w:rFonts w:ascii="Times New Roman" w:hAnsi="Times New Roman" w:cs="Times New Roman"/>
        </w:rPr>
        <w:t xml:space="preserve"> full understanding of the variety of echinoderm response to climate change is difficult to obtain </w:t>
      </w:r>
      <w:r w:rsidR="00226D6F">
        <w:rPr>
          <w:rFonts w:ascii="Times New Roman" w:hAnsi="Times New Roman" w:cs="Times New Roman"/>
        </w:rPr>
        <w:fldChar w:fldCharType="begin" w:fldLock="1"/>
      </w:r>
      <w:r w:rsidR="00A71A95">
        <w:rPr>
          <w:rFonts w:ascii="Times New Roman" w:hAnsi="Times New Roman" w:cs="Times New Roman"/>
        </w:rPr>
        <w:instrText>ADDIN CSL_CITATION {"citationItems":[{"id":"ITEM-1","itemData":{"DOI":"10.1007/s10646-010-0463-6","ISBN":"00243590","ISSN":"09639292","PMID":"6008","abstract":"Climate change is threatening tropical reefs across the world, with most scientists agreeing that the current changes in climate conditions are occurring at a much faster rate than in the past and are potentially beyond the capacity of reefs to adapt and recover. Current research in tropical ecosystems focuses largely on corals and fishes, although other benthic marine invertebrates provide crucial services to reef systems, with roles in nutrient cycling, water quality regulation, and herbivory. We review available information on the effects of environmental conditions associated with climate change on noncoral tropical benthic invertebrates, including inferences from modern and fossil records. Increasing sea surface temperatures may decrease survivorship and increase the developmental rate, as well as alter the timing of gonad development, spawning, and food availability. The broad latitudinal distribution and associated temperature ranges of several pantropical taxa suggest that some reef communities may have an in-built adaptive capacity. Tropical benthic invertebrates will also show species-specific sublethal and lethal responses to sea-level rise, ocean acidification, physical disturbance, runoff, turbidity, sedimentation, and changes in ocean circulation. In order to accurately predict a species' response to these stressors, we must consider the magnitude and duration of exposure to each stressor, as well as the physiology, mobility, and habitat requirements of the species. Stressors will not act independently, and many organisms will be exposed to multiple stressors concurrently, including anthropogenic stressors. Environmental changes associated with climate change are linked to larger ecological processes, including changes in larval dispersal and recruitment success, shifts in community structure and range extensions, and the establishment and spread of invasive species. Loss of some species will trigger economic losses and negative effects on ecosystem function. Our review is intended to create a framework with which to predict the vulnerability of benthic invertebrates to the stressors associated with climate change, as well as their adaptive capacity. We anticipate that this review will assist scientists, managers, and policy-makers to better develop and implement regional research and management strategies, based on observed and predicted changes in environmental conditions.","author":[{"dropping-particle":"","family":"Dupont","given":"S.","non-dropping-particle":"","parse-names":false,"suffix":""},{"dropping-particle":"","family":"Ortega-Martínez","given":"O.","non-dropping-particle":"","parse-names":false,"suffix":""},{"dropping-particle":"","family":"Thorndyke","given":"M.","non-dropping-particle":"","parse-names":false,"suffix":""}],"container-title":"Ecotoxicology","id":"ITEM-1","issue":"3","issued":{"date-parts":[["2010"]]},"page":"449-462","title":"Impact of near-future ocean acidification on echinoderms","type":"article-journal","volume":"19"},"uris":["http://www.mendeley.com/documents/?uuid=8ca7e872-d3c5-42cf-a262-6aeb3edc47d6"]},{"id":"ITEM-2","itemData":{"DOI":"10.1130/G30210A.1","ISSN":"00917613","abstract":"Anthropogenic elevation of atmospheric carbon dioxide (pCO2) is making the oceans more acidic, thereby reducing their degree of saturation with respect to calcium carbonate (CaCO3). There is mounting concern over the impact that future CO2-induced reductions in the CaCO3 saturation state of seawater will have on marine organisms that construct their shells and skeletons from this mineral. Here, we present the results of 60 d laboratory experiments in which we investigated the effects of CO2-induced ocean acidification on calcification in 18 benthic marine organisms. Species were selected to span a broad taxonomic range (crustacea, cnidaria, echinoidea, rhodophyta, chlorophyta, gastropoda, bivalvia, annelida) and included organisms producing aragonite, low-Mg calcite, and high-Mg calcite forms of CaCO3. We show that 10 of the 18 species studied exhibited reduced rates of net calcification and, in some cases, net dissolution under elevated pCO2. However, in seven species, net calcification increased under the intermediate and/or highest levels of pCO2, and one species showed no response at all. These varied responses may reflect differences amongst organisms in their ability to regulate pH at the site of calcification, in the extent to which their outer shell layer is protected by an organic covering, in the solubility of their shell or skeletal mineral, and in the extent to which they utilize photosynthesis. Whatever the specific mechanism(s) involved, our results suggest that the impact of elevated atmospheric pCO2 on marine calcification is more varied than previously thought.","author":[{"dropping-particle":"","family":"Ries","given":"Justin B.","non-dropping-particle":"","parse-names":false,"suffix":""},{"dropping-particle":"","family":"Cohen","given":"Anne L.","non-dropping-particle":"","parse-names":false,"suffix":""},{"dropping-particle":"","family":"McCorkle","given":"Daniel C.","non-dropping-particle":"","parse-names":false,"suffix":""}],"container-title":"Geology","id":"ITEM-2","issue":"12","issued":{"date-parts":[["2009"]]},"page":"1131-1134","title":"Marine calcifiers exhibit mixed responses to CO2-induced ocean acidification","type":"article-journal","volume":"37"},"uris":["http://www.mendeley.com/documents/?uuid=a51accb6-abd5-405b-974a-ad2e38a3d6c3"]}],"mendeley":{"formattedCitation":"(S. Dupont et al., 2010; Ries et al., 2009)","manualFormatting":"(Dupont et al., 2010; Ries et al., 2009)","plainTextFormattedCitation":"(S. Dupont et al., 2010; Ries et al., 2009)","previouslyFormattedCitation":"(S. Dupont et al., 2010; Ries et al., 2009)"},"properties":{"noteIndex":0},"schema":"https://github.com/citation-style-language/schema/raw/master/csl-citation.json"}</w:instrText>
      </w:r>
      <w:r w:rsidR="00226D6F">
        <w:rPr>
          <w:rFonts w:ascii="Times New Roman" w:hAnsi="Times New Roman" w:cs="Times New Roman"/>
        </w:rPr>
        <w:fldChar w:fldCharType="separate"/>
      </w:r>
      <w:r w:rsidR="00226D6F" w:rsidRPr="00D91826">
        <w:rPr>
          <w:rFonts w:ascii="Times New Roman" w:hAnsi="Times New Roman" w:cs="Times New Roman"/>
          <w:noProof/>
        </w:rPr>
        <w:t>(Dupont et al., 2010; Ries</w:t>
      </w:r>
      <w:r w:rsidR="00226D6F">
        <w:rPr>
          <w:rFonts w:ascii="Times New Roman" w:hAnsi="Times New Roman" w:cs="Times New Roman"/>
          <w:noProof/>
        </w:rPr>
        <w:t xml:space="preserve"> et al.</w:t>
      </w:r>
      <w:r w:rsidR="00226D6F" w:rsidRPr="00D91826">
        <w:rPr>
          <w:rFonts w:ascii="Times New Roman" w:hAnsi="Times New Roman" w:cs="Times New Roman"/>
          <w:noProof/>
        </w:rPr>
        <w:t>, 2009)</w:t>
      </w:r>
      <w:r w:rsidR="00226D6F">
        <w:rPr>
          <w:rFonts w:ascii="Times New Roman" w:hAnsi="Times New Roman" w:cs="Times New Roman"/>
        </w:rPr>
        <w:fldChar w:fldCharType="end"/>
      </w:r>
      <w:r w:rsidR="00226D6F">
        <w:rPr>
          <w:rFonts w:ascii="Times New Roman" w:hAnsi="Times New Roman" w:cs="Times New Roman"/>
        </w:rPr>
        <w:t xml:space="preserve">. </w:t>
      </w:r>
    </w:p>
    <w:p w14:paraId="406A70E8" w14:textId="7B8533D3" w:rsidR="00226D6F" w:rsidRDefault="00226D6F" w:rsidP="009E2373">
      <w:pPr>
        <w:autoSpaceDE w:val="0"/>
        <w:autoSpaceDN w:val="0"/>
        <w:adjustRightInd w:val="0"/>
        <w:spacing w:line="480" w:lineRule="auto"/>
        <w:rPr>
          <w:rFonts w:ascii="Times New Roman" w:hAnsi="Times New Roman" w:cs="Times New Roman"/>
          <w:lang w:val="haw-US"/>
        </w:rPr>
      </w:pPr>
      <w:r>
        <w:rPr>
          <w:rFonts w:ascii="Times New Roman" w:hAnsi="Times New Roman" w:cs="Times New Roman"/>
        </w:rPr>
        <w:lastRenderedPageBreak/>
        <w:tab/>
        <w:t>One echinoid</w:t>
      </w:r>
      <w:r w:rsidR="00DC0D84">
        <w:rPr>
          <w:rFonts w:ascii="Times New Roman" w:hAnsi="Times New Roman" w:cs="Times New Roman"/>
          <w:lang w:val="haw-US"/>
        </w:rPr>
        <w:t xml:space="preserve">, </w:t>
      </w:r>
      <w:r w:rsidRPr="00EF6F36">
        <w:rPr>
          <w:rFonts w:ascii="Times New Roman" w:hAnsi="Times New Roman" w:cs="Times New Roman"/>
          <w:i/>
          <w:iCs/>
        </w:rPr>
        <w:t>Tripneustes gratilla</w:t>
      </w:r>
      <w:r w:rsidR="00DA25D6" w:rsidRPr="00DA25D6">
        <w:rPr>
          <w:rFonts w:ascii="Times New Roman" w:hAnsi="Times New Roman" w:cs="Times New Roman"/>
          <w:lang w:val="haw-US"/>
        </w:rPr>
        <w:t>,</w:t>
      </w:r>
      <w:r w:rsidR="00260458">
        <w:rPr>
          <w:rFonts w:ascii="Times New Roman" w:hAnsi="Times New Roman" w:cs="Times New Roman"/>
        </w:rPr>
        <w:t xml:space="preserve"> </w:t>
      </w:r>
      <w:r>
        <w:rPr>
          <w:rFonts w:ascii="Times New Roman" w:hAnsi="Times New Roman" w:cs="Times New Roman"/>
        </w:rPr>
        <w:t>is a</w:t>
      </w:r>
      <w:r w:rsidR="00005FB0">
        <w:rPr>
          <w:rFonts w:ascii="Times New Roman" w:hAnsi="Times New Roman" w:cs="Times New Roman"/>
          <w:lang w:val="haw-US"/>
        </w:rPr>
        <w:t>n ecologically important</w:t>
      </w:r>
      <w:r>
        <w:rPr>
          <w:rFonts w:ascii="Times New Roman" w:hAnsi="Times New Roman" w:cs="Times New Roman"/>
        </w:rPr>
        <w:t xml:space="preserve"> species of sea urchin native to the Hawaiian </w:t>
      </w:r>
      <w:r w:rsidRPr="00745DAF">
        <w:rPr>
          <w:rFonts w:ascii="Times New Roman" w:hAnsi="Times New Roman" w:cs="Times New Roman"/>
          <w:color w:val="000000" w:themeColor="text1"/>
        </w:rPr>
        <w:t>Islands and also found in coastal regions throughout the Pacific, Indo-Pacific,  Indian Ocean, and the Red Sea (</w:t>
      </w:r>
      <w:hyperlink w:anchor="Fig2Distribution" w:history="1">
        <w:r w:rsidRPr="00745DAF">
          <w:rPr>
            <w:rStyle w:val="Hyperlink"/>
            <w:rFonts w:ascii="Times New Roman" w:hAnsi="Times New Roman" w:cs="Times New Roman"/>
            <w:color w:val="000000" w:themeColor="text1"/>
            <w:u w:val="none"/>
          </w:rPr>
          <w:t>Fig</w:t>
        </w:r>
        <w:r w:rsidR="00DC0D84" w:rsidRPr="00745DAF">
          <w:rPr>
            <w:rStyle w:val="Hyperlink"/>
            <w:rFonts w:ascii="Times New Roman" w:hAnsi="Times New Roman" w:cs="Times New Roman"/>
            <w:color w:val="000000" w:themeColor="text1"/>
            <w:u w:val="none"/>
            <w:lang w:val="haw-US"/>
          </w:rPr>
          <w:t>ure</w:t>
        </w:r>
        <w:r w:rsidRPr="00745DAF">
          <w:rPr>
            <w:rStyle w:val="Hyperlink"/>
            <w:rFonts w:ascii="Times New Roman" w:hAnsi="Times New Roman" w:cs="Times New Roman"/>
            <w:color w:val="000000" w:themeColor="text1"/>
            <w:u w:val="none"/>
          </w:rPr>
          <w:t xml:space="preserve"> </w:t>
        </w:r>
        <w:r w:rsidR="00DC0D84" w:rsidRPr="00745DAF">
          <w:rPr>
            <w:rStyle w:val="Hyperlink"/>
            <w:rFonts w:ascii="Times New Roman" w:hAnsi="Times New Roman" w:cs="Times New Roman"/>
            <w:color w:val="000000" w:themeColor="text1"/>
            <w:u w:val="none"/>
            <w:lang w:val="haw-US"/>
          </w:rPr>
          <w:t>1.2</w:t>
        </w:r>
      </w:hyperlink>
      <w:r w:rsidRPr="00745DAF">
        <w:rPr>
          <w:rFonts w:ascii="Times New Roman" w:hAnsi="Times New Roman" w:cs="Times New Roman"/>
          <w:color w:val="000000" w:themeColor="text1"/>
        </w:rPr>
        <w:t>).</w:t>
      </w:r>
      <w:r w:rsidR="00514369" w:rsidRPr="00514369">
        <w:rPr>
          <w:lang w:val="haw-US"/>
        </w:rPr>
        <w:t xml:space="preserve"> </w:t>
      </w:r>
      <w:r w:rsidR="00514369" w:rsidRPr="00514369">
        <w:rPr>
          <w:rFonts w:ascii="Times New Roman" w:hAnsi="Times New Roman" w:cs="Times New Roman"/>
          <w:color w:val="000000" w:themeColor="text1"/>
          <w:lang w:val="haw-US"/>
        </w:rPr>
        <w:t xml:space="preserve">Because of this broad distribution, </w:t>
      </w:r>
      <w:r w:rsidR="00514369" w:rsidRPr="00514369">
        <w:rPr>
          <w:rFonts w:ascii="Times New Roman" w:hAnsi="Times New Roman" w:cs="Times New Roman"/>
          <w:i/>
          <w:iCs/>
          <w:color w:val="000000" w:themeColor="text1"/>
          <w:lang w:val="haw-US"/>
        </w:rPr>
        <w:t xml:space="preserve">T. gratilla </w:t>
      </w:r>
      <w:r w:rsidR="00260458">
        <w:rPr>
          <w:rFonts w:ascii="Times New Roman" w:hAnsi="Times New Roman" w:cs="Times New Roman"/>
          <w:color w:val="000000" w:themeColor="text1"/>
        </w:rPr>
        <w:t>have been</w:t>
      </w:r>
      <w:r w:rsidR="00514369" w:rsidRPr="00514369">
        <w:rPr>
          <w:rFonts w:ascii="Times New Roman" w:hAnsi="Times New Roman" w:cs="Times New Roman"/>
          <w:color w:val="000000" w:themeColor="text1"/>
          <w:lang w:val="haw-US"/>
        </w:rPr>
        <w:t xml:space="preserve"> found </w:t>
      </w:r>
      <w:r w:rsidR="00260458">
        <w:rPr>
          <w:rFonts w:ascii="Times New Roman" w:hAnsi="Times New Roman" w:cs="Times New Roman"/>
          <w:color w:val="000000" w:themeColor="text1"/>
        </w:rPr>
        <w:t xml:space="preserve">to survive </w:t>
      </w:r>
      <w:r w:rsidR="00514369" w:rsidRPr="00514369">
        <w:rPr>
          <w:rFonts w:ascii="Times New Roman" w:hAnsi="Times New Roman" w:cs="Times New Roman"/>
          <w:color w:val="000000" w:themeColor="text1"/>
          <w:lang w:val="haw-US"/>
        </w:rPr>
        <w:t>in temperatures that range from the lowest 15</w:t>
      </w:r>
      <w:r w:rsidR="00514369" w:rsidRPr="00514369">
        <w:rPr>
          <w:rFonts w:ascii="Times New Roman" w:hAnsi="Times New Roman" w:cs="Times New Roman"/>
          <w:color w:val="000000" w:themeColor="text1"/>
          <w:lang w:val="haw-US"/>
        </w:rPr>
        <w:sym w:font="Symbol" w:char="F0B0"/>
      </w:r>
      <w:r w:rsidR="00514369" w:rsidRPr="00514369">
        <w:rPr>
          <w:rFonts w:ascii="Times New Roman" w:hAnsi="Times New Roman" w:cs="Times New Roman"/>
          <w:color w:val="000000" w:themeColor="text1"/>
          <w:lang w:val="haw-US"/>
        </w:rPr>
        <w:t xml:space="preserve">C in the subspecies </w:t>
      </w:r>
      <w:r w:rsidR="00514369" w:rsidRPr="00514369">
        <w:rPr>
          <w:rFonts w:ascii="Times New Roman" w:hAnsi="Times New Roman" w:cs="Times New Roman"/>
          <w:i/>
          <w:iCs/>
          <w:color w:val="000000" w:themeColor="text1"/>
          <w:lang w:val="haw-US"/>
        </w:rPr>
        <w:t>T. gratilla elatensis</w:t>
      </w:r>
      <w:r w:rsidR="00514369" w:rsidRPr="00514369">
        <w:rPr>
          <w:rFonts w:ascii="Times New Roman" w:hAnsi="Times New Roman" w:cs="Times New Roman"/>
          <w:color w:val="000000" w:themeColor="text1"/>
          <w:lang w:val="haw-US"/>
        </w:rPr>
        <w:t xml:space="preserve"> in the Red Sea</w:t>
      </w:r>
      <w:r w:rsidR="0067648E">
        <w:rPr>
          <w:rFonts w:ascii="Times New Roman" w:hAnsi="Times New Roman" w:cs="Times New Roman"/>
          <w:color w:val="000000" w:themeColor="text1"/>
          <w:lang w:val="haw-US"/>
        </w:rPr>
        <w:t xml:space="preserve"> </w:t>
      </w:r>
      <w:r w:rsidR="0067648E" w:rsidRPr="00514369">
        <w:rPr>
          <w:rFonts w:ascii="Times New Roman" w:hAnsi="Times New Roman" w:cs="Times New Roman"/>
          <w:color w:val="000000" w:themeColor="text1"/>
          <w:lang w:val="haw-US"/>
        </w:rPr>
        <w:t>(Dafni, 1992)</w:t>
      </w:r>
      <w:r w:rsidR="00514369">
        <w:rPr>
          <w:rFonts w:ascii="Times New Roman" w:hAnsi="Times New Roman" w:cs="Times New Roman"/>
          <w:color w:val="000000" w:themeColor="text1"/>
          <w:lang w:val="haw-US"/>
        </w:rPr>
        <w:t>,</w:t>
      </w:r>
      <w:r w:rsidR="00514369" w:rsidRPr="00514369">
        <w:rPr>
          <w:rFonts w:ascii="Times New Roman" w:hAnsi="Times New Roman" w:cs="Times New Roman"/>
          <w:color w:val="000000" w:themeColor="text1"/>
          <w:lang w:val="haw-US"/>
        </w:rPr>
        <w:t xml:space="preserve"> to the highest of 32</w:t>
      </w:r>
      <w:r w:rsidR="00514369" w:rsidRPr="00514369">
        <w:rPr>
          <w:rFonts w:ascii="Times New Roman" w:hAnsi="Times New Roman" w:cs="Times New Roman"/>
          <w:color w:val="000000" w:themeColor="text1"/>
          <w:lang w:val="haw-US"/>
        </w:rPr>
        <w:sym w:font="Symbol" w:char="F0B0"/>
      </w:r>
      <w:r w:rsidR="00514369" w:rsidRPr="00514369">
        <w:rPr>
          <w:rFonts w:ascii="Times New Roman" w:hAnsi="Times New Roman" w:cs="Times New Roman"/>
          <w:color w:val="000000" w:themeColor="text1"/>
          <w:lang w:val="haw-US"/>
        </w:rPr>
        <w:t>C in Madagascar (summarized by Toha et al., 2017).</w:t>
      </w:r>
      <w:r w:rsidRPr="00745DAF">
        <w:rPr>
          <w:rFonts w:ascii="Times New Roman" w:hAnsi="Times New Roman" w:cs="Times New Roman"/>
          <w:color w:val="000000" w:themeColor="text1"/>
        </w:rPr>
        <w:t xml:space="preserve"> </w:t>
      </w:r>
      <w:r w:rsidR="008B0A90">
        <w:rPr>
          <w:rFonts w:ascii="Times New Roman" w:hAnsi="Times New Roman" w:cs="Times New Roman"/>
          <w:color w:val="000000" w:themeColor="text1"/>
        </w:rPr>
        <w:t>C</w:t>
      </w:r>
      <w:r w:rsidR="00053FC0" w:rsidRPr="00745DAF">
        <w:rPr>
          <w:rFonts w:ascii="Times New Roman" w:hAnsi="Times New Roman" w:cs="Times New Roman"/>
          <w:color w:val="000000" w:themeColor="text1"/>
        </w:rPr>
        <w:t xml:space="preserve">ommonly </w:t>
      </w:r>
      <w:r w:rsidR="00053FC0">
        <w:rPr>
          <w:rFonts w:ascii="Times New Roman" w:hAnsi="Times New Roman" w:cs="Times New Roman"/>
        </w:rPr>
        <w:t xml:space="preserve">known as the ‘collector urchin’, </w:t>
      </w:r>
      <w:r w:rsidR="00053FC0">
        <w:rPr>
          <w:rFonts w:ascii="Times New Roman" w:hAnsi="Times New Roman" w:cs="Times New Roman"/>
          <w:i/>
        </w:rPr>
        <w:t>T. gratilla</w:t>
      </w:r>
      <w:r w:rsidR="00053FC0">
        <w:rPr>
          <w:rFonts w:ascii="Times New Roman" w:hAnsi="Times New Roman" w:cs="Times New Roman"/>
        </w:rPr>
        <w:t xml:space="preserve"> gets the name from its gathering behavior, placing rocks, sponges, or bits of algae on the aboral surface of the test</w:t>
      </w:r>
      <w:r w:rsidR="007D4BDE">
        <w:rPr>
          <w:rFonts w:ascii="Times New Roman" w:hAnsi="Times New Roman" w:cs="Times New Roman"/>
          <w:lang w:val="haw-US"/>
        </w:rPr>
        <w:t xml:space="preserve">, purportedly to </w:t>
      </w:r>
      <w:r w:rsidR="00053FC0">
        <w:rPr>
          <w:rFonts w:ascii="Times New Roman" w:hAnsi="Times New Roman" w:cs="Times New Roman"/>
        </w:rPr>
        <w:t xml:space="preserve">protect against predators or elements </w:t>
      </w:r>
      <w:r w:rsidR="00053FC0">
        <w:rPr>
          <w:rFonts w:ascii="Times New Roman" w:hAnsi="Times New Roman" w:cs="Times New Roman"/>
        </w:rPr>
        <w:fldChar w:fldCharType="begin" w:fldLock="1"/>
      </w:r>
      <w:r w:rsidR="00053FC0">
        <w:rPr>
          <w:rFonts w:ascii="Times New Roman" w:hAnsi="Times New Roman" w:cs="Times New Roman"/>
        </w:rPr>
        <w:instrText>ADDIN CSL_CITATION {"citationItems":[{"id":"ITEM-1","itemData":{"DOI":"10.13057/oceanlife/o010101","ISSN":"2580-4529","abstract":"Toha AHA, Sumitro SB, Hakim L, Widodo N, Binur R, Suhaemi, Anggoro AW. 2017. Review: Biology of the commercially used sea urchin Tripneustes gratilla (Linnaeus, 1758) (Echinoidea: Echinodermata). Ocean Life 1: 1-10. Tripneustes gratilla is a species of sea urchin in shallow tropical waters. The species is economically and commercially important, has ecological value, and prospects as a biological control agent. It is considered as the commercially traded sea urchin. Overexploitation has caused a sharp decline in T. gratilla populations. Understanding biological aspects of T. gratilla is critical to the sustainable use of this resource in the future.","author":[{"dropping-particle":"","family":"Toha","given":"ABDUL HAMID A.","non-dropping-particle":"","parse-names":false,"suffix":""},{"dropping-particle":"","family":"Sumitro","given":"SUTIMAN B.","non-dropping-particle":"","parse-names":false,"suffix":""},{"dropping-particle":"","family":"Hakim","given":"LUCHMAN","non-dropping-particle":"","parse-names":false,"suffix":""},{"dropping-particle":"","family":"Widodo","given":"NASHI","non-dropping-particle":"","parse-names":false,"suffix":""},{"dropping-particle":"","family":"Binur","given":"ROBI","non-dropping-particle":"","parse-names":false,"suffix":""},{"dropping-particle":"","family":"Suhaemi","given":"SUHAEMI","non-dropping-particle":"","parse-names":false,"suffix":""},{"dropping-particle":"","family":"Anggoro","given":"AJI W.","non-dropping-particle":"","parse-names":false,"suffix":""}],"container-title":"Ocean Life","id":"ITEM-1","issue":"1","issued":{"date-parts":[["2017"]]},"page":"1-10","title":"Review: Biology of the commercially used sea urchin Tripneustes gratilla (Linnaeus, 1758) (Echinoidea: Echinodermata)","type":"article-journal","volume":"1"},"uris":["http://www.mendeley.com/documents/?uuid=69bba83a-76e9-4e79-929c-efd79b6683a8"]}],"mendeley":{"formattedCitation":"(Toha et al., 2017)","manualFormatting":"(Toha et al., 2017)","plainTextFormattedCitation":"(Toha et al., 2017)","previouslyFormattedCitation":"(Toha et al., 2017)"},"properties":{"noteIndex":0},"schema":"https://github.com/citation-style-language/schema/raw/master/csl-citation.json"}</w:instrText>
      </w:r>
      <w:r w:rsidR="00053FC0">
        <w:rPr>
          <w:rFonts w:ascii="Times New Roman" w:hAnsi="Times New Roman" w:cs="Times New Roman"/>
        </w:rPr>
        <w:fldChar w:fldCharType="separate"/>
      </w:r>
      <w:r w:rsidR="00053FC0" w:rsidRPr="003477F4">
        <w:rPr>
          <w:rFonts w:ascii="Times New Roman" w:hAnsi="Times New Roman" w:cs="Times New Roman"/>
          <w:noProof/>
        </w:rPr>
        <w:t>(T</w:t>
      </w:r>
      <w:r w:rsidR="00053FC0">
        <w:rPr>
          <w:rFonts w:ascii="Times New Roman" w:hAnsi="Times New Roman" w:cs="Times New Roman"/>
          <w:noProof/>
        </w:rPr>
        <w:t>oha</w:t>
      </w:r>
      <w:r w:rsidR="00053FC0" w:rsidRPr="003477F4">
        <w:rPr>
          <w:rFonts w:ascii="Times New Roman" w:hAnsi="Times New Roman" w:cs="Times New Roman"/>
          <w:noProof/>
        </w:rPr>
        <w:t xml:space="preserve"> et al., 2017)</w:t>
      </w:r>
      <w:r w:rsidR="00053FC0">
        <w:rPr>
          <w:rFonts w:ascii="Times New Roman" w:hAnsi="Times New Roman" w:cs="Times New Roman"/>
        </w:rPr>
        <w:fldChar w:fldCharType="end"/>
      </w:r>
      <w:r w:rsidR="00053FC0">
        <w:rPr>
          <w:rFonts w:ascii="Times New Roman" w:hAnsi="Times New Roman" w:cs="Times New Roman"/>
        </w:rPr>
        <w:t xml:space="preserve">. </w:t>
      </w:r>
      <w:r w:rsidR="00B47F07">
        <w:rPr>
          <w:rFonts w:ascii="Times New Roman" w:hAnsi="Times New Roman" w:cs="Times New Roman"/>
          <w:lang w:val="haw-US"/>
        </w:rPr>
        <w:t xml:space="preserve">Reductions in </w:t>
      </w:r>
      <w:r w:rsidR="00353B91">
        <w:rPr>
          <w:rFonts w:ascii="Times New Roman" w:hAnsi="Times New Roman" w:cs="Times New Roman"/>
        </w:rPr>
        <w:t xml:space="preserve">this </w:t>
      </w:r>
      <w:r w:rsidR="00B47F07">
        <w:rPr>
          <w:rFonts w:ascii="Times New Roman" w:hAnsi="Times New Roman" w:cs="Times New Roman"/>
          <w:lang w:val="haw-US"/>
        </w:rPr>
        <w:t xml:space="preserve">covering </w:t>
      </w:r>
      <w:r w:rsidR="00C557A7">
        <w:rPr>
          <w:rFonts w:ascii="Times New Roman" w:hAnsi="Times New Roman" w:cs="Times New Roman"/>
          <w:lang w:val="haw-US"/>
        </w:rPr>
        <w:t>behavio</w:t>
      </w:r>
      <w:r w:rsidR="009177BA">
        <w:rPr>
          <w:rFonts w:ascii="Times New Roman" w:hAnsi="Times New Roman" w:cs="Times New Roman"/>
          <w:lang w:val="haw-US"/>
        </w:rPr>
        <w:t>r</w:t>
      </w:r>
      <w:r w:rsidR="008A1362">
        <w:rPr>
          <w:rFonts w:ascii="Times New Roman" w:hAnsi="Times New Roman" w:cs="Times New Roman"/>
          <w:lang w:val="haw-US"/>
        </w:rPr>
        <w:t xml:space="preserve">, both ability and reaction time to first cover, </w:t>
      </w:r>
      <w:r w:rsidR="009177BA">
        <w:rPr>
          <w:rFonts w:ascii="Times New Roman" w:hAnsi="Times New Roman" w:cs="Times New Roman"/>
          <w:lang w:val="haw-US"/>
        </w:rPr>
        <w:t>has been observed in the urchin</w:t>
      </w:r>
      <w:r w:rsidR="00AB0BEA">
        <w:rPr>
          <w:rFonts w:ascii="Times New Roman" w:hAnsi="Times New Roman" w:cs="Times New Roman"/>
          <w:lang w:val="haw-US"/>
        </w:rPr>
        <w:t xml:space="preserve"> </w:t>
      </w:r>
      <w:r w:rsidR="009177BA" w:rsidRPr="009177BA">
        <w:rPr>
          <w:rFonts w:ascii="Times New Roman" w:hAnsi="Times New Roman" w:cs="Times New Roman"/>
          <w:i/>
          <w:iCs/>
        </w:rPr>
        <w:t>Strongylocentrotus intermedius</w:t>
      </w:r>
      <w:r w:rsidR="009177BA">
        <w:rPr>
          <w:rFonts w:ascii="Times New Roman" w:hAnsi="Times New Roman" w:cs="Times New Roman"/>
          <w:i/>
          <w:iCs/>
          <w:lang w:val="haw-US"/>
        </w:rPr>
        <w:t xml:space="preserve"> </w:t>
      </w:r>
      <w:r w:rsidR="009177BA" w:rsidRPr="009177BA">
        <w:rPr>
          <w:rFonts w:ascii="Times New Roman" w:hAnsi="Times New Roman" w:cs="Times New Roman"/>
          <w:lang w:val="haw-US"/>
        </w:rPr>
        <w:t>when</w:t>
      </w:r>
      <w:r w:rsidR="00AB0BEA">
        <w:rPr>
          <w:rFonts w:ascii="Times New Roman" w:hAnsi="Times New Roman" w:cs="Times New Roman"/>
          <w:lang w:val="haw-US"/>
        </w:rPr>
        <w:t xml:space="preserve"> exposed to long-term</w:t>
      </w:r>
      <w:r w:rsidR="008A1362">
        <w:rPr>
          <w:rFonts w:ascii="Times New Roman" w:hAnsi="Times New Roman" w:cs="Times New Roman"/>
          <w:lang w:val="haw-US"/>
        </w:rPr>
        <w:t xml:space="preserve"> warming (~3</w:t>
      </w:r>
      <w:r w:rsidR="008A1362">
        <w:rPr>
          <w:rFonts w:ascii="Times New Roman" w:hAnsi="Times New Roman" w:cs="Times New Roman"/>
          <w:lang w:val="haw-US"/>
        </w:rPr>
        <w:sym w:font="Symbol" w:char="F0B0"/>
      </w:r>
      <w:r w:rsidR="008A1362">
        <w:rPr>
          <w:rFonts w:ascii="Times New Roman" w:hAnsi="Times New Roman" w:cs="Times New Roman"/>
          <w:lang w:val="haw-US"/>
        </w:rPr>
        <w:t xml:space="preserve"> above ambient) conditions </w:t>
      </w:r>
      <w:r w:rsidR="008A1362">
        <w:rPr>
          <w:rFonts w:ascii="Times New Roman" w:hAnsi="Times New Roman" w:cs="Times New Roman"/>
          <w:lang w:val="haw-US"/>
        </w:rPr>
        <w:fldChar w:fldCharType="begin" w:fldLock="1"/>
      </w:r>
      <w:r w:rsidR="005167B7">
        <w:rPr>
          <w:rFonts w:ascii="Times New Roman" w:hAnsi="Times New Roman" w:cs="Times New Roman"/>
          <w:lang w:val="haw-US"/>
        </w:rPr>
        <w:instrText>ADDIN CSL_CITATION {"citationItems":[{"id":"ITEM-1","itemData":{"DOI":"10.7717/peerj.3122","ISBN":"2167-8359","ISSN":"2167-8359","abstract":"&lt;p&gt; Increases in ocean temperature due to climate change are predicted to change the behaviors of marine invertebrates. Altered behaviors of keystone ecosystem engineers such as echinoderms will have consequences for the fitness of individuals, which are expected to flow on to the local ecosystem. Relatively few studies have investigated the behavioral responses of echinoderms to long-term elevated temperature. We investigated the effects of exposure to long-term (</w:instrText>
      </w:r>
      <w:r w:rsidR="005167B7">
        <w:rPr>
          <w:rFonts w:ascii="Cambria Math" w:hAnsi="Cambria Math" w:cs="Cambria Math"/>
          <w:lang w:val="haw-US"/>
        </w:rPr>
        <w:instrText>∼</w:instrText>
      </w:r>
      <w:r w:rsidR="005167B7">
        <w:rPr>
          <w:rFonts w:ascii="Times New Roman" w:hAnsi="Times New Roman" w:cs="Times New Roman"/>
          <w:lang w:val="haw-US"/>
        </w:rPr>
        <w:instrText>31 weeks) elevated temperature (</w:instrText>
      </w:r>
      <w:r w:rsidR="005167B7">
        <w:rPr>
          <w:rFonts w:ascii="Cambria Math" w:hAnsi="Cambria Math" w:cs="Cambria Math"/>
          <w:lang w:val="haw-US"/>
        </w:rPr>
        <w:instrText>∼</w:instrText>
      </w:r>
      <w:r w:rsidR="005167B7">
        <w:rPr>
          <w:rFonts w:ascii="Times New Roman" w:hAnsi="Times New Roman" w:cs="Times New Roman"/>
          <w:lang w:val="haw-US"/>
        </w:rPr>
        <w:instrText>3 °C above the ambient water temperature) on covering, sheltering and righting behaviors of the sea urchin &lt;italic&gt;Strongylocentrotus intermedius&lt;/italic&gt; . Long-term elevated temperature showed different effects on the three behaviors. It significantly decreased covering behavior, including both covering behavior reaction (time to first covering) and ability (number of covered sea urchins and number of shells used for covering). Conversely, exposure to long-term elevated temperature significantly increased sheltering behavior. Righting response in &lt;italic&gt;S. intermedius&lt;/italic&gt; was not significantly different between temperature treatments. The results provide new information into behavioral responses of echinoderms to ocean warming. &lt;/p&gt;","author":[{"dropping-particle":"","family":"Zhang","given":"Lisheng","non-dropping-particle":"","parse-names":false,"suffix":""},{"dropping-particle":"","family":"Zhang","given":"Lingling","non-dropping-particle":"","parse-names":false,"suffix":""},{"dropping-particle":"","family":"Shi","given":"Dongtao","non-dropping-particle":"","parse-names":false,"suffix":""},{"dropping-particle":"","family":"Wei","given":"Jing","non-dropping-particle":"","parse-names":false,"suffix":""},{"dropping-particle":"","family":"Chang","given":"Yaqing","non-dropping-particle":"","parse-names":false,"suffix":""},{"dropping-particle":"","family":"Zhao","given":"Chong","non-dropping-particle":"","parse-names":false,"suffix":""}],"container-title":"PeerJ","id":"ITEM-1","issued":{"date-parts":[["2017"]]},"page":"e3122","title":"Effects of long-term elevated temperature on covering, sheltering and righting behaviors of the sea urchin &lt;i&gt;Strongylocentrotus intermedius&lt;/i&gt;","type":"article-journal","volume":"5"},"uris":["http://www.mendeley.com/documents/?uuid=80dadf3a-170d-42fa-88a8-4d9a977cb69c"]}],"mendeley":{"formattedCitation":"(Zhang et al., 2017)","plainTextFormattedCitation":"(Zhang et al., 2017)","previouslyFormattedCitation":"(Zhang et al., 2017)"},"properties":{"noteIndex":0},"schema":"https://github.com/citation-style-language/schema/raw/master/csl-citation.json"}</w:instrText>
      </w:r>
      <w:r w:rsidR="008A1362">
        <w:rPr>
          <w:rFonts w:ascii="Times New Roman" w:hAnsi="Times New Roman" w:cs="Times New Roman"/>
          <w:lang w:val="haw-US"/>
        </w:rPr>
        <w:fldChar w:fldCharType="separate"/>
      </w:r>
      <w:r w:rsidR="00B06E15" w:rsidRPr="00B06E15">
        <w:rPr>
          <w:rFonts w:ascii="Times New Roman" w:hAnsi="Times New Roman" w:cs="Times New Roman"/>
          <w:noProof/>
          <w:lang w:val="haw-US"/>
        </w:rPr>
        <w:t>(Zhang et al., 2017)</w:t>
      </w:r>
      <w:r w:rsidR="008A1362">
        <w:rPr>
          <w:rFonts w:ascii="Times New Roman" w:hAnsi="Times New Roman" w:cs="Times New Roman"/>
          <w:lang w:val="haw-US"/>
        </w:rPr>
        <w:fldChar w:fldCharType="end"/>
      </w:r>
      <w:r w:rsidR="008A1362">
        <w:rPr>
          <w:rFonts w:ascii="Times New Roman" w:hAnsi="Times New Roman" w:cs="Times New Roman"/>
          <w:lang w:val="haw-US"/>
        </w:rPr>
        <w:t>.</w:t>
      </w:r>
    </w:p>
    <w:p w14:paraId="2510B85B" w14:textId="77777777" w:rsidR="00F05180" w:rsidRPr="00B47F07" w:rsidRDefault="00F05180" w:rsidP="009E2373">
      <w:pPr>
        <w:autoSpaceDE w:val="0"/>
        <w:autoSpaceDN w:val="0"/>
        <w:adjustRightInd w:val="0"/>
        <w:spacing w:line="480" w:lineRule="auto"/>
        <w:rPr>
          <w:rFonts w:ascii="Times New Roman" w:hAnsi="Times New Roman" w:cs="Times New Roman"/>
          <w:lang w:val="haw-US"/>
        </w:rPr>
      </w:pPr>
    </w:p>
    <w:p w14:paraId="4E7A3E16" w14:textId="77777777" w:rsidR="00226D6F" w:rsidRDefault="00226D6F" w:rsidP="009E2373">
      <w:pPr>
        <w:autoSpaceDE w:val="0"/>
        <w:autoSpaceDN w:val="0"/>
        <w:adjustRightInd w:val="0"/>
        <w:spacing w:line="480" w:lineRule="auto"/>
        <w:jc w:val="center"/>
        <w:rPr>
          <w:rFonts w:ascii="Times New Roman" w:hAnsi="Times New Roman" w:cs="Times New Roman"/>
        </w:rPr>
      </w:pPr>
      <w:r>
        <w:rPr>
          <w:rFonts w:ascii="Times New Roman" w:hAnsi="Times New Roman" w:cs="Times New Roman"/>
          <w:noProof/>
        </w:rPr>
        <w:drawing>
          <wp:inline distT="0" distB="0" distL="0" distR="0" wp14:anchorId="3C99ABD0" wp14:editId="3BA00FFB">
            <wp:extent cx="5877918" cy="2789499"/>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stribution map.jpg"/>
                    <pic:cNvPicPr/>
                  </pic:nvPicPr>
                  <pic:blipFill>
                    <a:blip r:embed="rId16" cstate="screen">
                      <a:extLst>
                        <a:ext uri="{28A0092B-C50C-407E-A947-70E740481C1C}">
                          <a14:useLocalDpi xmlns:a14="http://schemas.microsoft.com/office/drawing/2010/main"/>
                        </a:ext>
                      </a:extLst>
                    </a:blip>
                    <a:stretch>
                      <a:fillRect/>
                    </a:stretch>
                  </pic:blipFill>
                  <pic:spPr>
                    <a:xfrm>
                      <a:off x="0" y="0"/>
                      <a:ext cx="5926667" cy="2812634"/>
                    </a:xfrm>
                    <a:prstGeom prst="rect">
                      <a:avLst/>
                    </a:prstGeom>
                  </pic:spPr>
                </pic:pic>
              </a:graphicData>
            </a:graphic>
          </wp:inline>
        </w:drawing>
      </w:r>
    </w:p>
    <w:p w14:paraId="6E44D806" w14:textId="068A0D92" w:rsidR="005F272A" w:rsidRPr="005F272A" w:rsidRDefault="00226D6F" w:rsidP="009E2373">
      <w:pPr>
        <w:autoSpaceDE w:val="0"/>
        <w:autoSpaceDN w:val="0"/>
        <w:adjustRightInd w:val="0"/>
        <w:spacing w:line="480" w:lineRule="auto"/>
        <w:rPr>
          <w:rFonts w:ascii="Times New Roman" w:hAnsi="Times New Roman" w:cs="Times New Roman"/>
          <w:i/>
          <w:iCs/>
        </w:rPr>
      </w:pPr>
      <w:bookmarkStart w:id="4" w:name="Fig2Distribution"/>
      <w:r w:rsidRPr="00CA17A2">
        <w:rPr>
          <w:rFonts w:ascii="Times New Roman" w:hAnsi="Times New Roman" w:cs="Times New Roman"/>
          <w:b/>
          <w:bCs/>
        </w:rPr>
        <w:t>Fig</w:t>
      </w:r>
      <w:r w:rsidR="00A77743" w:rsidRPr="00CA17A2">
        <w:rPr>
          <w:rFonts w:ascii="Times New Roman" w:hAnsi="Times New Roman" w:cs="Times New Roman"/>
          <w:b/>
          <w:bCs/>
        </w:rPr>
        <w:t>ure</w:t>
      </w:r>
      <w:r w:rsidRPr="00CA17A2">
        <w:rPr>
          <w:rFonts w:ascii="Times New Roman" w:hAnsi="Times New Roman" w:cs="Times New Roman"/>
          <w:b/>
          <w:bCs/>
        </w:rPr>
        <w:t xml:space="preserve"> </w:t>
      </w:r>
      <w:bookmarkEnd w:id="4"/>
      <w:r w:rsidR="00A77743" w:rsidRPr="00CA17A2">
        <w:rPr>
          <w:rFonts w:ascii="Times New Roman" w:hAnsi="Times New Roman" w:cs="Times New Roman"/>
          <w:b/>
          <w:bCs/>
        </w:rPr>
        <w:t>1.2</w:t>
      </w:r>
      <w:r w:rsidRPr="00CA17A2">
        <w:rPr>
          <w:rFonts w:ascii="Times New Roman" w:hAnsi="Times New Roman" w:cs="Times New Roman"/>
          <w:b/>
          <w:bCs/>
        </w:rPr>
        <w:t>.</w:t>
      </w:r>
      <w:r w:rsidRPr="00CA17A2">
        <w:rPr>
          <w:rFonts w:ascii="Times New Roman" w:hAnsi="Times New Roman" w:cs="Times New Roman"/>
        </w:rPr>
        <w:t xml:space="preserve"> Distribution of </w:t>
      </w:r>
      <w:r w:rsidRPr="00CA17A2">
        <w:rPr>
          <w:rFonts w:ascii="Times New Roman" w:hAnsi="Times New Roman" w:cs="Times New Roman"/>
          <w:i/>
          <w:iCs/>
        </w:rPr>
        <w:t xml:space="preserve">Tripneustes gratilla. </w:t>
      </w:r>
      <w:r w:rsidRPr="00CA17A2">
        <w:rPr>
          <w:rFonts w:ascii="Times New Roman" w:hAnsi="Times New Roman" w:cs="Times New Roman"/>
          <w:i/>
          <w:iCs/>
        </w:rPr>
        <w:fldChar w:fldCharType="begin" w:fldLock="1"/>
      </w:r>
      <w:r w:rsidRPr="00CA17A2">
        <w:rPr>
          <w:rFonts w:ascii="Times New Roman" w:hAnsi="Times New Roman" w:cs="Times New Roman"/>
          <w:i/>
          <w:iCs/>
        </w:rPr>
        <w:instrText>ADDIN CSL_CITATION {"citationItems":[{"id":"ITEM-1","itemData":{"DOI":"10.13057/oceanlife/o010101","ISSN":"2580-4529","abstract":"Toha AHA, Sumitro SB, Hakim L, Widodo N, Binur R, Suhaemi, Anggoro AW. 2017. Review: Biology of the commercially used sea urchin Tripneustes gratilla (Linnaeus, 1758) (Echinoidea: Echinodermata). Ocean Life 1: 1-10. Tripneustes gratilla is a species of sea urchin in shallow tropical waters. The species is economically and commercially important, has ecological value, and prospects as a biological control agent. It is considered as the commercially traded sea urchin. Overexploitation has caused a sharp decline in T. gratilla populations. Understanding biological aspects of T. gratilla is critical to the sustainable use of this resource in the future.","author":[{"dropping-particle":"","family":"Toha","given":"ABDUL HAMID A.","non-dropping-particle":"","parse-names":false,"suffix":""},{"dropping-particle":"","family":"Sumitro","given":"SUTIMAN B.","non-dropping-particle":"","parse-names":false,"suffix":""},{"dropping-particle":"","family":"Hakim","given":"LUCHMAN","non-dropping-particle":"","parse-names":false,"suffix":""},{"dropping-particle":"","family":"Widodo","given":"NASHI","non-dropping-particle":"","parse-names":false,"suffix":""},{"dropping-particle":"","family":"Binur","given":"ROBI","non-dropping-particle":"","parse-names":false,"suffix":""},{"dropping-particle":"","family":"Suhaemi","given":"SUHAEMI","non-dropping-particle":"","parse-names":false,"suffix":""},{"dropping-particle":"","family":"Anggoro","given":"AJI W.","non-dropping-particle":"","parse-names":false,"suffix":""}],"container-title":"Ocean Life","id":"ITEM-1","issue":"1","issued":{"date-parts":[["2017"]]},"page":"1-10","title":"Review: Biology of the commercially used sea urchin Tripneustes gratilla (Linnaeus, 1758) (Echinoidea: Echinodermata)","type":"article-journal","volume":"1"},"uris":["http://www.mendeley.com/documents/?uuid=69bba83a-76e9-4e79-929c-efd79b6683a8"]}],"mendeley":{"formattedCitation":"(Toha et al., 2017)","plainTextFormattedCitation":"(Toha et al., 2017)","previouslyFormattedCitation":"(Toha et al., 2017)"},"properties":{"noteIndex":0},"schema":"https://github.com/citation-style-language/schema/raw/master/csl-citation.json"}</w:instrText>
      </w:r>
      <w:r w:rsidRPr="00CA17A2">
        <w:rPr>
          <w:rFonts w:ascii="Times New Roman" w:hAnsi="Times New Roman" w:cs="Times New Roman"/>
          <w:i/>
          <w:iCs/>
        </w:rPr>
        <w:fldChar w:fldCharType="separate"/>
      </w:r>
      <w:r w:rsidRPr="00CA17A2">
        <w:rPr>
          <w:rFonts w:ascii="Times New Roman" w:hAnsi="Times New Roman" w:cs="Times New Roman"/>
          <w:iCs/>
          <w:noProof/>
        </w:rPr>
        <w:t>(Toha et al., 2017)</w:t>
      </w:r>
      <w:r w:rsidRPr="00CA17A2">
        <w:rPr>
          <w:rFonts w:ascii="Times New Roman" w:hAnsi="Times New Roman" w:cs="Times New Roman"/>
          <w:i/>
          <w:iCs/>
        </w:rPr>
        <w:fldChar w:fldCharType="end"/>
      </w:r>
    </w:p>
    <w:p w14:paraId="78DC76AF" w14:textId="77777777" w:rsidR="00353B91" w:rsidRDefault="00226D6F" w:rsidP="009E2373">
      <w:pPr>
        <w:autoSpaceDE w:val="0"/>
        <w:autoSpaceDN w:val="0"/>
        <w:adjustRightInd w:val="0"/>
        <w:spacing w:line="480" w:lineRule="auto"/>
        <w:rPr>
          <w:rFonts w:ascii="Times New Roman" w:hAnsi="Times New Roman" w:cs="Times New Roman"/>
        </w:rPr>
      </w:pPr>
      <w:r>
        <w:rPr>
          <w:rFonts w:ascii="Times New Roman" w:hAnsi="Times New Roman" w:cs="Times New Roman"/>
        </w:rPr>
        <w:tab/>
      </w:r>
    </w:p>
    <w:p w14:paraId="015AEED1" w14:textId="4022246E" w:rsidR="00226D6F" w:rsidRDefault="00226D6F" w:rsidP="009E2373">
      <w:pPr>
        <w:autoSpaceDE w:val="0"/>
        <w:autoSpaceDN w:val="0"/>
        <w:adjustRightInd w:val="0"/>
        <w:spacing w:line="480" w:lineRule="auto"/>
        <w:rPr>
          <w:rFonts w:ascii="Times New Roman" w:hAnsi="Times New Roman" w:cs="Times New Roman"/>
        </w:rPr>
      </w:pPr>
      <w:r>
        <w:rPr>
          <w:rFonts w:ascii="Times New Roman" w:hAnsi="Times New Roman" w:cs="Times New Roman"/>
        </w:rPr>
        <w:lastRenderedPageBreak/>
        <w:t xml:space="preserve">Collector urchins are one of the fastest growing echinoid species, reaching reproductive maturity </w:t>
      </w:r>
      <w:r w:rsidR="007D4BDE">
        <w:rPr>
          <w:rFonts w:ascii="Times New Roman" w:hAnsi="Times New Roman" w:cs="Times New Roman"/>
          <w:lang w:val="haw-US"/>
        </w:rPr>
        <w:t xml:space="preserve">at </w:t>
      </w:r>
      <w:r w:rsidR="007D4BDE">
        <w:rPr>
          <w:rFonts w:ascii="Times New Roman" w:hAnsi="Times New Roman" w:cs="Times New Roman"/>
        </w:rPr>
        <w:t xml:space="preserve">50-60 mm </w:t>
      </w:r>
      <w:r w:rsidR="007D4BDE">
        <w:rPr>
          <w:rFonts w:ascii="Times New Roman" w:hAnsi="Times New Roman" w:cs="Times New Roman"/>
          <w:lang w:val="haw-US"/>
        </w:rPr>
        <w:t>test diameter (</w:t>
      </w:r>
      <w:r w:rsidR="007D4BDE">
        <w:rPr>
          <w:rFonts w:ascii="Times New Roman" w:hAnsi="Times New Roman" w:cs="Times New Roman"/>
        </w:rPr>
        <w:t>TD</w:t>
      </w:r>
      <w:r w:rsidR="007D4BDE">
        <w:rPr>
          <w:rFonts w:ascii="Times New Roman" w:hAnsi="Times New Roman" w:cs="Times New Roman"/>
          <w:lang w:val="haw-US"/>
        </w:rPr>
        <w:t xml:space="preserve">) </w:t>
      </w:r>
      <w:r>
        <w:rPr>
          <w:rFonts w:ascii="Times New Roman" w:hAnsi="Times New Roman" w:cs="Times New Roman"/>
        </w:rPr>
        <w:t>in less than a year</w:t>
      </w:r>
      <w:r w:rsidR="00461F90">
        <w:rPr>
          <w:rFonts w:ascii="Times New Roman" w:hAnsi="Times New Roman" w:cs="Times New Roman"/>
          <w:lang w:val="haw-US"/>
        </w:rPr>
        <w:t xml:space="preserve"> </w:t>
      </w:r>
      <w:r>
        <w:rPr>
          <w:rFonts w:ascii="Times New Roman" w:hAnsi="Times New Roman" w:cs="Times New Roman"/>
        </w:rPr>
        <w:fldChar w:fldCharType="begin" w:fldLock="1"/>
      </w:r>
      <w:r w:rsidR="00187F55">
        <w:rPr>
          <w:rFonts w:ascii="Times New Roman" w:hAnsi="Times New Roman" w:cs="Times New Roman"/>
        </w:rPr>
        <w:instrText>ADDIN CSL_CITATION {"citationItems":[{"id":"ITEM-1","itemData":{"DOI":"10.1098/rspb.2017.2684","ISBN":"0962-8452","ISSN":"14712954","PMID":"29643209","abstract":"Understanding how growth trajectories of calcifying invertebrates are affected by changing climate requires acclimation experiments that follow development across life-history transitions. In a long-term acclimation study, the effects of increased acidification and temperature on survival and growth of the tropical sea urchin Tripneustes gratilla from the early juven- ile (5mm test diameter—TD) through the developmental transition to the mature adult (60mmTD) were investigated. Juveniles were reared in a com- bination of three temperature and three pH/pCO2 treatments, including treatments commensurate with global change projections. Elevated tempera- ture and pCO2/pH both affected growth, but there was no interaction between these factors. The urchins grew more slowly at pH 7.6, but not at pH 7.8. Slow growth may be influenced by the inability to compensate coe- lomic fluid acid–base balance at pH 7.6. Growth was faster at þ3 and þ68C compared to that in ambient temperature. Acidification and warming had strong and interactive effects on reproductive potential. Warming increased the gonad index, but acidification decreased it. At pH 7.6 there were vir- tually no gonads in any urchins regardless of temperature. The T. gratilla were larger at maturity under combined near-future warming and acidifica- tion scenarios (þ38C/pH 7.8). Although the juveniles grew and survived in near-future warming and acidification conditions, chronic exposure to these stressors from an early stage altered allocation to somatic and gonad growth. In the absence of phenotypic adjustment, the interactive effects of warming and acidification on the benthic life phases of sea urchins may compromise reproductive fitness and population maintenance as global climatic change unfolds. Electronic","author":[{"dropping-particle":"","family":"Dworjanyn","given":"Symon A","non-dropping-particle":"","parse-names":false,"suffix":""},{"dropping-particle":"","family":"Byrne","given":"Maria","non-dropping-particle":"","parse-names":false,"suffix":""}],"container-title":"Proceedings of the Royal Society B: Biological Sciences","id":"ITEM-1","issue":"1876","issued":{"date-parts":[["2018"]]},"title":"Impacts of ocean acidification on sea urchin growth across the juvenile to mature adult life-stage transition is mitigated by warming","type":"article-journal","volume":"285"},"uris":["http://www.mendeley.com/documents/?uuid=fb984fcf-4f6e-4b2f-95a3-834ce78af949"]},{"id":"ITEM-2","itemData":{"DOI":"10.13057/oceanlife/o010101","ISSN":"2580-4529","abstract":"Toha AHA, Sumitro SB, Hakim L, Widodo N, Binur R, Suhaemi, Anggoro AW. 2017. Review: Biology of the commercially used sea urchin Tripneustes gratilla (Linnaeus, 1758) (Echinoidea: Echinodermata). Ocean Life 1: 1-10. Tripneustes gratilla is a species of sea urchin in shallow tropical waters. The species is economically and commercially important, has ecological value, and prospects as a biological control agent. It is considered as the commercially traded sea urchin. Overexploitation has caused a sharp decline in T. gratilla populations. Understanding biological aspects of T. gratilla is critical to the sustainable use of this resource in the future.","author":[{"dropping-particle":"","family":"Toha","given":"ABDUL HAMID A.","non-dropping-particle":"","parse-names":false,"suffix":""},{"dropping-particle":"","family":"Sumitro","given":"SUTIMAN B.","non-dropping-particle":"","parse-names":false,"suffix":""},{"dropping-particle":"","family":"Hakim","given":"LUCHMAN","non-dropping-particle":"","parse-names":false,"suffix":""},{"dropping-particle":"","family":"Widodo","given":"NASHI","non-dropping-particle":"","parse-names":false,"suffix":""},{"dropping-particle":"","family":"Binur","given":"ROBI","non-dropping-particle":"","parse-names":false,"suffix":""},{"dropping-particle":"","family":"Suhaemi","given":"SUHAEMI","non-dropping-particle":"","parse-names":false,"suffix":""},{"dropping-particle":"","family":"Anggoro","given":"AJI W.","non-dropping-particle":"","parse-names":false,"suffix":""}],"container-title":"Ocean Life","id":"ITEM-2","issue":"1","issued":{"date-parts":[["2017"]]},"page":"1-10","title":"Review: Biology of the commercially used sea urchin Tripneustes gratilla (Linnaeus, 1758) (Echinoidea: Echinodermata)","type":"article-journal","volume":"1"},"uris":["http://www.mendeley.com/documents/?uuid=69bba83a-76e9-4e79-929c-efd79b6683a8"]},{"id":"ITEM-3","itemData":{"DOI":"10.1080/00212210.1992.10688663","ISSN":"00212210","PMID":"1735","author":[{"dropping-particle":"","family":"Dafni","given":"Jacob","non-dropping-particle":"","parse-names":false,"suffix":""}],"container-title":"Israel Journal of Zoology","id":"ITEM-3","issue":"1","issued":{"date-parts":[["1992"]]},"page":"25-33","title":"Growth rate of the sea urchin: Tripneustes gratilla elatensis","type":"article-journal","volume":"38"},"uris":["http://www.mendeley.com/documents/?uuid=339ddd31-453b-4d96-9ca9-1f420179d3da"]}],"mendeley":{"formattedCitation":"(J. Dafni, 1992; Dworjanyn &amp; Byrne, 2018; Toha et al., 2017)","plainTextFormattedCitation":"(J. Dafni, 1992; Dworjanyn &amp; Byrne, 2018; Toha et al., 2017)","previouslyFormattedCitation":"(J. Dafni, 1992; Dworjanyn &amp; Byrne, 2018; Toha et al., 2017)"},"properties":{"noteIndex":0},"schema":"https://github.com/citation-style-language/schema/raw/master/csl-citation.json"}</w:instrText>
      </w:r>
      <w:r>
        <w:rPr>
          <w:rFonts w:ascii="Times New Roman" w:hAnsi="Times New Roman" w:cs="Times New Roman"/>
        </w:rPr>
        <w:fldChar w:fldCharType="separate"/>
      </w:r>
      <w:r w:rsidR="005709BC" w:rsidRPr="005709BC">
        <w:rPr>
          <w:rFonts w:ascii="Times New Roman" w:hAnsi="Times New Roman" w:cs="Times New Roman"/>
          <w:noProof/>
        </w:rPr>
        <w:t>(J. Dafni, 1992; Dworjanyn &amp; Byrne, 2018; Toha et al., 2017)</w:t>
      </w:r>
      <w:r>
        <w:rPr>
          <w:rFonts w:ascii="Times New Roman" w:hAnsi="Times New Roman" w:cs="Times New Roman"/>
        </w:rPr>
        <w:fldChar w:fldCharType="end"/>
      </w:r>
      <w:r>
        <w:rPr>
          <w:rFonts w:ascii="Times New Roman" w:hAnsi="Times New Roman" w:cs="Times New Roman"/>
        </w:rPr>
        <w:t xml:space="preserve">, and attaining a maximum size of 160 mm TD </w:t>
      </w:r>
      <w:r w:rsidRPr="007363FF">
        <w:rPr>
          <w:rFonts w:ascii="Times New Roman" w:hAnsi="Times New Roman" w:cs="Times New Roman"/>
        </w:rPr>
        <w:t xml:space="preserve">in </w:t>
      </w:r>
      <w:r w:rsidR="007363FF" w:rsidRPr="007363FF">
        <w:rPr>
          <w:rFonts w:ascii="Times New Roman" w:hAnsi="Times New Roman" w:cs="Times New Roman"/>
          <w:lang w:val="haw-US"/>
        </w:rPr>
        <w:t>4-5</w:t>
      </w:r>
      <w:r w:rsidRPr="007363FF">
        <w:rPr>
          <w:rFonts w:ascii="Times New Roman" w:hAnsi="Times New Roman" w:cs="Times New Roman"/>
        </w:rPr>
        <w:t xml:space="preserve"> years</w:t>
      </w:r>
      <w:r>
        <w:rPr>
          <w:rFonts w:ascii="Times New Roman" w:hAnsi="Times New Roman" w:cs="Times New Roman"/>
        </w:rPr>
        <w:t xml:space="preserve"> </w:t>
      </w:r>
      <w:r>
        <w:rPr>
          <w:rFonts w:ascii="Times New Roman" w:hAnsi="Times New Roman" w:cs="Times New Roman"/>
        </w:rPr>
        <w:fldChar w:fldCharType="begin" w:fldLock="1"/>
      </w:r>
      <w:r w:rsidR="00863A43">
        <w:rPr>
          <w:rFonts w:ascii="Times New Roman" w:hAnsi="Times New Roman" w:cs="Times New Roman"/>
        </w:rPr>
        <w:instrText>ADDIN CSL_CITATION {"citationItems":[{"id":"ITEM-1","itemData":{"DOI":"10.15242/iicbe.c714075","abstract":"The gonads of both male and female sea urchins, commonly known as \"Sea urchin Roe”, are culinary delicacies in many parts of the world. The roe of sea urchins is considered as a prized delicacy in Asian, Mediterranean and Western Hemisphere countries and have long been using as luxury foods in Japan. Japanese demand for sea urchins raised concerns about overfishing, thus making it one of the most valuable sea foods in the world. The population of the Asian Pacific Region has been using it for long time as a remedy for improving general living tone and treatment for a number of diseases. Sea urchin gonads are also rich in valuable bioactive compounds, such as polyunsaturated fatty acids (PUFAs) and β-carotene. PUFAs, especially eicosapentaenoic acid (EPA, C20:5) (n-3)) and docosahexaenoic acid (DHA C22:6 (n-3)), have significant preventive effects on arrhythmia, cardiovascular diseases and cancer. β-Carotene and some xanthophylls have strong provitamin A activity and can be used to prevent tumor development and light sensitivity. Sea urchin fisheries have expanded so greatly in recent years that the natural population of sea urchins in Japan, France, Chile, the northeastern United States, the Canadian Maritime Provinces, and the west coast of North America from California to British Colombia have been overfished to meet the great demand. Not surprisingly, the decrease in supply and the continued strong demand have led to a great increase in interest in aquaculture of sea urchins. Most, if not all, sea urchin fisheries have followed the same pattern of rapid expansion to an unsustainable peak, followed by an equally rapid decline. World landings of sea urchin, having peaks at 120,000 mt in 1995, are now in the state of about 82,000 mt. However, over half this catch comes from the recently expanded Chilean fishery for Loxechinus albus. In Europe, the sea urchin stocks (Paracentrotus lividus) of first France and then Ireland were overfished in the 1980s to supply the French markets. These decreasing patterns clearly reflect the overexploitation of most fishery grounds and highlight the need for conservation policies, fishery management and aquaculture development. When the wild stocks decline, high market demand for food, nutraceuticals and pharmaceuticals, raises the price of the product and, as a result, culturing is most likely to become commercially viable. As this review shows, there have been dramatic advances in the culture methods of sea urchins in …","author":[{"dropping-particle":"","family":"Rahman","given":"M Aminur","non-dropping-particle":"","parse-names":false,"suffix":""},{"dropping-particle":"","family":"Arshad","given":"A","non-dropping-particle":"","parse-names":false,"suffix":""},{"dropping-particle":"","family":"Yusoff","given":"Fatimah","non-dropping-particle":"","parse-names":false,"suffix":""}],"id":"ITEM-1","issued":{"date-parts":[["2014"]]},"title":"Sea Urchins (Echinodermata: Echinoidea): Their Biology, Culture and Bioactive compounds","type":"article-journal"},"uris":["http://www.mendeley.com/documents/?uuid=21ea9858-7bd8-468f-bfd1-43b51127ce0d"]}],"mendeley":{"formattedCitation":"(M. A. Rahman, Arshad, &amp; Yusoff, 2014)","manualFormatting":"(Rahman et al., 2014)","plainTextFormattedCitation":"(M. A. Rahman, Arshad, &amp; Yusoff, 2014)","previouslyFormattedCitation":"(M. A. Rahman, Arshad, &amp; Yusoff, 2014)"},"properties":{"noteIndex":0},"schema":"https://github.com/citation-style-language/schema/raw/master/csl-citation.json"}</w:instrText>
      </w:r>
      <w:r>
        <w:rPr>
          <w:rFonts w:ascii="Times New Roman" w:hAnsi="Times New Roman" w:cs="Times New Roman"/>
        </w:rPr>
        <w:fldChar w:fldCharType="separate"/>
      </w:r>
      <w:r w:rsidRPr="00DD79AD">
        <w:rPr>
          <w:rFonts w:ascii="Times New Roman" w:hAnsi="Times New Roman" w:cs="Times New Roman"/>
          <w:noProof/>
        </w:rPr>
        <w:t>(Rahman</w:t>
      </w:r>
      <w:r>
        <w:rPr>
          <w:rFonts w:ascii="Times New Roman" w:hAnsi="Times New Roman" w:cs="Times New Roman"/>
          <w:noProof/>
        </w:rPr>
        <w:t xml:space="preserve"> et al.</w:t>
      </w:r>
      <w:r w:rsidRPr="00DD79AD">
        <w:rPr>
          <w:rFonts w:ascii="Times New Roman" w:hAnsi="Times New Roman" w:cs="Times New Roman"/>
          <w:noProof/>
        </w:rPr>
        <w:t>, 2014)</w:t>
      </w:r>
      <w:r>
        <w:rPr>
          <w:rFonts w:ascii="Times New Roman" w:hAnsi="Times New Roman" w:cs="Times New Roman"/>
        </w:rPr>
        <w:fldChar w:fldCharType="end"/>
      </w:r>
      <w:r>
        <w:rPr>
          <w:rFonts w:ascii="Times New Roman" w:hAnsi="Times New Roman" w:cs="Times New Roman"/>
        </w:rPr>
        <w:t xml:space="preserve">. </w:t>
      </w:r>
      <w:r w:rsidR="00A61845">
        <w:rPr>
          <w:rFonts w:ascii="Times New Roman" w:hAnsi="Times New Roman" w:cs="Times New Roman"/>
        </w:rPr>
        <w:t xml:space="preserve">This fast rate of growth makes them ideal organisms for long-term </w:t>
      </w:r>
      <w:r w:rsidR="00121E90">
        <w:rPr>
          <w:rFonts w:ascii="Times New Roman" w:hAnsi="Times New Roman" w:cs="Times New Roman"/>
          <w:lang w:val="haw-US"/>
        </w:rPr>
        <w:t xml:space="preserve">and reproductive </w:t>
      </w:r>
      <w:r w:rsidR="00A61845">
        <w:rPr>
          <w:rFonts w:ascii="Times New Roman" w:hAnsi="Times New Roman" w:cs="Times New Roman"/>
        </w:rPr>
        <w:t>studies</w:t>
      </w:r>
      <w:r w:rsidR="00121E90">
        <w:rPr>
          <w:rFonts w:ascii="Times New Roman" w:hAnsi="Times New Roman" w:cs="Times New Roman"/>
          <w:lang w:val="haw-US"/>
        </w:rPr>
        <w:t xml:space="preserve"> </w:t>
      </w:r>
      <w:r w:rsidR="00121E90">
        <w:rPr>
          <w:rFonts w:ascii="Times New Roman" w:hAnsi="Times New Roman" w:cs="Times New Roman"/>
          <w:lang w:val="haw-US"/>
        </w:rPr>
        <w:fldChar w:fldCharType="begin" w:fldLock="1"/>
      </w:r>
      <w:r w:rsidR="00550C3A">
        <w:rPr>
          <w:rFonts w:ascii="Times New Roman" w:hAnsi="Times New Roman" w:cs="Times New Roman"/>
          <w:lang w:val="haw-US"/>
        </w:rPr>
        <w:instrText>ADDIN CSL_CITATION {"citationItems":[{"id":"ITEM-1","itemData":{"author":[{"dropping-particle":"","family":"Lawrence","given":"John. M.","non-dropping-particle":"","parse-names":false,"suffix":""}],"id":"ITEM-1","issued":{"date-parts":[["2001"]]},"title":"Edible Sea Urchins: Biology and Ecology in Developments in Aquaculture and Fisheries Science","type":"article"},"uris":["http://www.mendeley.com/documents/?uuid=96cb63aa-8702-445f-a8c0-5e9d3a8be6c7"]}],"mendeley":{"formattedCitation":"(Lawrence, 2001)","plainTextFormattedCitation":"(Lawrence, 2001)","previouslyFormattedCitation":"(Lawrence, 2001)"},"properties":{"noteIndex":0},"schema":"https://github.com/citation-style-language/schema/raw/master/csl-citation.json"}</w:instrText>
      </w:r>
      <w:r w:rsidR="00121E90">
        <w:rPr>
          <w:rFonts w:ascii="Times New Roman" w:hAnsi="Times New Roman" w:cs="Times New Roman"/>
          <w:lang w:val="haw-US"/>
        </w:rPr>
        <w:fldChar w:fldCharType="separate"/>
      </w:r>
      <w:r w:rsidR="00121E90" w:rsidRPr="00121E90">
        <w:rPr>
          <w:rFonts w:ascii="Times New Roman" w:hAnsi="Times New Roman" w:cs="Times New Roman"/>
          <w:noProof/>
          <w:lang w:val="haw-US"/>
        </w:rPr>
        <w:t>(Lawrence, 2001)</w:t>
      </w:r>
      <w:r w:rsidR="00121E90">
        <w:rPr>
          <w:rFonts w:ascii="Times New Roman" w:hAnsi="Times New Roman" w:cs="Times New Roman"/>
          <w:lang w:val="haw-US"/>
        </w:rPr>
        <w:fldChar w:fldCharType="end"/>
      </w:r>
      <w:r w:rsidR="00A61845">
        <w:rPr>
          <w:rFonts w:ascii="Times New Roman" w:hAnsi="Times New Roman" w:cs="Times New Roman"/>
        </w:rPr>
        <w:t xml:space="preserve">. </w:t>
      </w:r>
      <w:r w:rsidR="007D4BDE">
        <w:rPr>
          <w:rFonts w:ascii="Times New Roman" w:hAnsi="Times New Roman" w:cs="Times New Roman"/>
          <w:i/>
        </w:rPr>
        <w:t>Tripneustes gratilla</w:t>
      </w:r>
      <w:r w:rsidR="007D4BDE">
        <w:rPr>
          <w:rFonts w:ascii="Times New Roman" w:hAnsi="Times New Roman" w:cs="Times New Roman"/>
        </w:rPr>
        <w:t xml:space="preserve"> are broadcast spawners</w:t>
      </w:r>
      <w:r w:rsidR="007D4BDE">
        <w:rPr>
          <w:rFonts w:ascii="Times New Roman" w:hAnsi="Times New Roman" w:cs="Times New Roman"/>
          <w:lang w:val="haw-US"/>
        </w:rPr>
        <w:t xml:space="preserve"> that </w:t>
      </w:r>
      <w:r w:rsidR="007D4BDE">
        <w:rPr>
          <w:rFonts w:ascii="Times New Roman" w:hAnsi="Times New Roman" w:cs="Times New Roman"/>
        </w:rPr>
        <w:t>generally follow an annual reproductive cycle</w:t>
      </w:r>
      <w:r w:rsidR="007D4BDE">
        <w:rPr>
          <w:rFonts w:ascii="Times New Roman" w:hAnsi="Times New Roman" w:cs="Times New Roman"/>
          <w:lang w:val="haw-US"/>
        </w:rPr>
        <w:t xml:space="preserve"> </w:t>
      </w:r>
      <w:r w:rsidR="007D4BDE">
        <w:rPr>
          <w:rFonts w:ascii="Times New Roman" w:hAnsi="Times New Roman" w:cs="Times New Roman"/>
        </w:rPr>
        <w:t xml:space="preserve">but have </w:t>
      </w:r>
      <w:r w:rsidR="007D4BDE">
        <w:rPr>
          <w:rFonts w:ascii="Times New Roman" w:hAnsi="Times New Roman" w:cs="Times New Roman"/>
          <w:lang w:val="haw-US"/>
        </w:rPr>
        <w:t xml:space="preserve">also </w:t>
      </w:r>
      <w:r w:rsidR="007D4BDE">
        <w:rPr>
          <w:rFonts w:ascii="Times New Roman" w:hAnsi="Times New Roman" w:cs="Times New Roman"/>
        </w:rPr>
        <w:t>been found to spawn year-round</w:t>
      </w:r>
      <w:r w:rsidR="007D4BDE">
        <w:rPr>
          <w:rFonts w:ascii="Times New Roman" w:hAnsi="Times New Roman" w:cs="Times New Roman"/>
          <w:lang w:val="haw-US"/>
        </w:rPr>
        <w:t>.</w:t>
      </w:r>
      <w:r w:rsidR="007D4BDE">
        <w:rPr>
          <w:rFonts w:ascii="Times New Roman" w:hAnsi="Times New Roman" w:cs="Times New Roman"/>
        </w:rPr>
        <w:t xml:space="preserve"> </w:t>
      </w:r>
      <w:r>
        <w:rPr>
          <w:rFonts w:ascii="Times New Roman" w:hAnsi="Times New Roman" w:cs="Times New Roman"/>
        </w:rPr>
        <w:t>Larvae live in a free-swimming planktonic stage for about 20-40 days before undergoing metamorphosis and settling into their adult</w:t>
      </w:r>
      <w:r w:rsidRPr="007363FF">
        <w:rPr>
          <w:rFonts w:ascii="Times New Roman" w:hAnsi="Times New Roman" w:cs="Times New Roman"/>
          <w:color w:val="000000" w:themeColor="text1"/>
        </w:rPr>
        <w:t xml:space="preserve"> form (</w:t>
      </w:r>
      <w:hyperlink w:anchor="Fig3LifeCycle" w:history="1">
        <w:r w:rsidRPr="007363FF">
          <w:rPr>
            <w:rStyle w:val="Hyperlink"/>
            <w:rFonts w:ascii="Times New Roman" w:hAnsi="Times New Roman" w:cs="Times New Roman"/>
            <w:color w:val="000000" w:themeColor="text1"/>
            <w:u w:val="none"/>
          </w:rPr>
          <w:t>Fig</w:t>
        </w:r>
        <w:r w:rsidR="007363FF" w:rsidRPr="007363FF">
          <w:rPr>
            <w:rStyle w:val="Hyperlink"/>
            <w:rFonts w:ascii="Times New Roman" w:hAnsi="Times New Roman" w:cs="Times New Roman"/>
            <w:color w:val="000000" w:themeColor="text1"/>
            <w:u w:val="none"/>
            <w:lang w:val="haw-US"/>
          </w:rPr>
          <w:t>ure</w:t>
        </w:r>
        <w:r w:rsidRPr="007363FF">
          <w:rPr>
            <w:rStyle w:val="Hyperlink"/>
            <w:rFonts w:ascii="Times New Roman" w:hAnsi="Times New Roman" w:cs="Times New Roman"/>
            <w:color w:val="000000" w:themeColor="text1"/>
            <w:u w:val="none"/>
          </w:rPr>
          <w:t xml:space="preserve"> </w:t>
        </w:r>
        <w:r w:rsidR="007363FF" w:rsidRPr="007363FF">
          <w:rPr>
            <w:rStyle w:val="Hyperlink"/>
            <w:rFonts w:ascii="Times New Roman" w:hAnsi="Times New Roman" w:cs="Times New Roman"/>
            <w:color w:val="000000" w:themeColor="text1"/>
            <w:u w:val="none"/>
            <w:lang w:val="haw-US"/>
          </w:rPr>
          <w:t>1.</w:t>
        </w:r>
        <w:r w:rsidRPr="007363FF">
          <w:rPr>
            <w:rStyle w:val="Hyperlink"/>
            <w:rFonts w:ascii="Times New Roman" w:hAnsi="Times New Roman" w:cs="Times New Roman"/>
            <w:color w:val="000000" w:themeColor="text1"/>
            <w:u w:val="none"/>
          </w:rPr>
          <w:t>3</w:t>
        </w:r>
      </w:hyperlink>
      <w:r>
        <w:rPr>
          <w:rFonts w:ascii="Times New Roman" w:hAnsi="Times New Roman" w:cs="Times New Roman"/>
        </w:rPr>
        <w:t xml:space="preserve">) </w:t>
      </w:r>
      <w:r>
        <w:rPr>
          <w:rFonts w:ascii="Times New Roman" w:hAnsi="Times New Roman" w:cs="Times New Roman"/>
        </w:rPr>
        <w:fldChar w:fldCharType="begin" w:fldLock="1"/>
      </w:r>
      <w:r>
        <w:rPr>
          <w:rFonts w:ascii="Times New Roman" w:hAnsi="Times New Roman" w:cs="Times New Roman"/>
        </w:rPr>
        <w:instrText>ADDIN CSL_CITATION {"citationItems":[{"id":"ITEM-1","itemData":{"DOI":"10.13057/oceanlife/o010101","ISSN":"2580-4529","abstract":"Toha AHA, Sumitro SB, Hakim L, Widodo N, Binur R, Suhaemi, Anggoro AW. 2017. Review: Biology of the commercially used sea urchin Tripneustes gratilla (Linnaeus, 1758) (Echinoidea: Echinodermata). Ocean Life 1: 1-10. Tripneustes gratilla is a species of sea urchin in shallow tropical waters. The species is economically and commercially important, has ecological value, and prospects as a biological control agent. It is considered as the commercially traded sea urchin. Overexploitation has caused a sharp decline in T. gratilla populations. Understanding biological aspects of T. gratilla is critical to the sustainable use of this resource in the future.","author":[{"dropping-particle":"","family":"Toha","given":"ABDUL HAMID A.","non-dropping-particle":"","parse-names":false,"suffix":""},{"dropping-particle":"","family":"Sumitro","given":"SUTIMAN B.","non-dropping-particle":"","parse-names":false,"suffix":""},{"dropping-particle":"","family":"Hakim","given":"LUCHMAN","non-dropping-particle":"","parse-names":false,"suffix":""},{"dropping-particle":"","family":"Widodo","given":"NASHI","non-dropping-particle":"","parse-names":false,"suffix":""},{"dropping-particle":"","family":"Binur","given":"ROBI","non-dropping-particle":"","parse-names":false,"suffix":""},{"dropping-particle":"","family":"Suhaemi","given":"SUHAEMI","non-dropping-particle":"","parse-names":false,"suffix":""},{"dropping-particle":"","family":"Anggoro","given":"AJI W.","non-dropping-particle":"","parse-names":false,"suffix":""}],"container-title":"Ocean Life","id":"ITEM-1","issue":"1","issued":{"date-parts":[["2017"]]},"page":"1-10","title":"Review: Biology of the commercially used sea urchin Tripneustes gratilla (Linnaeus, 1758) (Echinoidea: Echinodermata)","type":"article-journal","volume":"1"},"uris":["http://www.mendeley.com/documents/?uuid=69bba83a-76e9-4e79-929c-efd79b6683a8"]}],"mendeley":{"formattedCitation":"(Toha et al., 2017)","plainTextFormattedCitation":"(Toha et al., 2017)","previouslyFormattedCitation":"(Toha et al., 2017)"},"properties":{"noteIndex":0},"schema":"https://github.com/citation-style-language/schema/raw/master/csl-citation.json"}</w:instrText>
      </w:r>
      <w:r>
        <w:rPr>
          <w:rFonts w:ascii="Times New Roman" w:hAnsi="Times New Roman" w:cs="Times New Roman"/>
        </w:rPr>
        <w:fldChar w:fldCharType="separate"/>
      </w:r>
      <w:r w:rsidRPr="005B68B3">
        <w:rPr>
          <w:rFonts w:ascii="Times New Roman" w:hAnsi="Times New Roman" w:cs="Times New Roman"/>
          <w:noProof/>
        </w:rPr>
        <w:t>(Toha et al., 2017)</w:t>
      </w:r>
      <w:r>
        <w:rPr>
          <w:rFonts w:ascii="Times New Roman" w:hAnsi="Times New Roman" w:cs="Times New Roman"/>
        </w:rPr>
        <w:fldChar w:fldCharType="end"/>
      </w:r>
      <w:r>
        <w:rPr>
          <w:rFonts w:ascii="Times New Roman" w:hAnsi="Times New Roman" w:cs="Times New Roman"/>
        </w:rPr>
        <w:t xml:space="preserve">. </w:t>
      </w:r>
    </w:p>
    <w:p w14:paraId="18888632" w14:textId="77777777" w:rsidR="00226D6F" w:rsidRDefault="00226D6F" w:rsidP="009E2373">
      <w:pPr>
        <w:autoSpaceDE w:val="0"/>
        <w:autoSpaceDN w:val="0"/>
        <w:adjustRightInd w:val="0"/>
        <w:spacing w:line="480" w:lineRule="auto"/>
        <w:jc w:val="center"/>
        <w:rPr>
          <w:rFonts w:ascii="Times New Roman" w:hAnsi="Times New Roman" w:cs="Times New Roman"/>
        </w:rPr>
      </w:pPr>
      <w:r>
        <w:rPr>
          <w:rFonts w:ascii="Times New Roman" w:hAnsi="Times New Roman" w:cs="Times New Roman"/>
          <w:noProof/>
        </w:rPr>
        <w:drawing>
          <wp:inline distT="0" distB="0" distL="0" distR="0" wp14:anchorId="21A14DC0" wp14:editId="0691D5DF">
            <wp:extent cx="5293995" cy="44255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9-10 at 9.50.46 AM.png"/>
                    <pic:cNvPicPr/>
                  </pic:nvPicPr>
                  <pic:blipFill>
                    <a:blip r:embed="rId17">
                      <a:extLst>
                        <a:ext uri="{28A0092B-C50C-407E-A947-70E740481C1C}">
                          <a14:useLocalDpi xmlns:a14="http://schemas.microsoft.com/office/drawing/2010/main"/>
                        </a:ext>
                      </a:extLst>
                    </a:blip>
                    <a:stretch>
                      <a:fillRect/>
                    </a:stretch>
                  </pic:blipFill>
                  <pic:spPr>
                    <a:xfrm>
                      <a:off x="0" y="0"/>
                      <a:ext cx="5293995" cy="4425579"/>
                    </a:xfrm>
                    <a:prstGeom prst="rect">
                      <a:avLst/>
                    </a:prstGeom>
                  </pic:spPr>
                </pic:pic>
              </a:graphicData>
            </a:graphic>
          </wp:inline>
        </w:drawing>
      </w:r>
    </w:p>
    <w:p w14:paraId="0771C6F8" w14:textId="12FF2525" w:rsidR="000C020D" w:rsidRDefault="00BE44F3" w:rsidP="009E2373">
      <w:pPr>
        <w:autoSpaceDE w:val="0"/>
        <w:autoSpaceDN w:val="0"/>
        <w:adjustRightInd w:val="0"/>
        <w:spacing w:line="480" w:lineRule="auto"/>
        <w:rPr>
          <w:rFonts w:ascii="Times New Roman" w:hAnsi="Times New Roman" w:cs="Times New Roman"/>
        </w:rPr>
      </w:pPr>
      <w:bookmarkStart w:id="5" w:name="Fig3LifeCycle"/>
      <w:r w:rsidRPr="00BE44F3">
        <w:rPr>
          <w:rFonts w:ascii="Times New Roman" w:hAnsi="Times New Roman" w:cs="Times New Roman"/>
          <w:b/>
          <w:bCs/>
        </w:rPr>
        <w:t>Figure 1.3</w:t>
      </w:r>
      <w:bookmarkEnd w:id="5"/>
      <w:r w:rsidR="00226D6F" w:rsidRPr="00BE44F3">
        <w:rPr>
          <w:rFonts w:ascii="Times New Roman" w:hAnsi="Times New Roman" w:cs="Times New Roman"/>
          <w:b/>
          <w:bCs/>
        </w:rPr>
        <w:t>.</w:t>
      </w:r>
      <w:r w:rsidR="00226D6F" w:rsidRPr="00BE44F3">
        <w:rPr>
          <w:rFonts w:ascii="Times New Roman" w:hAnsi="Times New Roman" w:cs="Times New Roman"/>
        </w:rPr>
        <w:t xml:space="preserve"> The life cycle of </w:t>
      </w:r>
      <w:r w:rsidR="00226D6F" w:rsidRPr="00BE44F3">
        <w:rPr>
          <w:rFonts w:ascii="Times New Roman" w:hAnsi="Times New Roman" w:cs="Times New Roman"/>
          <w:i/>
          <w:iCs/>
        </w:rPr>
        <w:t xml:space="preserve">Tripneustes gratilla </w:t>
      </w:r>
      <w:r w:rsidR="00226D6F" w:rsidRPr="00BE44F3">
        <w:rPr>
          <w:rFonts w:ascii="Times New Roman" w:hAnsi="Times New Roman" w:cs="Times New Roman"/>
          <w:i/>
          <w:iCs/>
        </w:rPr>
        <w:fldChar w:fldCharType="begin" w:fldLock="1"/>
      </w:r>
      <w:r w:rsidR="005709BC">
        <w:rPr>
          <w:rFonts w:ascii="Times New Roman" w:hAnsi="Times New Roman" w:cs="Times New Roman"/>
          <w:i/>
          <w:iCs/>
        </w:rPr>
        <w:instrText>ADDIN CSL_CITATION {"citationItems":[{"id":"ITEM-1","itemData":{"DOI":"10.13057/oceanlife/o010101","ISSN":"2580-4529","abstract":"Toha AHA, Sumitro SB, Hakim L, Widodo N, Binur R, Suhaemi, Anggoro AW. 2017. Review: Biology of the commercially used sea urchin Tripneustes gratilla (Linnaeus, 1758) (Echinoidea: Echinodermata). Ocean Life 1: 1-10. Tripneustes gratilla is a species of sea urchin in shallow tropical waters. The species is economically and commercially important, has ecological value, and prospects as a biological control agent. It is considered as the commercially traded sea urchin. Overexploitation has caused a sharp decline in T. gratilla populations. Understanding biological aspects of T. gratilla is critical to the sustainable use of this resource in the future.","author":[{"dropping-particle":"","family":"Toha","given":"ABDUL HAMID A.","non-dropping-particle":"","parse-names":false,"suffix":""},{"dropping-particle":"","family":"Sumitro","given":"SUTIMAN B.","non-dropping-particle":"","parse-names":false,"suffix":""},{"dropping-particle":"","family":"Hakim","given":"LUCHMAN","non-dropping-particle":"","parse-names":false,"suffix":""},{"dropping-particle":"","family":"Widodo","given":"NASHI","non-dropping-particle":"","parse-names":false,"suffix":""},{"dropping-particle":"","family":"Binur","given":"ROBI","non-dropping-particle":"","parse-names":false,"suffix":""},{"dropping-particle":"","family":"Suhaemi","given":"SUHAEMI","non-dropping-particle":"","parse-names":false,"suffix":""},{"dropping-particle":"","family":"Anggoro","given":"AJI W.","non-dropping-particle":"","parse-names":false,"suffix":""}],"container-title":"Ocean Life","id":"ITEM-1","issue":"1","issued":{"date-parts":[["2017"]]},"page":"1-10","title":"Review: Biology of the commercially used sea urchin Tripneustes gratilla (Linnaeus, 1758) (Echinoidea: Echinodermata)","type":"article-journal","volume":"1"},"uris":["http://www.mendeley.com/documents/?uuid=69bba83a-76e9-4e79-929c-efd79b6683a8"]}],"mendeley":{"formattedCitation":"(Toha et al., 2017)","manualFormatting":"(reproduced from Toha et al., 2017)","plainTextFormattedCitation":"(Toha et al., 2017)","previouslyFormattedCitation":"(Toha et al., 2017)"},"properties":{"noteIndex":0},"schema":"https://github.com/citation-style-language/schema/raw/master/csl-citation.json"}</w:instrText>
      </w:r>
      <w:r w:rsidR="00226D6F" w:rsidRPr="00BE44F3">
        <w:rPr>
          <w:rFonts w:ascii="Times New Roman" w:hAnsi="Times New Roman" w:cs="Times New Roman"/>
          <w:i/>
          <w:iCs/>
        </w:rPr>
        <w:fldChar w:fldCharType="separate"/>
      </w:r>
      <w:r w:rsidR="00226D6F" w:rsidRPr="00BE44F3">
        <w:rPr>
          <w:rFonts w:ascii="Times New Roman" w:hAnsi="Times New Roman" w:cs="Times New Roman"/>
          <w:iCs/>
          <w:noProof/>
        </w:rPr>
        <w:t>(reproduced from Toha et al., 2017)</w:t>
      </w:r>
      <w:r w:rsidR="00226D6F" w:rsidRPr="00BE44F3">
        <w:rPr>
          <w:rFonts w:ascii="Times New Roman" w:hAnsi="Times New Roman" w:cs="Times New Roman"/>
          <w:i/>
          <w:iCs/>
        </w:rPr>
        <w:fldChar w:fldCharType="end"/>
      </w:r>
    </w:p>
    <w:p w14:paraId="6140B1DD" w14:textId="77777777" w:rsidR="00690C65" w:rsidRDefault="00690C65" w:rsidP="009E2373">
      <w:pPr>
        <w:autoSpaceDE w:val="0"/>
        <w:autoSpaceDN w:val="0"/>
        <w:adjustRightInd w:val="0"/>
        <w:spacing w:line="480" w:lineRule="auto"/>
        <w:rPr>
          <w:rFonts w:ascii="Times New Roman" w:hAnsi="Times New Roman" w:cs="Times New Roman"/>
        </w:rPr>
      </w:pPr>
    </w:p>
    <w:p w14:paraId="188FD458" w14:textId="03083926" w:rsidR="00B52DFB" w:rsidRDefault="008B0A90" w:rsidP="008F3946">
      <w:pPr>
        <w:spacing w:line="480" w:lineRule="auto"/>
        <w:rPr>
          <w:rFonts w:ascii="Times New Roman" w:hAnsi="Times New Roman" w:cs="Times New Roman"/>
          <w:lang w:val="haw-US"/>
        </w:rPr>
      </w:pPr>
      <w:r>
        <w:rPr>
          <w:rFonts w:ascii="Times New Roman" w:hAnsi="Times New Roman" w:cs="Times New Roman"/>
          <w:noProof/>
          <w:lang w:val="haw-US"/>
        </w:rPr>
        <w:lastRenderedPageBreak/>
        <mc:AlternateContent>
          <mc:Choice Requires="wpg">
            <w:drawing>
              <wp:anchor distT="0" distB="0" distL="114300" distR="114300" simplePos="0" relativeHeight="251675648" behindDoc="0" locked="0" layoutInCell="1" allowOverlap="1" wp14:anchorId="2FA36165" wp14:editId="4E772D7D">
                <wp:simplePos x="0" y="0"/>
                <wp:positionH relativeFrom="column">
                  <wp:posOffset>3171825</wp:posOffset>
                </wp:positionH>
                <wp:positionV relativeFrom="paragraph">
                  <wp:posOffset>157480</wp:posOffset>
                </wp:positionV>
                <wp:extent cx="2791460" cy="5350510"/>
                <wp:effectExtent l="0" t="0" r="2540" b="0"/>
                <wp:wrapSquare wrapText="bothSides"/>
                <wp:docPr id="53" name="Group 53"/>
                <wp:cNvGraphicFramePr/>
                <a:graphic xmlns:a="http://schemas.openxmlformats.org/drawingml/2006/main">
                  <a:graphicData uri="http://schemas.microsoft.com/office/word/2010/wordprocessingGroup">
                    <wpg:wgp>
                      <wpg:cNvGrpSpPr/>
                      <wpg:grpSpPr>
                        <a:xfrm>
                          <a:off x="0" y="0"/>
                          <a:ext cx="2791460" cy="5350510"/>
                          <a:chOff x="-73690" y="0"/>
                          <a:chExt cx="2791982" cy="5423933"/>
                        </a:xfrm>
                      </wpg:grpSpPr>
                      <wps:wsp>
                        <wps:cNvPr id="42" name="Text Box 42"/>
                        <wps:cNvSpPr txBox="1"/>
                        <wps:spPr>
                          <a:xfrm>
                            <a:off x="0" y="4070554"/>
                            <a:ext cx="2717800" cy="1353379"/>
                          </a:xfrm>
                          <a:prstGeom prst="rect">
                            <a:avLst/>
                          </a:prstGeom>
                          <a:noFill/>
                          <a:ln w="6350">
                            <a:noFill/>
                          </a:ln>
                        </wps:spPr>
                        <wps:txbx>
                          <w:txbxContent>
                            <w:p w14:paraId="61398224" w14:textId="30B0484D" w:rsidR="008820D8" w:rsidRPr="00690C65" w:rsidRDefault="008820D8">
                              <w:pPr>
                                <w:rPr>
                                  <w:rFonts w:ascii="Times New Roman" w:hAnsi="Times New Roman" w:cs="Times New Roman"/>
                                  <w:lang w:val="haw-US"/>
                                </w:rPr>
                              </w:pPr>
                              <w:r w:rsidRPr="00690C65">
                                <w:rPr>
                                  <w:rFonts w:ascii="Times New Roman" w:hAnsi="Times New Roman" w:cs="Times New Roman"/>
                                  <w:b/>
                                  <w:bCs/>
                                  <w:lang w:val="haw-US"/>
                                </w:rPr>
                                <w:t>Figure 1.4</w:t>
                              </w:r>
                              <w:r>
                                <w:rPr>
                                  <w:rFonts w:ascii="Times New Roman" w:hAnsi="Times New Roman" w:cs="Times New Roman"/>
                                  <w:lang w:val="haw-US"/>
                                </w:rPr>
                                <w:t xml:space="preserve">. Diagram of a spine with a regenerating tip of an echinoid urchin showing a) the three main parts of a full spine and b) the steroem meshwork in the regenerating portion </w:t>
                              </w:r>
                              <w:r>
                                <w:rPr>
                                  <w:rFonts w:ascii="Times New Roman" w:hAnsi="Times New Roman" w:cs="Times New Roman"/>
                                </w:rPr>
                                <w:t xml:space="preserve">with interconnecting bridges. </w:t>
                              </w:r>
                              <w:r>
                                <w:rPr>
                                  <w:rFonts w:ascii="Times New Roman" w:hAnsi="Times New Roman" w:cs="Times New Roman"/>
                                  <w:lang w:val="haw-US"/>
                                </w:rPr>
                                <w:t xml:space="preserve">(reproduced from </w:t>
                              </w:r>
                              <w:r w:rsidRPr="008F3946">
                                <w:rPr>
                                  <w:rFonts w:ascii="Times New Roman" w:hAnsi="Times New Roman" w:cs="Times New Roman"/>
                                  <w:noProof/>
                                  <w:lang w:val="haw-US"/>
                                </w:rPr>
                                <w:t>Gorzelak</w:t>
                              </w:r>
                              <w:r>
                                <w:rPr>
                                  <w:rFonts w:ascii="Times New Roman" w:hAnsi="Times New Roman" w:cs="Times New Roman"/>
                                  <w:noProof/>
                                  <w:lang w:val="haw-US"/>
                                </w:rPr>
                                <w:t xml:space="preserve"> et al.</w:t>
                              </w:r>
                              <w:r w:rsidRPr="008F3946">
                                <w:rPr>
                                  <w:rFonts w:ascii="Times New Roman" w:hAnsi="Times New Roman" w:cs="Times New Roman"/>
                                  <w:noProof/>
                                  <w:lang w:val="haw-US"/>
                                </w:rPr>
                                <w:t>, 2011</w:t>
                              </w:r>
                              <w:r>
                                <w:rPr>
                                  <w:rFonts w:ascii="Times New Roman" w:hAnsi="Times New Roman" w:cs="Times New Roman"/>
                                  <w:noProof/>
                                  <w:lang w:val="haw-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0" name="Picture 50" descr="A close up of a logo&#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73690" y="0"/>
                            <a:ext cx="2791982" cy="407055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FA36165" id="Group 53" o:spid="_x0000_s1029" style="position:absolute;margin-left:249.75pt;margin-top:12.4pt;width:219.8pt;height:421.3pt;z-index:251675648;mso-width-relative:margin;mso-height-relative:margin" coordorigin="-736" coordsize="27919,542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">
                <v:shape id="Text Box 42" o:spid="_x0000_s1030" type="#_x0000_t202" style="position:absolute;top:40705;width:27178;height:135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" filled="f" stroked="f" strokeweight=".5pt">
                  <v:textbox>
                    <w:txbxContent>
                      <w:p w14:paraId="61398224" w14:textId="30B0484D" w:rsidR="008820D8" w:rsidRPr="00690C65" w:rsidRDefault="008820D8">
                        <w:pPr>
                          <w:rPr>
                            <w:rFonts w:ascii="Times New Roman" w:hAnsi="Times New Roman" w:cs="Times New Roman"/>
                            <w:lang w:val="haw-US"/>
                          </w:rPr>
                        </w:pPr>
                        <w:r w:rsidRPr="00690C65">
                          <w:rPr>
                            <w:rFonts w:ascii="Times New Roman" w:hAnsi="Times New Roman" w:cs="Times New Roman"/>
                            <w:b/>
                            <w:bCs/>
                            <w:lang w:val="haw-US"/>
                          </w:rPr>
                          <w:t>Figure 1.4</w:t>
                        </w:r>
                        <w:r>
                          <w:rPr>
                            <w:rFonts w:ascii="Times New Roman" w:hAnsi="Times New Roman" w:cs="Times New Roman"/>
                            <w:lang w:val="haw-US"/>
                          </w:rPr>
                          <w:t xml:space="preserve">. </w:t>
                        </w:r>
                        <w:r>
                          <w:rPr>
                            <w:rFonts w:ascii="Times New Roman" w:hAnsi="Times New Roman" w:cs="Times New Roman"/>
                            <w:lang w:val="haw-US"/>
                          </w:rPr>
                          <w:t xml:space="preserve">Diagram of a spine with a regenerating tip of an echinoid urchin showing a) the three main parts of a full spine and b) the steroem meshwork in the regenerating portion </w:t>
                        </w:r>
                        <w:r>
                          <w:rPr>
                            <w:rFonts w:ascii="Times New Roman" w:hAnsi="Times New Roman" w:cs="Times New Roman"/>
                          </w:rPr>
                          <w:t xml:space="preserve">with interconnecting bridges. </w:t>
                        </w:r>
                        <w:r>
                          <w:rPr>
                            <w:rFonts w:ascii="Times New Roman" w:hAnsi="Times New Roman" w:cs="Times New Roman"/>
                            <w:lang w:val="haw-US"/>
                          </w:rPr>
                          <w:t xml:space="preserve">(reproduced from </w:t>
                        </w:r>
                        <w:r w:rsidRPr="008F3946">
                          <w:rPr>
                            <w:rFonts w:ascii="Times New Roman" w:hAnsi="Times New Roman" w:cs="Times New Roman"/>
                            <w:noProof/>
                            <w:lang w:val="haw-US"/>
                          </w:rPr>
                          <w:t>Gorzelak</w:t>
                        </w:r>
                        <w:r>
                          <w:rPr>
                            <w:rFonts w:ascii="Times New Roman" w:hAnsi="Times New Roman" w:cs="Times New Roman"/>
                            <w:noProof/>
                            <w:lang w:val="haw-US"/>
                          </w:rPr>
                          <w:t xml:space="preserve"> et al.</w:t>
                        </w:r>
                        <w:r w:rsidRPr="008F3946">
                          <w:rPr>
                            <w:rFonts w:ascii="Times New Roman" w:hAnsi="Times New Roman" w:cs="Times New Roman"/>
                            <w:noProof/>
                            <w:lang w:val="haw-US"/>
                          </w:rPr>
                          <w:t>, 2011</w:t>
                        </w:r>
                        <w:r>
                          <w:rPr>
                            <w:rFonts w:ascii="Times New Roman" w:hAnsi="Times New Roman" w:cs="Times New Roman"/>
                            <w:noProof/>
                            <w:lang w:val="haw-US"/>
                          </w:rPr>
                          <w:t>).</w:t>
                        </w:r>
                      </w:p>
                    </w:txbxContent>
                  </v:textbox>
                </v:shape>
                <v:shape id="Picture 50" o:spid="_x0000_s1031" type="#_x0000_t75" alt="A close up of a logo&#10;&#10;Description automatically generated" style="position:absolute;left:-736;width:27918;height:407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">
                  <v:imagedata r:id="rId22" o:title="A close up of a logo&#10;&#10;Description automatically generated"/>
                </v:shape>
                <w10:wrap type="square"/>
              </v:group>
            </w:pict>
          </mc:Fallback>
        </mc:AlternateContent>
      </w:r>
      <w:r w:rsidR="00226D6F">
        <w:rPr>
          <w:rFonts w:ascii="Times New Roman" w:hAnsi="Times New Roman" w:cs="Times New Roman"/>
        </w:rPr>
        <w:tab/>
        <w:t xml:space="preserve">Echinoderms are known for </w:t>
      </w:r>
      <w:r w:rsidR="00226D6F" w:rsidRPr="0072462E">
        <w:rPr>
          <w:rFonts w:ascii="Times New Roman" w:hAnsi="Times New Roman" w:cs="Times New Roman"/>
        </w:rPr>
        <w:t xml:space="preserve">their regenerative ability, such as </w:t>
      </w:r>
      <w:r w:rsidR="00226D6F" w:rsidRPr="0072462E">
        <w:rPr>
          <w:rFonts w:ascii="Calibri" w:hAnsi="Calibri" w:cs="Calibri"/>
        </w:rPr>
        <w:t>﻿</w:t>
      </w:r>
      <w:r w:rsidR="00226D6F" w:rsidRPr="0072462E">
        <w:rPr>
          <w:rFonts w:ascii="Times New Roman" w:hAnsi="Times New Roman" w:cs="Times New Roman"/>
        </w:rPr>
        <w:t>the regrowth of asteroid and crinoid arms when shed intentionally as defense or due to trau</w:t>
      </w:r>
      <w:r w:rsidR="00226D6F">
        <w:rPr>
          <w:rFonts w:ascii="Times New Roman" w:hAnsi="Times New Roman" w:cs="Times New Roman"/>
        </w:rPr>
        <w:t xml:space="preserve">matic event </w:t>
      </w:r>
      <w:r w:rsidR="00226D6F">
        <w:rPr>
          <w:rFonts w:ascii="Times New Roman" w:hAnsi="Times New Roman" w:cs="Times New Roman"/>
        </w:rPr>
        <w:fldChar w:fldCharType="begin" w:fldLock="1"/>
      </w:r>
      <w:r w:rsidR="00125FFF">
        <w:rPr>
          <w:rFonts w:ascii="Times New Roman" w:hAnsi="Times New Roman" w:cs="Times New Roman"/>
        </w:rPr>
        <w:instrText>ADDIN CSL_CITATION {"citationItems":[{"id":"ITEM-1","itemData":{"ISBN":"9781420094220","abstract":"The phylum Echinodermata contains some of the most charismatic benthic marine invertebrates and has become a symbol of marine life. However, growing global pressures on the collection of echinoderms for various commercial enterprises have put these enigmatic invertebrates under threat. This review summarises the demands on echinoderms from commercial fisheries, aquarium and souvenir trades, as part of the global search for bioactive compounds from marine organisms, and as experimental models in evolution and toxicology, and highlights the urgent need for an integrated global strategy for their protection and conservation. Sea urchins and sea Cucumbers are fished commercially worldwide. Increased landings, limited information on population biology and lack of stringent management of the fisheries have resulted in a global decline of populations. In addition to being a target species for commercial fishing, many echinoderms form part of the significant by-catch produced from the general use of fishing hardware. Even when they are not caught directly, echinoderms may be damaged to varying degrees as the gear passes over them and may be affected indirectly by the physical disturbance caused by fishing gear to the seafloor. Echinoderms are gaining popularity with aquarists and account for about 17% of the global trade. Pharmaceutical companies are constantly screening marine organisms for biochemical compounds for potential use in medicine, traditional healing and industrial applications. The marine bioprospecting industry is not regulated and, although at an early stage of development, the huge potential of echinoderms to provide bioactive products highlights the need for urgent action to regulate this kind of activity. Echinoderm embryos and larvae have been used as experimental model systems in several lines of research for more than a century, leading to significant advances in the areas of developmental biology, cell biology and immunology. In addition, echinoderms are well known for their striking regenerative capacity and have provided a valuable experimental model to identify the genes involved in the process of neural regeneration. Sea urchin gametes, embryos and larvae have also been used for fast, low-cost and reliable screening of toxic substances, and for detailed studies of their mechanism of action. One way to mitigate the commercial exploitation of wild echinoderm stocks is to develop laboratory culture methods to produce individuals for rese…","author":[{"dropping-particle":"","family":"Micael","given":"J.","non-dropping-particle":"","parse-names":false,"suffix":""},{"dropping-particle":"","family":"Alves","given":"M. J.","non-dropping-particle":"","parse-names":false,"suffix":""},{"dropping-particle":"","family":"Costa","given":"A. C.","non-dropping-particle":"","parse-names":false,"suffix":""},{"dropping-particle":"","family":"Jones","given":"M. B.","non-dropping-particle":"","parse-names":false,"suffix":""}],"container-title":"Oceanography and Marine Biology: An Annual Review","id":"ITEM-1","issue":"January","issued":{"date-parts":[["2009"]]},"page":"191-208","title":"Exploitation and Conservation of Echinoderms","type":"article-journal","volume":"47"},"uris":["http://www.mendeley.com/documents/?uuid=9c65974f-9f0c-4fbf-9662-47df9658db12"]},{"id":"ITEM-2","itemData":{"DOI":"10.1016/j.jsb.2010.01.003","ISBN":"1047-8477","ISSN":"10478477","PMID":"20064619","abstract":"Sea urchins have characteristic spines that fulfil critical functions. Several studies revealed marked spine internal heterogeneities at different structural levels despite the single-crystal character of the spines. Most of these studies did not speculate about the functional meaning of these heterogeneities. Spine heterogeneities were investigated in the sea urchin Paracentrotus lividus and their possible functional implications discussed. Spines mainly show two morphological parts: the base, made of a meshwork stereom, and the shaft, with longitudinal plain septa and a central core of meshwork stereom. Electron Backscatter Diffraction showed no difference in crystallite orientation between the two structures. Atomic Absorption Spectrometry and Energy dispersive X-ray analysis revealed that Mg was not uniformly distributed in the spine. Mg concentration is higher in the inner part of the septa than in the septum outer part. Furthermore, a cyclic pattern of Mg concentration in septa was observed. This is suggested to be linked to the spine ontogeny. Nano- and microindentation analyses revealed that the septa have higher stiffness and hardness than the meshwork stereom and that septum stiffness and hardness present different trends in longitudinal and transverse section. These mechanical heterogeneities may have an adaptive functional value. © 2010 Elsevier Inc.","author":[{"dropping-particle":"","family":"Moureaux","given":"C.","non-dropping-particle":"","parse-names":false,"suffix":""},{"dropping-particle":"","family":"Pérez-Huerta","given":"A.","non-dropping-particle":"","parse-names":false,"suffix":""},{"dropping-particle":"","family":"Compère","given":"P.","non-dropping-particle":"","parse-names":false,"suffix":""},{"dropping-particle":"","family":"Zhu","given":"W.","non-dropping-particle":"","parse-names":false,"suffix":""},{"dropping-particle":"","family":"Leloup","given":"T.","non-dropping-particle":"","parse-names":false,"suffix":""},{"dropping-particle":"","family":"Cusack","given":"M.","non-dropping-particle":"","parse-names":false,"suffix":""},{"dropping-particle":"","family":"Dubois","given":"P.","non-dropping-particle":"","parse-names":false,"suffix":""}],"container-title":"Journal of Structural Biology","id":"ITEM-2","issue":"1","issued":{"date-parts":[["2010"]]},"page":"41-49","publisher":"Elsevier Inc.","title":"Structure, composition and mechanical relations to function in sea urchin spine","type":"article-journal","volume":"170"},"uris":["http://www.mendeley.com/documents/?uuid=a3982a71-fceb-4a98-a80c-d169c3e0c437"]}],"mendeley":{"formattedCitation":"(Micael, Alves, Costa, &amp; Jones, 2009; Moureaux et al., 2010a)","manualFormatting":"(Micael et al., 2009; Moureaux et al., 2010)","plainTextFormattedCitation":"(Micael, Alves, Costa, &amp; Jones, 2009; Moureaux et al., 2010a)","previouslyFormattedCitation":"(Micael, Alves, Costa, &amp; Jones, 2009; Moureaux et al., 2010a)"},"properties":{"noteIndex":0},"schema":"https://github.com/citation-style-language/schema/raw/master/csl-citation.json"}</w:instrText>
      </w:r>
      <w:r w:rsidR="00226D6F">
        <w:rPr>
          <w:rFonts w:ascii="Times New Roman" w:hAnsi="Times New Roman" w:cs="Times New Roman"/>
        </w:rPr>
        <w:fldChar w:fldCharType="separate"/>
      </w:r>
      <w:r w:rsidR="00226D6F" w:rsidRPr="00A25690">
        <w:rPr>
          <w:rFonts w:ascii="Times New Roman" w:hAnsi="Times New Roman" w:cs="Times New Roman"/>
          <w:noProof/>
        </w:rPr>
        <w:t>(Micael</w:t>
      </w:r>
      <w:r w:rsidR="00226D6F">
        <w:rPr>
          <w:rFonts w:ascii="Times New Roman" w:hAnsi="Times New Roman" w:cs="Times New Roman"/>
          <w:noProof/>
        </w:rPr>
        <w:t xml:space="preserve"> et al.</w:t>
      </w:r>
      <w:r w:rsidR="00226D6F" w:rsidRPr="00A25690">
        <w:rPr>
          <w:rFonts w:ascii="Times New Roman" w:hAnsi="Times New Roman" w:cs="Times New Roman"/>
          <w:noProof/>
        </w:rPr>
        <w:t>, 2009; Moureaux et al., 2010)</w:t>
      </w:r>
      <w:r w:rsidR="00226D6F">
        <w:rPr>
          <w:rFonts w:ascii="Times New Roman" w:hAnsi="Times New Roman" w:cs="Times New Roman"/>
        </w:rPr>
        <w:fldChar w:fldCharType="end"/>
      </w:r>
      <w:r w:rsidR="001A2DD1">
        <w:rPr>
          <w:rFonts w:ascii="Times New Roman" w:hAnsi="Times New Roman" w:cs="Times New Roman"/>
          <w:lang w:val="haw-US"/>
        </w:rPr>
        <w:t>.</w:t>
      </w:r>
      <w:r w:rsidR="00226D6F">
        <w:rPr>
          <w:rFonts w:ascii="Times New Roman" w:hAnsi="Times New Roman" w:cs="Times New Roman"/>
        </w:rPr>
        <w:t xml:space="preserve">  Similarly, urchins can regenerate spines, tube-feet, and </w:t>
      </w:r>
      <w:r w:rsidR="00226D6F" w:rsidRPr="006F18D2">
        <w:rPr>
          <w:rFonts w:ascii="Calibri" w:hAnsi="Calibri" w:cs="Calibri"/>
        </w:rPr>
        <w:t>﻿</w:t>
      </w:r>
      <w:r w:rsidR="00226D6F" w:rsidRPr="006F18D2">
        <w:rPr>
          <w:rFonts w:ascii="Times New Roman" w:hAnsi="Times New Roman" w:cs="Times New Roman"/>
        </w:rPr>
        <w:t>pedicellariae</w:t>
      </w:r>
      <w:r w:rsidR="00226D6F">
        <w:rPr>
          <w:rFonts w:ascii="Times New Roman" w:hAnsi="Times New Roman" w:cs="Times New Roman"/>
        </w:rPr>
        <w:t xml:space="preserve"> </w:t>
      </w:r>
      <w:r w:rsidR="00226D6F">
        <w:rPr>
          <w:rFonts w:ascii="Times New Roman" w:hAnsi="Times New Roman" w:cs="Times New Roman"/>
        </w:rPr>
        <w:fldChar w:fldCharType="begin" w:fldLock="1"/>
      </w:r>
      <w:r w:rsidR="00226D6F">
        <w:rPr>
          <w:rFonts w:ascii="Times New Roman" w:hAnsi="Times New Roman" w:cs="Times New Roman"/>
        </w:rPr>
        <w:instrText>ADDIN CSL_CITATION {"citationItems":[{"id":"ITEM-1","itemData":{"DOI":"10.1098/rsos.170140","ISBN":"0000000278645","ISSN":"20545703","abstract":"Increasing atmospheric carbon dioxide (CO 2) has resulted in a change in seawater chemistry and lowering of pH, referred to as ocean acidification. Understanding how different organisms and processes respond to ocean acidification is vital to predict how marine ecosystems will be altered under future scenarios of continued environmental change. Regenerative processes involving biomineralization in marine calcifiers such as sea urchins are predicted to be especially vulnerable. In this study, the effect of ocean acidification on regeneration of external appendages (spines and tube feet) was investigated in the sea urchin Lytechinus variegatus exposed to ambient (546 µatm), intermediate (1027 µatm) and high (1841 µatm) partial pressure of CO 2 (pCO 2) for eight weeks. The rate of regeneration was maintained in spines and tube feet throughout two periods of amputation and regrowth under conditions of elevated pCO 2 . Increased expression of several biomineralization-related genes indicated molecular compensatory mechanisms; however, the structural integrity of both regenerating and homeostatic spines was compromised in high pCO 2 conditions. Indicators of physiological fitness (righting response, growth rate, coelomocyte concentration and composition) were not affected by increasing pCO 2 , but compromised spine integrity is likely to have negative consequences for defence capabilities and therefore survival of these ecologically and economically important organisms.","author":[{"dropping-particle":"","family":"Emerson","given":"Chloe E.","non-dropping-particle":"","parse-names":false,"suffix":""},{"dropping-particle":"","family":"Reinardy","given":"Helena C.","non-dropping-particle":"","parse-names":false,"suffix":""},{"dropping-particle":"","family":"Bates","given":"Nicholas R.","non-dropping-particle":"","parse-names":false,"suffix":""},{"dropping-particle":"","family":"Bodnar","given":"Andrea G.","non-dropping-particle":"","parse-names":false,"suffix":""}],"container-title":"Royal Society Open Science","id":"ITEM-1","issue":"5","issued":{"date-parts":[["2017"]]},"title":"Ocean acidification impacts spine integrity but not regenerative capacity of spines and tube feet in adult sea urchins","type":"article-journal","volume":"4"},"uris":["http://www.mendeley.com/documents/?uuid=7c9f8d97-54d8-40fb-a0ce-a9ee3da508e7"]}],"mendeley":{"formattedCitation":"(Emerson et al., 2017)","plainTextFormattedCitation":"(Emerson et al., 2017)","previouslyFormattedCitation":"(Emerson et al., 2017)"},"properties":{"noteIndex":0},"schema":"https://github.com/citation-style-language/schema/raw/master/csl-citation.json"}</w:instrText>
      </w:r>
      <w:r w:rsidR="00226D6F">
        <w:rPr>
          <w:rFonts w:ascii="Times New Roman" w:hAnsi="Times New Roman" w:cs="Times New Roman"/>
        </w:rPr>
        <w:fldChar w:fldCharType="separate"/>
      </w:r>
      <w:r w:rsidR="00226D6F" w:rsidRPr="006F18D2">
        <w:rPr>
          <w:rFonts w:ascii="Times New Roman" w:hAnsi="Times New Roman" w:cs="Times New Roman"/>
          <w:noProof/>
        </w:rPr>
        <w:t>(Emerson et al., 2017)</w:t>
      </w:r>
      <w:r w:rsidR="00226D6F">
        <w:rPr>
          <w:rFonts w:ascii="Times New Roman" w:hAnsi="Times New Roman" w:cs="Times New Roman"/>
        </w:rPr>
        <w:fldChar w:fldCharType="end"/>
      </w:r>
      <w:r w:rsidR="00226D6F">
        <w:rPr>
          <w:rFonts w:ascii="Times New Roman" w:hAnsi="Times New Roman" w:cs="Times New Roman"/>
        </w:rPr>
        <w:t>. In addition to the</w:t>
      </w:r>
      <w:r w:rsidR="001A2DD1">
        <w:rPr>
          <w:rFonts w:ascii="Times New Roman" w:hAnsi="Times New Roman" w:cs="Times New Roman"/>
          <w:lang w:val="haw-US"/>
        </w:rPr>
        <w:t xml:space="preserve"> main skeleton, or</w:t>
      </w:r>
      <w:r w:rsidR="00226D6F">
        <w:rPr>
          <w:rFonts w:ascii="Times New Roman" w:hAnsi="Times New Roman" w:cs="Times New Roman"/>
        </w:rPr>
        <w:t xml:space="preserve"> test, these external appendages serve important purposes for protection, defense, sensory abilities, and locomotion</w:t>
      </w:r>
      <w:r w:rsidR="00725A64">
        <w:rPr>
          <w:rFonts w:ascii="Times New Roman" w:hAnsi="Times New Roman" w:cs="Times New Roman"/>
          <w:lang w:val="haw-US"/>
        </w:rPr>
        <w:t xml:space="preserve"> </w:t>
      </w:r>
      <w:r w:rsidR="00725A64">
        <w:rPr>
          <w:rFonts w:ascii="Times New Roman" w:hAnsi="Times New Roman" w:cs="Times New Roman"/>
        </w:rPr>
        <w:fldChar w:fldCharType="begin" w:fldLock="1"/>
      </w:r>
      <w:r w:rsidR="008F3946">
        <w:rPr>
          <w:rFonts w:ascii="Times New Roman" w:hAnsi="Times New Roman" w:cs="Times New Roman"/>
        </w:rPr>
        <w:instrText>ADDIN CSL_CITATION {"citationItems":[{"id":"ITEM-1","itemData":{"DOI":"doi:10.1093/icesjms/fsv018","abstract":"Increased atmospheric CO2 concentration is leading to changes in the carbonate chemistry and the temperature of the ocean. The impact of these processes on marine organisms will depend on their ability to cope with those changes, particularly the maintenance of calcium carbonate struc- tures. Both a laboratory experiment (long-term exposure to decreased pH and increased temperature) and collections of individuals from natural environments characterized by low pH levels (individuals from intertidal pools and around a CO2 seep) were here coupled to comprehensively study the impact of near-future conditions of pH and temperature on the mechanical properties of the skeleton of the euechinoid sea urchin Paracentrotus lividus. To assess skeletal mechanical properties, we characterized the fracture force, Young's modulus, second moment of area, material nanohardness, and specific Young's modulus of sea urchin test plates. None of these parameters were significantly affected by low pH and/or increased temperature in the laboratory experiment and by low pH only in the individuals chronically exposed to lowered pH from the CO2 seeps. In tidal pools, the fracture force was higher and the Young's modulus lower in ambital plates of individuals from the rock pool char- acterized by the largest pH variations but also a dominance of calcifying algae, which might explain some of the variation. Thus, decreases of pH to levels expected for 2100 did not directly alter the mechanical properties of the test of P. lividus. Since the maintenance of test integrity is a question of survival for sea urchins and since weakened tests would increase the sea urchins' risk of predation, our findings indicate that the decreasing seawater pH and increasing seawater temperature expected for the end of the century should not represent an immediate threat to sea urchins vulnerability.","author":[{"dropping-particle":"","family":"Collard","given":"Marie","non-dropping-particle":"","parse-names":false,"suffix":""},{"dropping-particle":"","family":"Rastrick","given":"Samuel P S","non-dropping-particle":"","parse-names":false,"suffix":""},{"dropping-particle":"","family":"Calosi","given":"Piero","non-dropping-particle":"","parse-names":false,"suffix":""},{"dropping-particle":"","family":"Demolder","given":"Yoann","non-dropping-particle":"","parse-names":false,"suffix":""},{"dropping-particle":"","family":"Dille","given":"Jean","non-dropping-particle":"","parse-names":false,"suffix":""},{"dropping-particle":"","family":"Findlay","given":"Helen S","non-dropping-particle":"","parse-names":false,"suffix":""},{"dropping-particle":"","family":"Hall-Spencer","given":"Jason Michael","non-dropping-particle":"","parse-names":false,"suffix":""},{"dropping-particle":"","family":"Milazzo","given":"Marco","non-dropping-particle":"","parse-names":false,"suffix":""},{"dropping-particle":"","family":"Moulin","given":"Laure","non-dropping-particle":"","parse-names":false,"suffix":""},{"dropping-particle":"","family":"Widdicombe","given":"Steve","non-dropping-particle":"","parse-names":false,"suffix":""},{"dropping-particle":"","family":"Dehairs","given":"Frank","non-dropping-particle":"","parse-names":false,"suffix":""},{"dropping-particle":"","family":"Dubois","given":"Philippe","non-dropping-particle":"","parse-names":false,"suffix":""}],"container-title":"ICES Journal of Marine Science","id":"ITEM-1","issue":"3","issued":{"date-parts":[["2016"]]},"note":"EXPERIMENT:\n\n\n\nTo assess skeletal mechanical properties, we characterized the fracture force, Young’s modulus, second moment of area, material nanohardness, and specific Young’s modulus of sea urchin test plates\n\nRESULT:\n- None of these parameters were significantly affected by low pH and/or increased temperature in the laboratory experiment and by low pH only in the individuals chronically exposed to lowered pH from the CO2 seeps.\n\n- our findings indicate that the decreasing seawater pH and increasing seawater temperature expected for the end of the century should not represent an immediate threat to sea urchins vulnerability.\nKeywords:","page":"727-738","title":"The impact of ocean acidification and warming on the skeletal mechanical properties of the sea urchin Paracentrotus lividus from laboratory and field observations","type":"article-journal","volume":"73"},"uris":["http://www.mendeley.com/documents/?uuid=b59fa93e-6900-457f-a763-f50c931836c3"]}],"mendeley":{"formattedCitation":"(Collard et al., 2016b)","plainTextFormattedCitation":"(Collard et al., 2016b)","previouslyFormattedCitation":"(Collard et al., 2016b)"},"properties":{"noteIndex":0},"schema":"https://github.com/citation-style-language/schema/raw/master/csl-citation.json"}</w:instrText>
      </w:r>
      <w:r w:rsidR="00725A64">
        <w:rPr>
          <w:rFonts w:ascii="Times New Roman" w:hAnsi="Times New Roman" w:cs="Times New Roman"/>
        </w:rPr>
        <w:fldChar w:fldCharType="separate"/>
      </w:r>
      <w:r w:rsidR="00725A64" w:rsidRPr="00725A64">
        <w:rPr>
          <w:rFonts w:ascii="Times New Roman" w:hAnsi="Times New Roman" w:cs="Times New Roman"/>
          <w:noProof/>
        </w:rPr>
        <w:t>(Collard et al., 2016b)</w:t>
      </w:r>
      <w:r w:rsidR="00725A64">
        <w:rPr>
          <w:rFonts w:ascii="Times New Roman" w:hAnsi="Times New Roman" w:cs="Times New Roman"/>
        </w:rPr>
        <w:fldChar w:fldCharType="end"/>
      </w:r>
      <w:r w:rsidR="001A2DD1">
        <w:rPr>
          <w:rFonts w:ascii="Times New Roman" w:hAnsi="Times New Roman" w:cs="Times New Roman"/>
          <w:lang w:val="haw-US"/>
        </w:rPr>
        <w:t>.</w:t>
      </w:r>
      <w:r w:rsidR="00725A64">
        <w:rPr>
          <w:rFonts w:ascii="Times New Roman" w:hAnsi="Times New Roman" w:cs="Times New Roman"/>
          <w:lang w:val="haw-US"/>
        </w:rPr>
        <w:t xml:space="preserve"> </w:t>
      </w:r>
      <w:r w:rsidR="00C22DA3">
        <w:rPr>
          <w:rFonts w:ascii="Times New Roman" w:hAnsi="Times New Roman" w:cs="Times New Roman"/>
          <w:lang w:val="haw-US"/>
        </w:rPr>
        <w:t xml:space="preserve">The spines of </w:t>
      </w:r>
      <w:r w:rsidR="00C22DA3" w:rsidRPr="00205C86">
        <w:rPr>
          <w:rFonts w:ascii="Times New Roman" w:hAnsi="Times New Roman" w:cs="Times New Roman"/>
          <w:i/>
          <w:iCs/>
          <w:lang w:val="haw-US"/>
        </w:rPr>
        <w:t>T. gratilla</w:t>
      </w:r>
      <w:r w:rsidR="00C22DA3">
        <w:rPr>
          <w:rFonts w:ascii="Times New Roman" w:hAnsi="Times New Roman" w:cs="Times New Roman"/>
          <w:lang w:val="haw-US"/>
        </w:rPr>
        <w:t xml:space="preserve"> are similar to those of regular echinoids consisting of three main parts: 1) a base that creates a ball-and-socket formation with a tubercle on the test, 2) a milled ring, and 3) a tapered shaft </w:t>
      </w:r>
      <w:r w:rsidR="00C22DA3">
        <w:rPr>
          <w:rFonts w:ascii="Times New Roman" w:hAnsi="Times New Roman" w:cs="Times New Roman"/>
          <w:lang w:val="haw-US"/>
        </w:rPr>
        <w:fldChar w:fldCharType="begin" w:fldLock="1"/>
      </w:r>
      <w:r w:rsidR="00C22DA3">
        <w:rPr>
          <w:rFonts w:ascii="Times New Roman" w:hAnsi="Times New Roman" w:cs="Times New Roman"/>
          <w:lang w:val="haw-US"/>
        </w:rPr>
        <w:instrText>ADDIN CSL_CITATION {"citationItems":[{"id":"ITEM-1","itemData":{"DOI":"10.1002/jmor.1051340105","ISSN":"10974687","abstract":"Growth of the skeleton of regenerating spines of the sea urchin, Strongylocentrotus purpuratus, was studied with the light and scanning electron microscopes during the formation of a growth ring or cycle. Growth was initiated about three days after fracture and was linear between 5 and about 40 days after fracture, with a mean rate of 0.16 mm/day. There‐after, a decline in growth rate was observed, being attributed to abrasion. The new skeleton first appeared as minute, conical „micro‐spines” on the fractured surface of the spine shaft initiating regeneration of the inner zone of meshwork. Subsequent growth of micro‐spines of both the developing inner zone of meshwork, and an outer zone of radiating wedges, formed a conical fenestrated skeleton on the fractured surface of the shaft. Further deposition of micro‐spines along the shaft, initially at the level of fracture, formed meshwork which gradually became solidified externally resulting in a new cycle about 60 days after fracture. In contrast, a new cycle was initiated at the milled ring in non‐fractured spines during total regeneration on bare tubercles, demonstrating that growth of spines also takes place in the absence of fracture. Experiments conducted in vitro demonstrate that spine regeneration is not a polar phenomenon. Copyright © 1971 Wiley‐Liss, Inc.","author":[{"dropping-particle":"","family":"Heatfield","given":"Barry M.","non-dropping-particle":"","parse-names":false,"suffix":""}],"container-title":"Journal of Morphology","id":"ITEM-1","issue":"1","issued":{"date-parts":[["1971"]]},"page":"57-89","title":"Growth of the calcareous skeleton during regeneration of spines of the sea urchin, strongylocentrotus purpuratus (stimpson): A light and scanning electron microscopic study","type":"article-journal","volume":"134"},"uris":["http://www.mendeley.com/documents/?uuid=d0a41006-6b33-46d0-a15f-36a45028e34e"]}],"mendeley":{"formattedCitation":"(Heatfield, 1971)","plainTextFormattedCitation":"(Heatfield, 1971)","previouslyFormattedCitation":"(Heatfield, 1971)"},"properties":{"noteIndex":0},"schema":"https://github.com/citation-style-language/schema/raw/master/csl-citation.json"}</w:instrText>
      </w:r>
      <w:r w:rsidR="00C22DA3">
        <w:rPr>
          <w:rFonts w:ascii="Times New Roman" w:hAnsi="Times New Roman" w:cs="Times New Roman"/>
          <w:lang w:val="haw-US"/>
        </w:rPr>
        <w:fldChar w:fldCharType="separate"/>
      </w:r>
      <w:r w:rsidR="00C22DA3" w:rsidRPr="007F6AE7">
        <w:rPr>
          <w:rFonts w:ascii="Times New Roman" w:hAnsi="Times New Roman" w:cs="Times New Roman"/>
          <w:noProof/>
          <w:lang w:val="haw-US"/>
        </w:rPr>
        <w:t>(Heatfield, 1971)</w:t>
      </w:r>
      <w:r w:rsidR="00C22DA3">
        <w:rPr>
          <w:rFonts w:ascii="Times New Roman" w:hAnsi="Times New Roman" w:cs="Times New Roman"/>
          <w:lang w:val="haw-US"/>
        </w:rPr>
        <w:fldChar w:fldCharType="end"/>
      </w:r>
      <w:r w:rsidR="00C22DA3">
        <w:rPr>
          <w:rFonts w:ascii="Times New Roman" w:hAnsi="Times New Roman" w:cs="Times New Roman"/>
          <w:lang w:val="haw-US"/>
        </w:rPr>
        <w:t xml:space="preserve"> (Fig.</w:t>
      </w:r>
      <w:r w:rsidR="00690C65">
        <w:rPr>
          <w:rFonts w:ascii="Times New Roman" w:hAnsi="Times New Roman" w:cs="Times New Roman"/>
          <w:lang w:val="haw-US"/>
        </w:rPr>
        <w:t>1.4</w:t>
      </w:r>
      <w:r w:rsidR="00C22DA3">
        <w:rPr>
          <w:rFonts w:ascii="Times New Roman" w:hAnsi="Times New Roman" w:cs="Times New Roman"/>
          <w:lang w:val="haw-US"/>
        </w:rPr>
        <w:t xml:space="preserve">). </w:t>
      </w:r>
      <w:r w:rsidR="008F3946">
        <w:rPr>
          <w:rFonts w:ascii="Times New Roman" w:hAnsi="Times New Roman" w:cs="Times New Roman"/>
          <w:lang w:val="haw-US"/>
        </w:rPr>
        <w:t xml:space="preserve">The internal meshwork </w:t>
      </w:r>
      <w:r w:rsidR="00260458">
        <w:rPr>
          <w:rFonts w:ascii="Times New Roman" w:hAnsi="Times New Roman" w:cs="Times New Roman"/>
        </w:rPr>
        <w:t xml:space="preserve">of spines </w:t>
      </w:r>
      <w:r w:rsidR="008F3946">
        <w:rPr>
          <w:rFonts w:ascii="Times New Roman" w:hAnsi="Times New Roman" w:cs="Times New Roman"/>
          <w:lang w:val="haw-US"/>
        </w:rPr>
        <w:t>trabeculae</w:t>
      </w:r>
      <w:r w:rsidR="00260458">
        <w:rPr>
          <w:rFonts w:ascii="Times New Roman" w:hAnsi="Times New Roman" w:cs="Times New Roman"/>
        </w:rPr>
        <w:t xml:space="preserve"> (</w:t>
      </w:r>
      <w:r w:rsidR="008F3946">
        <w:rPr>
          <w:rFonts w:ascii="Times New Roman" w:hAnsi="Times New Roman" w:cs="Times New Roman"/>
          <w:lang w:val="haw-US"/>
        </w:rPr>
        <w:t>steroem</w:t>
      </w:r>
      <w:r w:rsidR="00260458">
        <w:rPr>
          <w:rFonts w:ascii="Times New Roman" w:hAnsi="Times New Roman" w:cs="Times New Roman"/>
        </w:rPr>
        <w:t>)</w:t>
      </w:r>
      <w:r w:rsidR="008F3946">
        <w:rPr>
          <w:rFonts w:ascii="Times New Roman" w:hAnsi="Times New Roman" w:cs="Times New Roman"/>
          <w:lang w:val="haw-US"/>
        </w:rPr>
        <w:t>, is a mixture of both mineral and organic components</w:t>
      </w:r>
      <w:r w:rsidR="00260458">
        <w:rPr>
          <w:rFonts w:ascii="Times New Roman" w:hAnsi="Times New Roman" w:cs="Times New Roman"/>
        </w:rPr>
        <w:t xml:space="preserve"> (stroma)</w:t>
      </w:r>
      <w:r w:rsidR="008F3946">
        <w:rPr>
          <w:rFonts w:ascii="Times New Roman" w:hAnsi="Times New Roman" w:cs="Times New Roman"/>
          <w:lang w:val="haw-US"/>
        </w:rPr>
        <w:t xml:space="preserve"> </w:t>
      </w:r>
      <w:r w:rsidR="008F3946">
        <w:rPr>
          <w:rFonts w:ascii="Times New Roman" w:hAnsi="Times New Roman" w:cs="Times New Roman"/>
          <w:lang w:val="haw-US"/>
        </w:rPr>
        <w:fldChar w:fldCharType="begin" w:fldLock="1"/>
      </w:r>
      <w:r w:rsidR="00ED2895">
        <w:rPr>
          <w:rFonts w:ascii="Times New Roman" w:hAnsi="Times New Roman" w:cs="Times New Roman"/>
          <w:lang w:val="haw-US"/>
        </w:rPr>
        <w:instrText>ADDIN CSL_CITATION {"citationItems":[{"id":"ITEM-1","itemData":{"DOI":"10.1016/j.jsb.2011.07.008","ISSN":"10478477","abstract":"This paper reports the results of the first dynamic labeling experiment with regenerating spines of sea urchins Paracentrotus lividus using the stable isotope 26Mg and NanoSIMS high-resolution isotopic imaging, which provide a direct information about the growth process. Growing spines were labeled twice (for 72 and 24h, respectively) by increasing the abundance of 26Mg in seawater. The incorporation of 26Mg into the growing spines was subsequently imaged with the NanoSIMS ion microprobe. Stereom trabeculae initially grow as conical micro-spines, which form within less than 1day. These micro-spines fuse together by lateral outgrowths and form a thin, open meshwork (inner stereom), which is subsequently reinforced by addition of layered thickening deposits (outer stereom). The (longitudinal) growth rate of the inner stereom is ca. 125μm/day. A single (ca. 1μm) thickening layer in the stereom trabeculae is deposited during 24h. The thickening process is contemporaneous with the formation micro-spines and involves both longitudinal trabeculae and transverse bridges to a similar degree. Furthermore, the skeleton-forming cells remain active in the previously formed open stereom for at least 10days, and do not migrate upwards until the end of the thickening process. The experimental capability presented here provides a new way to obtain detailed information about the skeleton formation of a multitude of marine, calcite producing organisms. © 2011 Elsevier Inc.","author":[{"dropping-particle":"","family":"Gorzelak","given":"Przemysław","non-dropping-particle":"","parse-names":false,"suffix":""},{"dropping-particle":"","family":"Stolarski","given":"Jarosław","non-dropping-particle":"","parse-names":false,"suffix":""},{"dropping-particle":"","family":"Dubois","given":"Philippe","non-dropping-particle":"","parse-names":false,"suffix":""},{"dropping-particle":"","family":"Kopp","given":"Christophe","non-dropping-particle":"","parse-names":false,"suffix":""},{"dropping-particle":"","family":"Meibom","given":"Anders","non-dropping-particle":"","parse-names":false,"suffix":""}],"container-title":"Journal of Structural Biology","id":"ITEM-1","issue":"1","issued":{"date-parts":[["2011"]]},"page":"119-126","title":"26Mg labeling of the sea urchin regenerating spine: Insights into echinoderm biomineralization process","type":"article-journal","volume":"176"},"uris":["http://www.mendeley.com/documents/?uuid=89a19760-c563-4ba3-8fd7-728575584f7c"]}],"mendeley":{"formattedCitation":"(Gorzelak, Stolarski, Dubois, Kopp, &amp; Meibom, 2011)","manualFormatting":"(Gorzelak et al., 2011)","plainTextFormattedCitation":"(Gorzelak, Stolarski, Dubois, Kopp, &amp; Meibom, 2011)","previouslyFormattedCitation":"(Gorzelak, Stolarski, Dubois, Kopp, &amp; Meibom, 2011)"},"properties":{"noteIndex":0},"schema":"https://github.com/citation-style-language/schema/raw/master/csl-citation.json"}</w:instrText>
      </w:r>
      <w:r w:rsidR="008F3946">
        <w:rPr>
          <w:rFonts w:ascii="Times New Roman" w:hAnsi="Times New Roman" w:cs="Times New Roman"/>
          <w:lang w:val="haw-US"/>
        </w:rPr>
        <w:fldChar w:fldCharType="separate"/>
      </w:r>
      <w:r w:rsidR="008F3946" w:rsidRPr="008F3946">
        <w:rPr>
          <w:rFonts w:ascii="Times New Roman" w:hAnsi="Times New Roman" w:cs="Times New Roman"/>
          <w:noProof/>
          <w:lang w:val="haw-US"/>
        </w:rPr>
        <w:t>(Gorzelak</w:t>
      </w:r>
      <w:r w:rsidR="008F3946">
        <w:rPr>
          <w:rFonts w:ascii="Times New Roman" w:hAnsi="Times New Roman" w:cs="Times New Roman"/>
          <w:noProof/>
          <w:lang w:val="haw-US"/>
        </w:rPr>
        <w:t xml:space="preserve"> et al.</w:t>
      </w:r>
      <w:r w:rsidR="008F3946" w:rsidRPr="008F3946">
        <w:rPr>
          <w:rFonts w:ascii="Times New Roman" w:hAnsi="Times New Roman" w:cs="Times New Roman"/>
          <w:noProof/>
          <w:lang w:val="haw-US"/>
        </w:rPr>
        <w:t>, 2011)</w:t>
      </w:r>
      <w:r w:rsidR="008F3946">
        <w:rPr>
          <w:rFonts w:ascii="Times New Roman" w:hAnsi="Times New Roman" w:cs="Times New Roman"/>
          <w:lang w:val="haw-US"/>
        </w:rPr>
        <w:fldChar w:fldCharType="end"/>
      </w:r>
      <w:r w:rsidR="008F3946">
        <w:rPr>
          <w:rFonts w:ascii="Times New Roman" w:hAnsi="Times New Roman" w:cs="Times New Roman"/>
          <w:lang w:val="haw-US"/>
        </w:rPr>
        <w:t>. Because spines</w:t>
      </w:r>
      <w:r w:rsidR="00C22DA3">
        <w:rPr>
          <w:rFonts w:ascii="Times New Roman" w:hAnsi="Times New Roman" w:cs="Times New Roman"/>
          <w:lang w:val="haw-US"/>
        </w:rPr>
        <w:t xml:space="preserve"> are</w:t>
      </w:r>
      <w:r w:rsidR="006D6FB7">
        <w:rPr>
          <w:rFonts w:ascii="Times New Roman" w:hAnsi="Times New Roman" w:cs="Times New Roman"/>
          <w:lang w:val="haw-US"/>
        </w:rPr>
        <w:t xml:space="preserve"> made of the same highly soluble</w:t>
      </w:r>
      <w:r w:rsidR="006D6FB7">
        <w:rPr>
          <w:rFonts w:ascii="Times New Roman" w:hAnsi="Times New Roman" w:cs="Times New Roman"/>
        </w:rPr>
        <w:t xml:space="preserve"> Mg-calcite material</w:t>
      </w:r>
      <w:r w:rsidR="006D6FB7">
        <w:rPr>
          <w:rFonts w:ascii="Times New Roman" w:hAnsi="Times New Roman" w:cs="Times New Roman"/>
          <w:lang w:val="haw-US"/>
        </w:rPr>
        <w:t xml:space="preserve"> as the test </w:t>
      </w:r>
      <w:r w:rsidR="006D6FB7">
        <w:rPr>
          <w:rFonts w:ascii="Times New Roman" w:hAnsi="Times New Roman" w:cs="Times New Roman"/>
        </w:rPr>
        <w:fldChar w:fldCharType="begin" w:fldLock="1"/>
      </w:r>
      <w:r w:rsidR="006D6FB7">
        <w:rPr>
          <w:rFonts w:ascii="Times New Roman" w:hAnsi="Times New Roman" w:cs="Times New Roman"/>
        </w:rPr>
        <w:instrText>ADDIN CSL_CITATION {"citationItems":[{"id":"ITEM-1","itemData":{"DOI":"10.1021/es5017526","ISBN":"1520-5851 (Electronic)\\r0013-936X (Linking)","ISSN":"15205851","PMID":"25252045","abstract":"We examined the long-term effects of near-future changes in temperature and acidification on skeletal mineralogy, thickness, and strength in the sea urchin Tripneustes gratilla reared in all combinations of three pH (pH 8.1, 7.8, 7.6) and three temperatures (22 degrees C, 25 degrees C, 28 degrees C) from the early juvenile to adult, over 146 days. As the high-magnesium calcite of the echinoderm skeleton is a biomineral form highly sensitive to acidification, and influenced by temperature, we documented the MgCO3 content of the spines, test plates, and teeth. The percentage of MgCO3 varied systematically, with more Mg2+ in the test and spines. The percentage of MgCO3 in the test and teeth, but not the spines increased with temperature. Acidification did not change the percentage MgCO3. Test thickness increased with warming and decreased at pH 7.6, with no interaction between these factors. In crushing tests live urchins mostly ruptured at sutures between the plates. The force required to crush a live urchin was reduced in animals reared in low pH conditions but increased in those reared in warm conditions, a result driven by differences in urchin size. It appears that the interactive effects of warming and acidification on the Mg2+ content and protective function of the sea urchin skeleton will play out in a complex way as global climatic change unfolds.","author":[{"dropping-particle":"","family":"Byrne","given":"Maria","non-dropping-particle":"","parse-names":false,"suffix":""},{"dropping-particle":"","family":"Smith","given":"Abigail M.","non-dropping-particle":"","parse-names":false,"suffix":""},{"dropping-particle":"","family":"West","given":"Samantha","non-dropping-particle":"","parse-names":false,"suffix":""},{"dropping-particle":"","family":"Collard","given":"Marie","non-dropping-particle":"","parse-names":false,"suffix":""},{"dropping-particle":"","family":"Dubois","given":"Philippe","non-dropping-particle":"","parse-names":false,"suffix":""},{"dropping-particle":"","family":"Graba-Landry","given":"Alexia","non-dropping-particle":"","parse-names":false,"suffix":""},{"dropping-particle":"","family":"Dworjanyn","given":"Symon A.","non-dropping-particle":"","parse-names":false,"suffix":""}],"container-title":"Environmental Science and Technology","id":"ITEM-1","issue":"21","issued":{"date-parts":[["2014"]]},"page":"12620-12627","title":"Warming influences Mg2+ content, while warming and acidification influence calcification and test strength of a sea urchin","type":"article-journal","volume":"48"},"uris":["http://www.mendeley.com/documents/?uuid=74f2f4dd-e9b6-479c-95dc-f8c315b032d7"]}],"mendeley":{"formattedCitation":"(Byrne et al., 2014)","plainTextFormattedCitation":"(Byrne et al., 2014)","previouslyFormattedCitation":"(Byrne et al., 2014)"},"properties":{"noteIndex":0},"schema":"https://github.com/citation-style-language/schema/raw/master/csl-citation.json"}</w:instrText>
      </w:r>
      <w:r w:rsidR="006D6FB7">
        <w:rPr>
          <w:rFonts w:ascii="Times New Roman" w:hAnsi="Times New Roman" w:cs="Times New Roman"/>
        </w:rPr>
        <w:fldChar w:fldCharType="separate"/>
      </w:r>
      <w:r w:rsidR="006D6FB7" w:rsidRPr="00FB41FC">
        <w:rPr>
          <w:rFonts w:ascii="Times New Roman" w:hAnsi="Times New Roman" w:cs="Times New Roman"/>
          <w:noProof/>
        </w:rPr>
        <w:t>(Byrne et al., 2014)</w:t>
      </w:r>
      <w:r w:rsidR="006D6FB7">
        <w:rPr>
          <w:rFonts w:ascii="Times New Roman" w:hAnsi="Times New Roman" w:cs="Times New Roman"/>
        </w:rPr>
        <w:fldChar w:fldCharType="end"/>
      </w:r>
      <w:r w:rsidR="00BF5A4D">
        <w:rPr>
          <w:rFonts w:ascii="Times New Roman" w:hAnsi="Times New Roman" w:cs="Times New Roman"/>
          <w:lang w:val="haw-US"/>
        </w:rPr>
        <w:t>;</w:t>
      </w:r>
      <w:r w:rsidR="006D6FB7">
        <w:rPr>
          <w:rFonts w:ascii="Times New Roman" w:hAnsi="Times New Roman" w:cs="Times New Roman"/>
          <w:lang w:val="haw-US"/>
        </w:rPr>
        <w:t xml:space="preserve"> </w:t>
      </w:r>
      <w:r w:rsidR="006D6FB7">
        <w:rPr>
          <w:rFonts w:ascii="Times New Roman" w:hAnsi="Times New Roman" w:cs="Times New Roman"/>
        </w:rPr>
        <w:t xml:space="preserve">external stressors </w:t>
      </w:r>
      <w:r w:rsidR="006D6FB7">
        <w:rPr>
          <w:rFonts w:ascii="Times New Roman" w:hAnsi="Times New Roman" w:cs="Times New Roman"/>
          <w:lang w:val="haw-US"/>
        </w:rPr>
        <w:t xml:space="preserve">such as OA could </w:t>
      </w:r>
      <w:r w:rsidR="00BF5A4D">
        <w:rPr>
          <w:rFonts w:ascii="Times New Roman" w:hAnsi="Times New Roman" w:cs="Times New Roman"/>
          <w:lang w:val="haw-US"/>
        </w:rPr>
        <w:t xml:space="preserve">therefore </w:t>
      </w:r>
      <w:r w:rsidR="006D6FB7">
        <w:rPr>
          <w:rFonts w:ascii="Times New Roman" w:hAnsi="Times New Roman" w:cs="Times New Roman"/>
          <w:lang w:val="haw-US"/>
        </w:rPr>
        <w:t>hinder re-growth and compromi</w:t>
      </w:r>
      <w:r w:rsidR="00915797">
        <w:rPr>
          <w:rFonts w:ascii="Times New Roman" w:hAnsi="Times New Roman" w:cs="Times New Roman"/>
          <w:lang w:val="haw-US"/>
        </w:rPr>
        <w:t>se</w:t>
      </w:r>
      <w:r w:rsidR="006D6FB7">
        <w:rPr>
          <w:rFonts w:ascii="Times New Roman" w:hAnsi="Times New Roman" w:cs="Times New Roman"/>
          <w:lang w:val="haw-US"/>
        </w:rPr>
        <w:t xml:space="preserve"> </w:t>
      </w:r>
      <w:r w:rsidR="00BF5A4D">
        <w:rPr>
          <w:rFonts w:ascii="Times New Roman" w:hAnsi="Times New Roman" w:cs="Times New Roman"/>
          <w:lang w:val="haw-US"/>
        </w:rPr>
        <w:t>adult urchins</w:t>
      </w:r>
      <w:r w:rsidR="00BF5A4D">
        <w:rPr>
          <w:rFonts w:ascii="Times New Roman" w:hAnsi="Times New Roman" w:cs="Times New Roman"/>
        </w:rPr>
        <w:t>’</w:t>
      </w:r>
      <w:r w:rsidR="006D6FB7">
        <w:rPr>
          <w:rFonts w:ascii="Times New Roman" w:hAnsi="Times New Roman" w:cs="Times New Roman"/>
          <w:lang w:val="haw-US"/>
        </w:rPr>
        <w:t xml:space="preserve"> ability to survive </w:t>
      </w:r>
      <w:r w:rsidR="006D6FB7">
        <w:rPr>
          <w:rFonts w:ascii="Times New Roman" w:hAnsi="Times New Roman" w:cs="Times New Roman"/>
        </w:rPr>
        <w:fldChar w:fldCharType="begin" w:fldLock="1"/>
      </w:r>
      <w:r w:rsidR="006D6FB7">
        <w:rPr>
          <w:rFonts w:ascii="Times New Roman" w:hAnsi="Times New Roman" w:cs="Times New Roman"/>
        </w:rPr>
        <w:instrText>ADDIN CSL_CITATION {"citationItems":[{"id":"ITEM-1","itemData":{"DOI":"10.1098/rsos.170140","ISBN":"0000000278645","ISSN":"20545703","abstract":"Increasing atmospheric carbon dioxide (CO 2) has resulted in a change in seawater chemistry and lowering of pH, referred to as ocean acidification. Understanding how different organisms and processes respond to ocean acidification is vital to predict how marine ecosystems will be altered under future scenarios of continued environmental change. Regenerative processes involving biomineralization in marine calcifiers such as sea urchins are predicted to be especially vulnerable. In this study, the effect of ocean acidification on regeneration of external appendages (spines and tube feet) was investigated in the sea urchin Lytechinus variegatus exposed to ambient (546 µatm), intermediate (1027 µatm) and high (1841 µatm) partial pressure of CO 2 (pCO 2) for eight weeks. The rate of regeneration was maintained in spines and tube feet throughout two periods of amputation and regrowth under conditions of elevated pCO 2 . Increased expression of several biomineralization-related genes indicated molecular compensatory mechanisms; however, the structural integrity of both regenerating and homeostatic spines was compromised in high pCO 2 conditions. Indicators of physiological fitness (righting response, growth rate, coelomocyte concentration and composition) were not affected by increasing pCO 2 , but compromised spine integrity is likely to have negative consequences for defence capabilities and therefore survival of these ecologically and economically important organisms.","author":[{"dropping-particle":"","family":"Emerson","given":"Chloe E.","non-dropping-particle":"","parse-names":false,"suffix":""},{"dropping-particle":"","family":"Reinardy","given":"Helena C.","non-dropping-particle":"","parse-names":false,"suffix":""},{"dropping-particle":"","family":"Bates","given":"Nicholas R.","non-dropping-particle":"","parse-names":false,"suffix":""},{"dropping-particle":"","family":"Bodnar","given":"Andrea G.","non-dropping-particle":"","parse-names":false,"suffix":""}],"container-title":"Royal Society Open Science","id":"ITEM-1","issue":"5","issued":{"date-parts":[["2017"]]},"title":"Ocean acidification impacts spine integrity but not regenerative capacity of spines and tube feet in adult sea urchins","type":"article-journal","volume":"4"},"uris":["http://www.mendeley.com/documents/?uuid=7c9f8d97-54d8-40fb-a0ce-a9ee3da508e7"]}],"mendeley":{"formattedCitation":"(Emerson et al., 2017)","plainTextFormattedCitation":"(Emerson et al., 2017)","previouslyFormattedCitation":"(Emerson et al., 2017)"},"properties":{"noteIndex":0},"schema":"https://github.com/citation-style-language/schema/raw/master/csl-citation.json"}</w:instrText>
      </w:r>
      <w:r w:rsidR="006D6FB7">
        <w:rPr>
          <w:rFonts w:ascii="Times New Roman" w:hAnsi="Times New Roman" w:cs="Times New Roman"/>
        </w:rPr>
        <w:fldChar w:fldCharType="separate"/>
      </w:r>
      <w:r w:rsidR="006D6FB7" w:rsidRPr="001E3F08">
        <w:rPr>
          <w:rFonts w:ascii="Times New Roman" w:hAnsi="Times New Roman" w:cs="Times New Roman"/>
          <w:noProof/>
        </w:rPr>
        <w:t>(Emerson et al., 2017)</w:t>
      </w:r>
      <w:r w:rsidR="006D6FB7">
        <w:rPr>
          <w:rFonts w:ascii="Times New Roman" w:hAnsi="Times New Roman" w:cs="Times New Roman"/>
        </w:rPr>
        <w:fldChar w:fldCharType="end"/>
      </w:r>
      <w:r w:rsidR="006D6FB7">
        <w:rPr>
          <w:rFonts w:ascii="Times New Roman" w:hAnsi="Times New Roman" w:cs="Times New Roman"/>
        </w:rPr>
        <w:t>.</w:t>
      </w:r>
      <w:r w:rsidR="00226D6F">
        <w:rPr>
          <w:rFonts w:ascii="Times New Roman" w:hAnsi="Times New Roman" w:cs="Times New Roman"/>
        </w:rPr>
        <w:t xml:space="preserve"> </w:t>
      </w:r>
      <w:r w:rsidR="009E04BA">
        <w:rPr>
          <w:rFonts w:ascii="Times New Roman" w:hAnsi="Times New Roman" w:cs="Times New Roman"/>
          <w:lang w:val="haw-US"/>
        </w:rPr>
        <w:t xml:space="preserve">While the exact mechanism of calcification in echinoderm spines is not entirely understood, adult urchins are thought to grow </w:t>
      </w:r>
      <w:r w:rsidR="00595A73">
        <w:rPr>
          <w:rFonts w:ascii="Times New Roman" w:hAnsi="Times New Roman" w:cs="Times New Roman"/>
          <w:lang w:val="haw-US"/>
        </w:rPr>
        <w:t>and</w:t>
      </w:r>
      <w:r w:rsidR="009E04BA">
        <w:rPr>
          <w:rFonts w:ascii="Times New Roman" w:hAnsi="Times New Roman" w:cs="Times New Roman"/>
          <w:lang w:val="haw-US"/>
        </w:rPr>
        <w:t xml:space="preserve"> regenerat</w:t>
      </w:r>
      <w:r w:rsidR="00595A73">
        <w:rPr>
          <w:rFonts w:ascii="Times New Roman" w:hAnsi="Times New Roman" w:cs="Times New Roman"/>
          <w:lang w:val="haw-US"/>
        </w:rPr>
        <w:t>e</w:t>
      </w:r>
      <w:r w:rsidR="009E04BA">
        <w:rPr>
          <w:rFonts w:ascii="Times New Roman" w:hAnsi="Times New Roman" w:cs="Times New Roman"/>
          <w:lang w:val="haw-US"/>
        </w:rPr>
        <w:t xml:space="preserve"> </w:t>
      </w:r>
      <w:r w:rsidR="00A3469C">
        <w:rPr>
          <w:rFonts w:ascii="Times New Roman" w:hAnsi="Times New Roman" w:cs="Times New Roman"/>
          <w:lang w:val="haw-US"/>
        </w:rPr>
        <w:t>s</w:t>
      </w:r>
      <w:r w:rsidR="00595A73">
        <w:rPr>
          <w:rFonts w:ascii="Times New Roman" w:hAnsi="Times New Roman" w:cs="Times New Roman"/>
          <w:lang w:val="haw-US"/>
        </w:rPr>
        <w:t xml:space="preserve">pines through </w:t>
      </w:r>
      <w:r w:rsidR="00B52DFB">
        <w:rPr>
          <w:rFonts w:ascii="Times New Roman" w:hAnsi="Times New Roman" w:cs="Times New Roman"/>
        </w:rPr>
        <w:t xml:space="preserve">an initial </w:t>
      </w:r>
      <w:r w:rsidR="009E04BA">
        <w:rPr>
          <w:rFonts w:ascii="Times New Roman" w:hAnsi="Times New Roman" w:cs="Times New Roman"/>
          <w:lang w:val="haw-US"/>
        </w:rPr>
        <w:t>amorphous calcium carbonate (ACC)</w:t>
      </w:r>
      <w:r w:rsidR="00B52DFB">
        <w:rPr>
          <w:rFonts w:ascii="Times New Roman" w:hAnsi="Times New Roman" w:cs="Times New Roman"/>
        </w:rPr>
        <w:t xml:space="preserve"> phase</w:t>
      </w:r>
      <w:r w:rsidR="009E04BA">
        <w:rPr>
          <w:rFonts w:ascii="Times New Roman" w:hAnsi="Times New Roman" w:cs="Times New Roman"/>
          <w:lang w:val="haw-US"/>
        </w:rPr>
        <w:t xml:space="preserve"> </w:t>
      </w:r>
      <w:r w:rsidR="00595A73">
        <w:rPr>
          <w:rFonts w:ascii="Times New Roman" w:hAnsi="Times New Roman" w:cs="Times New Roman"/>
          <w:lang w:val="haw-US"/>
        </w:rPr>
        <w:t>that</w:t>
      </w:r>
      <w:r w:rsidR="009E04BA">
        <w:rPr>
          <w:rFonts w:ascii="Times New Roman" w:hAnsi="Times New Roman" w:cs="Times New Roman"/>
          <w:lang w:val="haw-US"/>
        </w:rPr>
        <w:t xml:space="preserve"> eventually transforms into a single crystal of calcite </w:t>
      </w:r>
      <w:r w:rsidR="009E04BA">
        <w:rPr>
          <w:rFonts w:ascii="Times New Roman" w:hAnsi="Times New Roman" w:cs="Times New Roman"/>
          <w:lang w:val="haw-US"/>
        </w:rPr>
        <w:fldChar w:fldCharType="begin" w:fldLock="1"/>
      </w:r>
      <w:r w:rsidR="00D51D39">
        <w:rPr>
          <w:rFonts w:ascii="Times New Roman" w:hAnsi="Times New Roman" w:cs="Times New Roman"/>
          <w:lang w:val="haw-US"/>
        </w:rPr>
        <w:instrText>ADDIN CSL_CITATION {"citationItems":[{"id":"ITEM-1","itemData":{"author":[{"dropping-particle":"","family":"Politi","given":"Yael","non-dropping-particle":"","parse-names":false,"suffix":""},{"dropping-particle":"","family":"Arad","given":"Talmon","non-dropping-particle":"","parse-names":false,"suffix":""},{"dropping-particle":"","family":"Klein","given":"Eugenia","non-dropping-particle":"","parse-names":false,"suffix":""},{"dropping-particle":"","family":"And","given":"Steve Weiner","non-dropping-particle":"","parse-names":false,"suffix":""},{"dropping-particle":"","family":"Lia","given":"Addadi","non-dropping-particle":"","parse-names":false,"suffix":""}],"container-title":"Science","id":"ITEM-1","issue":"5699","issued":{"date-parts":[["2004"]]},"page":"1161-1164","title":"Sea Urchin Spine Calcite Forms via a Transient Amorphous Calcium Carbonate","type":"article-journal","volume":"306"},"uris":["http://www.mendeley.com/documents/?uuid=0dbdeda2-a389-4092-8d01-b42309b5fe2b"]}],"mendeley":{"formattedCitation":"(Politi, Arad, Klein, And, &amp; Lia, 2004)","manualFormatting":"(Politi et al., 2004)","plainTextFormattedCitation":"(Politi, Arad, Klein, And, &amp; Lia, 2004)","previouslyFormattedCitation":"(Politi, Arad, Klein, And, &amp; Lia, 2004)"},"properties":{"noteIndex":0},"schema":"https://github.com/citation-style-language/schema/raw/master/csl-citation.json"}</w:instrText>
      </w:r>
      <w:r w:rsidR="009E04BA">
        <w:rPr>
          <w:rFonts w:ascii="Times New Roman" w:hAnsi="Times New Roman" w:cs="Times New Roman"/>
          <w:lang w:val="haw-US"/>
        </w:rPr>
        <w:fldChar w:fldCharType="separate"/>
      </w:r>
      <w:r w:rsidR="009E04BA" w:rsidRPr="009E04BA">
        <w:rPr>
          <w:rFonts w:ascii="Times New Roman" w:hAnsi="Times New Roman" w:cs="Times New Roman"/>
          <w:noProof/>
          <w:lang w:val="haw-US"/>
        </w:rPr>
        <w:t>(Politi</w:t>
      </w:r>
      <w:r w:rsidR="009E04BA">
        <w:rPr>
          <w:rFonts w:ascii="Times New Roman" w:hAnsi="Times New Roman" w:cs="Times New Roman"/>
          <w:noProof/>
          <w:lang w:val="haw-US"/>
        </w:rPr>
        <w:t xml:space="preserve"> </w:t>
      </w:r>
      <w:r w:rsidR="009E04BA">
        <w:rPr>
          <w:rFonts w:ascii="Times New Roman" w:hAnsi="Times New Roman" w:cs="Times New Roman"/>
          <w:noProof/>
          <w:lang w:val="haw-US"/>
        </w:rPr>
        <w:lastRenderedPageBreak/>
        <w:t>et al.</w:t>
      </w:r>
      <w:r w:rsidR="009E04BA" w:rsidRPr="009E04BA">
        <w:rPr>
          <w:rFonts w:ascii="Times New Roman" w:hAnsi="Times New Roman" w:cs="Times New Roman"/>
          <w:noProof/>
          <w:lang w:val="haw-US"/>
        </w:rPr>
        <w:t>, 2004)</w:t>
      </w:r>
      <w:r w:rsidR="009E04BA">
        <w:rPr>
          <w:rFonts w:ascii="Times New Roman" w:hAnsi="Times New Roman" w:cs="Times New Roman"/>
          <w:lang w:val="haw-US"/>
        </w:rPr>
        <w:fldChar w:fldCharType="end"/>
      </w:r>
      <w:r w:rsidR="009E04BA">
        <w:rPr>
          <w:rFonts w:ascii="Times New Roman" w:hAnsi="Times New Roman" w:cs="Times New Roman"/>
          <w:lang w:val="haw-US"/>
        </w:rPr>
        <w:t xml:space="preserve">. </w:t>
      </w:r>
      <w:r w:rsidR="008F3946">
        <w:rPr>
          <w:rFonts w:ascii="Times New Roman" w:hAnsi="Times New Roman" w:cs="Times New Roman"/>
          <w:lang w:val="haw-US"/>
        </w:rPr>
        <w:t xml:space="preserve">This process of biomineralization is suggested to be universal across the phylum Echinodermata, with similar structures and molecules involved in skeletogenesis </w:t>
      </w:r>
      <w:r w:rsidR="008F3946">
        <w:rPr>
          <w:rFonts w:ascii="Times New Roman" w:hAnsi="Times New Roman" w:cs="Times New Roman"/>
          <w:lang w:val="haw-US"/>
        </w:rPr>
        <w:fldChar w:fldCharType="begin" w:fldLock="1"/>
      </w:r>
      <w:r w:rsidR="00A71A95">
        <w:rPr>
          <w:rFonts w:ascii="Times New Roman" w:hAnsi="Times New Roman" w:cs="Times New Roman"/>
          <w:lang w:val="haw-US"/>
        </w:rPr>
        <w:instrText>ADDIN CSL_CITATION {"citationItems":[{"id":"ITEM-1","itemData":{"DOI":"10.1016/j.jsb.2011.07.008","ISSN":"10478477","abstract":"This paper reports the results of the first dynamic labeling experiment with regenerating spines of sea urchins Paracentrotus lividus using the stable isotope 26Mg and NanoSIMS high-resolution isotopic imaging, which provide a direct information about the growth process. Growing spines were labeled twice (for 72 and 24h, respectively) by increasing the abundance of 26Mg in seawater. The incorporation of 26Mg into the growing spines was subsequently imaged with the NanoSIMS ion microprobe. Stereom trabeculae initially grow as conical micro-spines, which form within less than 1day. These micro-spines fuse together by lateral outgrowths and form a thin, open meshwork (inner stereom), which is subsequently reinforced by addition of layered thickening deposits (outer stereom). The (longitudinal) growth rate of the inner stereom is ca. 125μm/day. A single (ca. 1μm) thickening layer in the stereom trabeculae is deposited during 24h. The thickening process is contemporaneous with the formation micro-spines and involves both longitudinal trabeculae and transverse bridges to a similar degree. Furthermore, the skeleton-forming cells remain active in the previously formed open stereom for at least 10days, and do not migrate upwards until the end of the thickening process. The experimental capability presented here provides a new way to obtain detailed information about the skeleton formation of a multitude of marine, calcite producing organisms. © 2011 Elsevier Inc.","author":[{"dropping-particle":"","family":"Gorzelak","given":"Przemysław","non-dropping-particle":"","parse-names":false,"suffix":""},{"dropping-particle":"","family":"Stolarski","given":"Jarosław","non-dropping-particle":"","parse-names":false,"suffix":""},{"dropping-particle":"","family":"Dubois","given":"Philippe","non-dropping-particle":"","parse-names":false,"suffix":""},{"dropping-particle":"","family":"Kopp","given":"Christophe","non-dropping-particle":"","parse-names":false,"suffix":""},{"dropping-particle":"","family":"Meibom","given":"Anders","non-dropping-particle":"","parse-names":false,"suffix":""}],"container-title":"Journal of Structural Biology","id":"ITEM-1","issue":"1","issued":{"date-parts":[["2011"]]},"page":"119-126","title":"26Mg labeling of the sea urchin regenerating spine: Insights into echinoderm biomineralization process","type":"article-journal","volume":"176"},"uris":["http://www.mendeley.com/documents/?uuid=89a19760-c563-4ba3-8fd7-728575584f7c"]},{"id":"ITEM-2","itemData":{"DOI":"10.1007/s10646-010-0463-6","ISBN":"00243590","ISSN":"09639292","PMID":"6008","abstract":"Climate change is threatening tropical reefs across the world, with most scientists agreeing that the current changes in climate conditions are occurring at a much faster rate than in the past and are potentially beyond the capacity of reefs to adapt and recover. Current research in tropical ecosystems focuses largely on corals and fishes, although other benthic marine invertebrates provide crucial services to reef systems, with roles in nutrient cycling, water quality regulation, and herbivory. We review available information on the effects of environmental conditions associated with climate change on noncoral tropical benthic invertebrates, including inferences from modern and fossil records. Increasing sea surface temperatures may decrease survivorship and increase the developmental rate, as well as alter the timing of gonad development, spawning, and food availability. The broad latitudinal distribution and associated temperature ranges of several pantropical taxa suggest that some reef communities may have an in-built adaptive capacity. Tropical benthic invertebrates will also show species-specific sublethal and lethal responses to sea-level rise, ocean acidification, physical disturbance, runoff, turbidity, sedimentation, and changes in ocean circulation. In order to accurately predict a species' response to these stressors, we must consider the magnitude and duration of exposure to each stressor, as well as the physiology, mobility, and habitat requirements of the species. Stressors will not act independently, and many organisms will be exposed to multiple stressors concurrently, including anthropogenic stressors. Environmental changes associated with climate change are linked to larger ecological processes, including changes in larval dispersal and recruitment success, shifts in community structure and range extensions, and the establishment and spread of invasive species. Loss of some species will trigger economic losses and negative effects on ecosystem function. Our review is intended to create a framework with which to predict the vulnerability of benthic invertebrates to the stressors associated with climate change, as well as their adaptive capacity. We anticipate that this review will assist scientists, managers, and policy-makers to better develop and implement regional research and management strategies, based on observed and predicted changes in environmental conditions.","author":[{"dropping-particle":"","family":"Dupont","given":"S.","non-dropping-particle":"","parse-names":false,"suffix":""},{"dropping-particle":"","family":"Ortega-Martínez","given":"O.","non-dropping-particle":"","parse-names":false,"suffix":""},{"dropping-particle":"","family":"Thorndyke","given":"M.","non-dropping-particle":"","parse-names":false,"suffix":""}],"container-title":"Ecotoxicology","id":"ITEM-2","issue":"3","issued":{"date-parts":[["2010"]]},"page":"449-462","title":"Impact of near-future ocean acidification on echinoderms","type":"article-journal","volume":"19"},"uris":["http://www.mendeley.com/documents/?uuid=8ca7e872-d3c5-42cf-a262-6aeb3edc47d6"]}],"mendeley":{"formattedCitation":"(S. Dupont et al., 2010; Gorzelak et al., 2011)","plainTextFormattedCitation":"(S. Dupont et al., 2010; Gorzelak et al., 2011)","previouslyFormattedCitation":"(S. Dupont et al., 2010; Gorzelak et al., 2011)"},"properties":{"noteIndex":0},"schema":"https://github.com/citation-style-language/schema/raw/master/csl-citation.json"}</w:instrText>
      </w:r>
      <w:r w:rsidR="008F3946">
        <w:rPr>
          <w:rFonts w:ascii="Times New Roman" w:hAnsi="Times New Roman" w:cs="Times New Roman"/>
          <w:lang w:val="haw-US"/>
        </w:rPr>
        <w:fldChar w:fldCharType="separate"/>
      </w:r>
      <w:r w:rsidR="005F46DD" w:rsidRPr="005F46DD">
        <w:rPr>
          <w:rFonts w:ascii="Times New Roman" w:hAnsi="Times New Roman" w:cs="Times New Roman"/>
          <w:noProof/>
          <w:lang w:val="haw-US"/>
        </w:rPr>
        <w:t>(S. Dupont et al., 2010; Gorzelak et al., 2011)</w:t>
      </w:r>
      <w:r w:rsidR="008F3946">
        <w:rPr>
          <w:rFonts w:ascii="Times New Roman" w:hAnsi="Times New Roman" w:cs="Times New Roman"/>
          <w:lang w:val="haw-US"/>
        </w:rPr>
        <w:fldChar w:fldCharType="end"/>
      </w:r>
      <w:r w:rsidR="008F3946">
        <w:rPr>
          <w:rFonts w:ascii="Times New Roman" w:hAnsi="Times New Roman" w:cs="Times New Roman"/>
          <w:lang w:val="haw-US"/>
        </w:rPr>
        <w:t xml:space="preserve">. </w:t>
      </w:r>
      <w:r w:rsidR="00595A73">
        <w:rPr>
          <w:rFonts w:ascii="Times New Roman" w:hAnsi="Times New Roman" w:cs="Times New Roman"/>
          <w:lang w:val="haw-US"/>
        </w:rPr>
        <w:t>Th</w:t>
      </w:r>
      <w:r w:rsidR="00125FFF">
        <w:rPr>
          <w:rFonts w:ascii="Times New Roman" w:hAnsi="Times New Roman" w:cs="Times New Roman"/>
          <w:lang w:val="haw-US"/>
        </w:rPr>
        <w:t>e</w:t>
      </w:r>
      <w:r w:rsidR="00595A73">
        <w:rPr>
          <w:rFonts w:ascii="Times New Roman" w:hAnsi="Times New Roman" w:cs="Times New Roman"/>
          <w:lang w:val="haw-US"/>
        </w:rPr>
        <w:t xml:space="preserve"> crystaline structure</w:t>
      </w:r>
      <w:r>
        <w:rPr>
          <w:rFonts w:ascii="Times New Roman" w:hAnsi="Times New Roman" w:cs="Times New Roman"/>
        </w:rPr>
        <w:t xml:space="preserve"> has interconnecting </w:t>
      </w:r>
      <w:r w:rsidR="00125FFF">
        <w:rPr>
          <w:rFonts w:ascii="Times New Roman" w:hAnsi="Times New Roman" w:cs="Times New Roman"/>
          <w:lang w:val="haw-US"/>
        </w:rPr>
        <w:t>bridges</w:t>
      </w:r>
      <w:r>
        <w:rPr>
          <w:rFonts w:ascii="Times New Roman" w:hAnsi="Times New Roman" w:cs="Times New Roman"/>
        </w:rPr>
        <w:t xml:space="preserve"> that </w:t>
      </w:r>
      <w:r w:rsidR="00125FFF">
        <w:rPr>
          <w:rFonts w:ascii="Times New Roman" w:hAnsi="Times New Roman" w:cs="Times New Roman"/>
          <w:lang w:val="haw-US"/>
        </w:rPr>
        <w:t xml:space="preserve">allow urchin spines to be strong and stiff to endure compression force while simultaneously </w:t>
      </w:r>
      <w:r>
        <w:rPr>
          <w:rFonts w:ascii="Times New Roman" w:hAnsi="Times New Roman" w:cs="Times New Roman"/>
        </w:rPr>
        <w:t>creating</w:t>
      </w:r>
      <w:r w:rsidR="008F3946">
        <w:rPr>
          <w:rFonts w:ascii="Times New Roman" w:hAnsi="Times New Roman" w:cs="Times New Roman"/>
          <w:lang w:val="haw-US"/>
        </w:rPr>
        <w:t xml:space="preserve"> a</w:t>
      </w:r>
      <w:r w:rsidR="00125FFF">
        <w:rPr>
          <w:rFonts w:ascii="Times New Roman" w:hAnsi="Times New Roman" w:cs="Times New Roman"/>
          <w:lang w:val="haw-US"/>
        </w:rPr>
        <w:t xml:space="preserve"> brittle nature</w:t>
      </w:r>
      <w:r w:rsidR="003B212B">
        <w:rPr>
          <w:rFonts w:ascii="Times New Roman" w:hAnsi="Times New Roman" w:cs="Times New Roman"/>
          <w:lang w:val="haw-US"/>
        </w:rPr>
        <w:t xml:space="preserve"> under torsion</w:t>
      </w:r>
      <w:r w:rsidR="00125FFF">
        <w:rPr>
          <w:rFonts w:ascii="Times New Roman" w:hAnsi="Times New Roman" w:cs="Times New Roman"/>
          <w:lang w:val="haw-US"/>
        </w:rPr>
        <w:t xml:space="preserve"> to break </w:t>
      </w:r>
      <w:r w:rsidR="003B212B">
        <w:rPr>
          <w:rFonts w:ascii="Times New Roman" w:hAnsi="Times New Roman" w:cs="Times New Roman"/>
          <w:lang w:val="haw-US"/>
        </w:rPr>
        <w:t>easily</w:t>
      </w:r>
      <w:r w:rsidR="00125FFF">
        <w:rPr>
          <w:rFonts w:ascii="Times New Roman" w:hAnsi="Times New Roman" w:cs="Times New Roman"/>
          <w:lang w:val="haw-US"/>
        </w:rPr>
        <w:t xml:space="preserve"> </w:t>
      </w:r>
      <w:r w:rsidR="00125FFF">
        <w:rPr>
          <w:rFonts w:ascii="Times New Roman" w:hAnsi="Times New Roman" w:cs="Times New Roman"/>
          <w:lang w:val="haw-US"/>
        </w:rPr>
        <w:fldChar w:fldCharType="begin" w:fldLock="1"/>
      </w:r>
      <w:r w:rsidR="00D9066E">
        <w:rPr>
          <w:rFonts w:ascii="Times New Roman" w:hAnsi="Times New Roman" w:cs="Times New Roman"/>
          <w:lang w:val="haw-US"/>
        </w:rPr>
        <w:instrText>ADDIN CSL_CITATION {"citationItems":[{"id":"ITEM-1","itemData":{"DOI":"10.1016/j.jsb.2010.01.003","ISBN":"1047-8477","ISSN":"10478477","PMID":"20064619","abstract":"Sea urchins have characteristic spines that fulfil critical functions. Several studies revealed marked spine internal heterogeneities at different structural levels despite the single-crystal character of the spines. Most of these studies did not speculate about the functional meaning of these heterogeneities. Spine heterogeneities were investigated in the sea urchin Paracentrotus lividus and their possible functional implications discussed. Spines mainly show two morphological parts: the base, made of a meshwork stereom, and the shaft, with longitudinal plain septa and a central core of meshwork stereom. Electron Backscatter Diffraction showed no difference in crystallite orientation between the two structures. Atomic Absorption Spectrometry and Energy dispersive X-ray analysis revealed that Mg was not uniformly distributed in the spine. Mg concentration is higher in the inner part of the septa than in the septum outer part. Furthermore, a cyclic pattern of Mg concentration in septa was observed. This is suggested to be linked to the spine ontogeny. Nano- and microindentation analyses revealed that the septa have higher stiffness and hardness than the meshwork stereom and that septum stiffness and hardness present different trends in longitudinal and transverse section. These mechanical heterogeneities may have an adaptive functional value. ©2010 Elsevier Inc.","author":[{"dropping-particle":"","family":"Moureaux","given":"C","non-dropping-particle":"","parse-names":false,"suffix":""},{"dropping-particle":"","family":"Pérez-Huerta","given":"A","non-dropping-particle":"","parse-names":false,"suffix":""},{"dropping-particle":"","family":"Compère","given":"P","non-dropping-particle":"","parse-names":false,"suffix":""},{"dropping-particle":"","family":"Zhu","given":"W","non-dropping-particle":"","parse-names":false,"suffix":""},{"dropping-particle":"","family":"Leloup","given":"T","non-dropping-particle":"","parse-names":false,"suffix":""},{"dropping-particle":"","family":"Cusack","given":"M","non-dropping-particle":"","parse-names":false,"suffix":""},{"dropping-particle":"","family":"Dubois","given":"P","non-dropping-particle":"","parse-names":false,"suffix":""}],"container-title":"Journal of Structural Biology","id":"ITEM-1","issue":"1","issued":{"date-parts":[["2010"]]},"page":"41-49","publisher":"Elsevier Inc.","title":"Structure, composition and mechanical relations to function in sea urchin spine","type":"article-journal","volume":"170"},"uris":["http://www.mendeley.com/documents/?uuid=dd8b5a86-caf3-4c2e-a543-6bdb4c600c5f"]},{"id":"ITEM-2","itemData":{"DOI":"10.1371/journal.pone.0044140","ISBN":"doi:10.1371/journal.pone.0044140","ISSN":"19326203","PMID":"22984468","abstract":"The endoskeletal structure of the Sea Urchin, Centrostephanus rodgersii, has numerous long spines whose known functions include locomotion, sensing, and protection against predators. These spines have a remarkable internal microstructure and are made of single-crystal calcite. A finite-element model of the spine's unique porous structure, based on micro-computed tomography (microCT) and incorporating anisotropic material properties, was developed to study its response to mechanical loading. Simulations show that high stress concentrations occur at certain points in the spine's architecture; brittle cracking would likely initiate in these regions. These analyses demonstrate that the organization of single-crystal calcite in the unique, intricate morphology of the sea urchin spine results in a strong, stiff and lightweight structure that enhances its strength despite the brittleness of its constituent material.","author":[{"dropping-particle":"","family":"Tsafnat","given":"Naomi","non-dropping-particle":"","parse-names":false,"suffix":""},{"dropping-particle":"","family":"Fitz Gerald","given":"John D.","non-dropping-particle":"","parse-names":false,"suffix":""},{"dropping-particle":"","family":"Le","given":"Hai N.","non-dropping-particle":"","parse-names":false,"suffix":""},{"dropping-particle":"","family":"Stachurski","given":"Zbigniew H.","non-dropping-particle":"","parse-names":false,"suffix":""}],"container-title":"PLoS ONE","id":"ITEM-2","issue":"9","issued":{"date-parts":[["2012"]]},"title":"Micromechanics of Sea Urchin Spines","type":"article-journal","volume":"7"},"uris":["http://www.mendeley.com/documents/?uuid=8820534b-31d8-4efc-9bbb-a1b25d307bb4"]},{"id":"ITEM-3","itemData":{"DOI":"10.1002/jemt.1188","ISSN":"1059910X","abstract":"Morphogenesis of tissues during regeneration of echinoderm spines and pedicellariae is reviewed. Regeneration of the skeleton is rather well documented while that of associated soft tissues is poorly investigated. In particular, little information is available on the early regeneration stages which follow wound healing. From the available information, it is suggested that regeneration of broken spines proceeds through a morphallactic process of which the organizational information, as well as the involved cells, lies in the stump. In contrast, regeneration of removed spines and pedicellariae may depend on an epimorphic process whose organizational information could be located in the mutable connective tissue that joins the appendage to the main body wall. © 2001 Wiley-Liss, Inc.","author":[{"dropping-particle":"","family":"Dubois","given":"Philippe","non-dropping-particle":"","parse-names":false,"suffix":""},{"dropping-particle":"","family":"Ameye","given":"Laurent","non-dropping-particle":"","parse-names":false,"suffix":""}],"container-title":"Microscopy Research and Technique","id":"ITEM-3","issue":"6","issued":{"date-parts":[["2001"]]},"page":"427-437","title":"Regeneration of Spines and Pedicellariae in Echinoderms: A Review","type":"article-journal","volume":"55"},"uris":["http://www.mendeley.com/documents/?uuid=a4cba9be-eaa7-498a-9912-00c8576aadf4"]}],"mendeley":{"formattedCitation":"(Dubois &amp; Ameye, 2001; Moureaux et al., 2010b; Tsafnat, Fitz Gerald, Le, &amp; Stachurski, 2012)","manualFormatting":"(Dubois &amp; Ameye, 2001; Moureaux et al., 2010b; Tsafnat et al., 2012)","plainTextFormattedCitation":"(Dubois &amp; Ameye, 2001; Moureaux et al., 2010b; Tsafnat, Fitz Gerald, Le, &amp; Stachurski, 2012)","previouslyFormattedCitation":"(Dubois &amp; Ameye, 2001; Moureaux et al., 2010b; Tsafnat, Fitz Gerald, Le, &amp; Stachurski, 2012)"},"properties":{"noteIndex":0},"schema":"https://github.com/citation-style-language/schema/raw/master/csl-citation.json"}</w:instrText>
      </w:r>
      <w:r w:rsidR="00125FFF">
        <w:rPr>
          <w:rFonts w:ascii="Times New Roman" w:hAnsi="Times New Roman" w:cs="Times New Roman"/>
          <w:lang w:val="haw-US"/>
        </w:rPr>
        <w:fldChar w:fldCharType="separate"/>
      </w:r>
      <w:r w:rsidR="00125FFF" w:rsidRPr="00125FFF">
        <w:rPr>
          <w:rFonts w:ascii="Times New Roman" w:hAnsi="Times New Roman" w:cs="Times New Roman"/>
          <w:noProof/>
          <w:lang w:val="haw-US"/>
        </w:rPr>
        <w:t>(Dubois &amp; Ameye, 2001; Moureaux et al., 2010b; Tsafnat</w:t>
      </w:r>
      <w:r w:rsidR="00D9066E">
        <w:rPr>
          <w:rFonts w:ascii="Times New Roman" w:hAnsi="Times New Roman" w:cs="Times New Roman"/>
          <w:noProof/>
          <w:lang w:val="haw-US"/>
        </w:rPr>
        <w:t xml:space="preserve"> et al.</w:t>
      </w:r>
      <w:r w:rsidR="00125FFF" w:rsidRPr="00125FFF">
        <w:rPr>
          <w:rFonts w:ascii="Times New Roman" w:hAnsi="Times New Roman" w:cs="Times New Roman"/>
          <w:noProof/>
          <w:lang w:val="haw-US"/>
        </w:rPr>
        <w:t>, 2012)</w:t>
      </w:r>
      <w:r w:rsidR="00125FFF">
        <w:rPr>
          <w:rFonts w:ascii="Times New Roman" w:hAnsi="Times New Roman" w:cs="Times New Roman"/>
          <w:lang w:val="haw-US"/>
        </w:rPr>
        <w:fldChar w:fldCharType="end"/>
      </w:r>
      <w:r w:rsidR="00125FFF">
        <w:rPr>
          <w:rFonts w:ascii="Times New Roman" w:hAnsi="Times New Roman" w:cs="Times New Roman"/>
          <w:lang w:val="haw-US"/>
        </w:rPr>
        <w:t>.</w:t>
      </w:r>
    </w:p>
    <w:p w14:paraId="1FEF31A8" w14:textId="77777777" w:rsidR="003B212B" w:rsidRPr="008F3946" w:rsidRDefault="003B212B" w:rsidP="008F3946">
      <w:pPr>
        <w:spacing w:line="480" w:lineRule="auto"/>
        <w:rPr>
          <w:rFonts w:ascii="Times New Roman" w:hAnsi="Times New Roman" w:cs="Times New Roman"/>
          <w:lang w:val="haw-US"/>
        </w:rPr>
      </w:pPr>
    </w:p>
    <w:p w14:paraId="4CC16C39" w14:textId="20C9369F" w:rsidR="00664DBA" w:rsidRPr="00664DBA" w:rsidRDefault="00BF5A4D" w:rsidP="00BF5A4D">
      <w:pPr>
        <w:spacing w:line="480" w:lineRule="auto"/>
        <w:rPr>
          <w:rFonts w:ascii="Times New Roman" w:hAnsi="Times New Roman" w:cs="Times New Roman"/>
          <w:b/>
          <w:bCs/>
        </w:rPr>
      </w:pPr>
      <w:r w:rsidRPr="00BE44F3">
        <w:rPr>
          <w:rFonts w:ascii="Times New Roman" w:hAnsi="Times New Roman" w:cs="Times New Roman"/>
          <w:b/>
          <w:bCs/>
        </w:rPr>
        <w:t>Importance</w:t>
      </w:r>
    </w:p>
    <w:p w14:paraId="4974B2B4" w14:textId="1608B864" w:rsidR="00BF5A4D" w:rsidRDefault="00664DBA" w:rsidP="00BF5A4D">
      <w:pPr>
        <w:spacing w:line="480" w:lineRule="auto"/>
        <w:rPr>
          <w:rFonts w:ascii="Times New Roman" w:hAnsi="Times New Roman" w:cs="Times New Roman"/>
        </w:rPr>
      </w:pPr>
      <w:r>
        <w:rPr>
          <w:rFonts w:ascii="Times New Roman" w:hAnsi="Times New Roman" w:cs="Times New Roman"/>
          <w:i/>
          <w:lang w:val="haw-US"/>
        </w:rPr>
        <w:tab/>
      </w:r>
      <w:r>
        <w:rPr>
          <w:rFonts w:ascii="Times New Roman" w:hAnsi="Times New Roman" w:cs="Times New Roman"/>
          <w:iCs/>
          <w:lang w:val="haw-US"/>
        </w:rPr>
        <w:t xml:space="preserve">Echinoderms play necessary roles in many vulnerable ecosystems, providing food for other animals and humans, acting as bioturbators, and influincing algal overgrowth through grazing </w:t>
      </w:r>
      <w:r w:rsidR="005167B7">
        <w:rPr>
          <w:rFonts w:ascii="Times New Roman" w:hAnsi="Times New Roman" w:cs="Times New Roman"/>
          <w:iCs/>
          <w:lang w:val="haw-US"/>
        </w:rPr>
        <w:fldChar w:fldCharType="begin" w:fldLock="1"/>
      </w:r>
      <w:r w:rsidR="00C9061E">
        <w:rPr>
          <w:rFonts w:ascii="Times New Roman" w:hAnsi="Times New Roman" w:cs="Times New Roman"/>
          <w:iCs/>
          <w:lang w:val="haw-US"/>
        </w:rPr>
        <w:instrText>ADDIN CSL_CITATION {"citationItems":[{"id":"ITEM-1","itemData":{"DOI":"10.1007/s10646-010-0463-6","ISBN":"00243590","ISSN":"09639292","PMID":"6008","abstract":"Climate change is threatening tropical reefs across the world, with most scientists agreeing that the current changes in climate conditions are occurring at a much faster rate than in the past and are potentially beyond the capacity of reefs to adapt and recover. Current research in tropical ecosystems focuses largely on corals and fishes, although other benthic marine invertebrates provide crucial services to reef systems, with roles in nutrient cycling, water quality regulation, and herbivory. We review available information on the effects of environmental conditions associated with climate change on noncoral tropical benthic invertebrates, including inferences from modern and fossil records. Increasing sea surface temperatures may decrease survivorship and increase the developmental rate, as well as alter the timing of gonad development, spawning, and food availability. The broad latitudinal distribution and associated temperature ranges of several pantropical taxa suggest that some reef communities may have an in-built adaptive capacity. Tropical benthic invertebrates will also show species-specific sublethal and lethal responses to sea-level rise, ocean acidification, physical disturbance, runoff, turbidity, sedimentation, and changes in ocean circulation. In order to accurately predict a species' response to these stressors, we must consider the magnitude and duration of exposure to each stressor, as well as the physiology, mobility, and habitat requirements of the species. Stressors will not act independently, and many organisms will be exposed to multiple stressors concurrently, including anthropogenic stressors. Environmental changes associated with climate change are linked to larger ecological processes, including changes in larval dispersal and recruitment success, shifts in community structure and range extensions, and the establishment and spread of invasive species. Loss of some species will trigger economic losses and negative effects on ecosystem function. Our review is intended to create a framework with which to predict the vulnerability of benthic invertebrates to the stressors associated with climate change, as well as their adaptive capacity. We anticipate that this review will assist scientists, managers, and policy-makers to better develop and implement regional research and management strategies, based on observed and predicted changes in environmental conditions.","author":[{"dropping-particle":"","family":"Dupont","given":"S.","non-dropping-particle":"","parse-names":false,"suffix":""},{"dropping-particle":"","family":"Ortega-Martínez","given":"O.","non-dropping-particle":"","parse-names":false,"suffix":""},{"dropping-particle":"","family":"Thorndyke","given":"M.","non-dropping-particle":"","parse-names":false,"suffix":""}],"container-title":"Ecotoxicology","id":"ITEM-1","issue":"3","issued":{"date-parts":[["2010"]]},"page":"449-462","title":"Impact of near-future ocean acidification on echinoderms","type":"article-journal","volume":"19"},"uris":["http://www.mendeley.com/documents/?uuid=8ca7e872-d3c5-42cf-a262-6aeb3edc47d6"]}],"mendeley":{"formattedCitation":"(S. Dupont et al., 2010)","manualFormatting":"(Dupont et al., 2010)","plainTextFormattedCitation":"(S. Dupont et al., 2010)","previouslyFormattedCitation":"(S. Dupont et al., 2010)"},"properties":{"noteIndex":0},"schema":"https://github.com/citation-style-language/schema/raw/master/csl-citation.json"}</w:instrText>
      </w:r>
      <w:r w:rsidR="005167B7">
        <w:rPr>
          <w:rFonts w:ascii="Times New Roman" w:hAnsi="Times New Roman" w:cs="Times New Roman"/>
          <w:iCs/>
          <w:lang w:val="haw-US"/>
        </w:rPr>
        <w:fldChar w:fldCharType="separate"/>
      </w:r>
      <w:r w:rsidR="005167B7" w:rsidRPr="005167B7">
        <w:rPr>
          <w:rFonts w:ascii="Times New Roman" w:hAnsi="Times New Roman" w:cs="Times New Roman"/>
          <w:iCs/>
          <w:noProof/>
          <w:lang w:val="haw-US"/>
        </w:rPr>
        <w:t>(Dupont et al., 2010)</w:t>
      </w:r>
      <w:r w:rsidR="005167B7">
        <w:rPr>
          <w:rFonts w:ascii="Times New Roman" w:hAnsi="Times New Roman" w:cs="Times New Roman"/>
          <w:iCs/>
          <w:lang w:val="haw-US"/>
        </w:rPr>
        <w:fldChar w:fldCharType="end"/>
      </w:r>
      <w:r>
        <w:rPr>
          <w:rFonts w:ascii="Times New Roman" w:hAnsi="Times New Roman" w:cs="Times New Roman"/>
          <w:iCs/>
          <w:lang w:val="haw-US"/>
        </w:rPr>
        <w:t xml:space="preserve">. </w:t>
      </w:r>
      <w:r w:rsidR="00BF5A4D">
        <w:rPr>
          <w:rFonts w:ascii="Times New Roman" w:hAnsi="Times New Roman" w:cs="Times New Roman"/>
          <w:i/>
        </w:rPr>
        <w:t xml:space="preserve">Tripneustes gratilla </w:t>
      </w:r>
      <w:r w:rsidR="00BF5A4D">
        <w:rPr>
          <w:rFonts w:ascii="Times New Roman" w:hAnsi="Times New Roman" w:cs="Times New Roman"/>
        </w:rPr>
        <w:t xml:space="preserve">are </w:t>
      </w:r>
      <w:r w:rsidR="00567D33">
        <w:rPr>
          <w:rFonts w:ascii="Times New Roman" w:hAnsi="Times New Roman" w:cs="Times New Roman"/>
          <w:lang w:val="haw-US"/>
        </w:rPr>
        <w:t xml:space="preserve">ecologically important, </w:t>
      </w:r>
      <w:r w:rsidR="00676A17">
        <w:rPr>
          <w:rFonts w:ascii="Times New Roman" w:hAnsi="Times New Roman" w:cs="Times New Roman"/>
          <w:lang w:val="haw-US"/>
        </w:rPr>
        <w:t xml:space="preserve">often </w:t>
      </w:r>
      <w:r w:rsidR="00567D33">
        <w:rPr>
          <w:rFonts w:ascii="Times New Roman" w:hAnsi="Times New Roman" w:cs="Times New Roman"/>
          <w:lang w:val="haw-US"/>
        </w:rPr>
        <w:t xml:space="preserve">acting as ecosystem engineers </w:t>
      </w:r>
      <w:r w:rsidR="003A4848">
        <w:rPr>
          <w:rFonts w:ascii="Times New Roman" w:hAnsi="Times New Roman" w:cs="Times New Roman"/>
          <w:lang w:val="haw-US"/>
        </w:rPr>
        <w:t xml:space="preserve">by </w:t>
      </w:r>
      <w:r w:rsidR="00567D33">
        <w:rPr>
          <w:rFonts w:ascii="Times New Roman" w:hAnsi="Times New Roman" w:cs="Times New Roman"/>
          <w:lang w:val="haw-US"/>
        </w:rPr>
        <w:t>maintain</w:t>
      </w:r>
      <w:r w:rsidR="00676A17">
        <w:rPr>
          <w:rFonts w:ascii="Times New Roman" w:hAnsi="Times New Roman" w:cs="Times New Roman"/>
          <w:lang w:val="haw-US"/>
        </w:rPr>
        <w:t>ing</w:t>
      </w:r>
      <w:r w:rsidR="00567D33">
        <w:rPr>
          <w:rFonts w:ascii="Times New Roman" w:hAnsi="Times New Roman" w:cs="Times New Roman"/>
          <w:lang w:val="haw-US"/>
        </w:rPr>
        <w:t xml:space="preserve"> </w:t>
      </w:r>
      <w:r w:rsidR="00676A17">
        <w:rPr>
          <w:rFonts w:ascii="Times New Roman" w:hAnsi="Times New Roman" w:cs="Times New Roman"/>
          <w:lang w:val="haw-US"/>
        </w:rPr>
        <w:t xml:space="preserve">balance of </w:t>
      </w:r>
      <w:r w:rsidR="00567D33">
        <w:rPr>
          <w:rFonts w:ascii="Times New Roman" w:hAnsi="Times New Roman" w:cs="Times New Roman"/>
          <w:lang w:val="haw-US"/>
        </w:rPr>
        <w:t>algal coverage, and</w:t>
      </w:r>
      <w:r w:rsidR="003B212B">
        <w:rPr>
          <w:rFonts w:ascii="Times New Roman" w:hAnsi="Times New Roman" w:cs="Times New Roman"/>
          <w:lang w:val="haw-US"/>
        </w:rPr>
        <w:t xml:space="preserve"> are</w:t>
      </w:r>
      <w:r w:rsidR="00567D33">
        <w:rPr>
          <w:rFonts w:ascii="Times New Roman" w:hAnsi="Times New Roman" w:cs="Times New Roman"/>
          <w:lang w:val="haw-US"/>
        </w:rPr>
        <w:t xml:space="preserve"> </w:t>
      </w:r>
      <w:r w:rsidR="00BF5A4D">
        <w:rPr>
          <w:rFonts w:ascii="Times New Roman" w:hAnsi="Times New Roman" w:cs="Times New Roman"/>
        </w:rPr>
        <w:t xml:space="preserve">economically </w:t>
      </w:r>
      <w:r w:rsidR="00567D33">
        <w:rPr>
          <w:rFonts w:ascii="Times New Roman" w:hAnsi="Times New Roman" w:cs="Times New Roman"/>
          <w:lang w:val="haw-US"/>
        </w:rPr>
        <w:t>valuable</w:t>
      </w:r>
      <w:r w:rsidR="00BB75BD">
        <w:rPr>
          <w:rFonts w:ascii="Times New Roman" w:hAnsi="Times New Roman" w:cs="Times New Roman"/>
          <w:lang w:val="haw-US"/>
        </w:rPr>
        <w:t>,</w:t>
      </w:r>
      <w:r w:rsidR="00567D33">
        <w:rPr>
          <w:rFonts w:ascii="Times New Roman" w:hAnsi="Times New Roman" w:cs="Times New Roman"/>
          <w:lang w:val="haw-US"/>
        </w:rPr>
        <w:t xml:space="preserve"> </w:t>
      </w:r>
      <w:r w:rsidR="00BF5A4D">
        <w:rPr>
          <w:rFonts w:ascii="Times New Roman" w:hAnsi="Times New Roman" w:cs="Times New Roman"/>
        </w:rPr>
        <w:t xml:space="preserve">supporting small-scale fisheries and providing value in commercial trade </w:t>
      </w:r>
      <w:r w:rsidR="00BF5A4D">
        <w:rPr>
          <w:rFonts w:ascii="Times New Roman" w:hAnsi="Times New Roman" w:cs="Times New Roman"/>
        </w:rPr>
        <w:fldChar w:fldCharType="begin" w:fldLock="1"/>
      </w:r>
      <w:r w:rsidR="00BE77B0">
        <w:rPr>
          <w:rFonts w:ascii="Times New Roman" w:hAnsi="Times New Roman" w:cs="Times New Roman"/>
        </w:rPr>
        <w:instrText>ADDIN CSL_CITATION {"citationItems":[{"id":"ITEM-1","itemData":{"DOI":"10.13057/oceanlife/o010101","ISSN":"2580-4529","abstract":"Toha AHA, Sumitro SB, Hakim L, Widodo N, Binur R, Suhaemi, Anggoro AW. 2017. Review: Biology of the commercially used sea urchin Tripneustes gratilla (Linnaeus, 1758) (Echinoidea: Echinodermata). Ocean Life 1: 1-10. Tripneustes gratilla is a species of sea urchin in shallow tropical waters. The species is economically and commercially important, has ecological value, and prospects as a biological control agent. It is considered as the commercially traded sea urchin. Overexploitation has caused a sharp decline in T. gratilla populations. Understanding biological aspects of T. gratilla is critical to the sustainable use of this resource in the future.","author":[{"dropping-particle":"","family":"Toha","given":"ABDUL HAMID A.","non-dropping-particle":"","parse-names":false,"suffix":""},{"dropping-particle":"","family":"Sumitro","given":"SUTIMAN B.","non-dropping-particle":"","parse-names":false,"suffix":""},{"dropping-particle":"","family":"Hakim","given":"LUCHMAN","non-dropping-particle":"","parse-names":false,"suffix":""},{"dropping-particle":"","family":"Widodo","given":"NASHI","non-dropping-particle":"","parse-names":false,"suffix":""},{"dropping-particle":"","family":"Binur","given":"ROBI","non-dropping-particle":"","parse-names":false,"suffix":""},{"dropping-particle":"","family":"Suhaemi","given":"SUHAEMI","non-dropping-particle":"","parse-names":false,"suffix":""},{"dropping-particle":"","family":"Anggoro","given":"AJI W.","non-dropping-particle":"","parse-names":false,"suffix":""}],"container-title":"Ocean Life","id":"ITEM-1","issue":"1","issued":{"date-parts":[["2017"]]},"page":"1-10","title":"Review: Biology of the commercially used sea urchin Tripneustes gratilla (Linnaeus, 1758) (Echinoidea: Echinodermata)","type":"article-journal","volume":"1"},"uris":["http://www.mendeley.com/documents/?uuid=69bba83a-76e9-4e79-929c-efd79b6683a8"]},{"id":"ITEM-2","itemData":{"DOI":"10.7717/peerj.1235","ISSN":"2167-8359","PMID":"26401450","abstract":"We investigate the survivorship, growth and diet preferences of hatchery-raised juvenile urchins, Tripneustes gratilla, to evaluate the efficacy of their use as biocontrol agents in the efforts to reduce alien invasive algae. In flow-through tanks, we measured urchin growth rates, feeding rates and feeding preferences among diets of the most common invasive algae found in K¯ ane‘ohe Bay, Hawai‘i: Acanthophora spicifera, Gracilaria salicornia, Eucheuma denticulatum and Kappaphycus clade B. Post-transport survivorship of outplanted urchins was measured in paired open and closed cages in three different reef environments (lagoon, reef flat and reef slope) for a month. Survivorship in closed cages was highest on the reef flat (</w:instrText>
      </w:r>
      <w:r w:rsidR="00BE77B0">
        <w:rPr>
          <w:rFonts w:ascii="Cambria Math" w:hAnsi="Cambria Math" w:cs="Cambria Math"/>
        </w:rPr>
        <w:instrText>∼</w:instrText>
      </w:r>
      <w:r w:rsidR="00BE77B0">
        <w:rPr>
          <w:rFonts w:ascii="Times New Roman" w:hAnsi="Times New Roman" w:cs="Times New Roman"/>
        </w:rPr>
        <w:instrText>75%), and intermediate in the lagoon and reef slope (</w:instrText>
      </w:r>
      <w:r w:rsidR="00BE77B0">
        <w:rPr>
          <w:rFonts w:ascii="Cambria Math" w:hAnsi="Cambria Math" w:cs="Cambria Math"/>
        </w:rPr>
        <w:instrText>∼</w:instrText>
      </w:r>
      <w:r w:rsidR="00BE77B0">
        <w:rPr>
          <w:rFonts w:ascii="Times New Roman" w:hAnsi="Times New Roman" w:cs="Times New Roman"/>
        </w:rPr>
        <w:instrText>50%). In contrast, open cages showed similar survivorship on the reef flat and in the lagoon, but only 20% of juvenile urchins survived in open cages placed on the reef slope. Urchins grew significantly faster on diets of G. salicornia (1.58 mm/week ± 0.14 SE) and Kappaphycus clade B (1.69±0.14 mm/wk) than on E. denticulatum (0.97±0.14 mm/wk), with intermediate growth when fed on A. spicifera (1.23 ± 0.11 mm/wk). Interestingly, urchins display size-specific feeding preferences. In non-choice feeding trials, small urchins (17.5–22.5 mm test diameter) consumed G. salicornia fastest (6.08 g/day±0.19 SE),with A. spicifera (4.25±0.02 g/day) andKappaphycus clade B (3.83±0.02 g/day) intermediate, and E. denticulatumwas clearly the least consumed (2.32±0.37 g/day).Medium-sized (29.8–43.8 mm) urchins likewise preferentially consumed G. salicornia (12.60±0.08 g/day), with less clear differences among the other species in which E. denticulatum was still consumed least (9.35±0.90 g/day). In contrast, large urchins (45.0–65.0 mm) showed no significant preferences among the different algae species at all (12.43–15.24 g/day). Overall consumption rates in non-choice trials were roughly equal to those in the choice trials, but differences among feeding rates on each specieswere not predictive of feeding preferenceswhen urchins were presented all four species simultaneously. In the choice feeding trials, both small and medium urchins clearly preferred A. spicifera over all other algae (roughly twice asmuch consumed as any other species). Again, however, differences were less pronounced among adult urchins, with adults showing a significant preference for A. spicifera and Kappaphycus clade B compare…","author":[{"dropping-particle":"","family":"Westbrook","given":"Charley E.","non-dropping-particle":"","parse-names":false,"suffix":""},{"dropping-particle":"","family":"Ringang","given":"Rory R.","non-dropping-particle":"","parse-names":false,"suffix":""},{"dropping-particle":"","family":"Cantero","given":"Sean Michael A.","non-dropping-particle":"","parse-names":false,"suffix":""},{"dropping-particle":"","family":"Toonen","given":"Robert J.","non-dropping-particle":"","parse-names":false,"suffix":""}],"container-title":"PeerJ","id":"ITEM-2","issued":{"date-parts":[["2015"]]},"page":"e1235","title":"Survivorship and feeding preferences among size classes of outplanted sea urchins, Tripneustes gratilla , and possible use as biocontrol for invasive alien algae","type":"article-journal","volume":"3"},"uris":["http://www.mendeley.com/documents/?uuid=de488cca-cb58-4bfe-9969-1a66c5c4069d"]}],"mendeley":{"formattedCitation":"(Toha et al., 2017; Westbrook, Ringang, Cantero, &amp; Toonen, 2015)","plainTextFormattedCitation":"(Toha et al., 2017; Westbrook, Ringang, Cantero, &amp; Toonen, 2015)","previouslyFormattedCitation":"(Toha et al., 2017; Westbrook, Ringang, Cantero, &amp; Toonen, 2015)"},"properties":{"noteIndex":0},"schema":"https://github.com/citation-style-language/schema/raw/master/csl-citation.json"}</w:instrText>
      </w:r>
      <w:r w:rsidR="00BF5A4D">
        <w:rPr>
          <w:rFonts w:ascii="Times New Roman" w:hAnsi="Times New Roman" w:cs="Times New Roman"/>
        </w:rPr>
        <w:fldChar w:fldCharType="separate"/>
      </w:r>
      <w:r w:rsidR="00676A17" w:rsidRPr="00676A17">
        <w:rPr>
          <w:rFonts w:ascii="Times New Roman" w:hAnsi="Times New Roman" w:cs="Times New Roman"/>
          <w:noProof/>
        </w:rPr>
        <w:t>(Toha et al., 2017; Westbrook, Ringang, Cantero, &amp; Toonen, 2015)</w:t>
      </w:r>
      <w:r w:rsidR="00BF5A4D">
        <w:rPr>
          <w:rFonts w:ascii="Times New Roman" w:hAnsi="Times New Roman" w:cs="Times New Roman"/>
        </w:rPr>
        <w:fldChar w:fldCharType="end"/>
      </w:r>
      <w:r w:rsidR="00BF5A4D">
        <w:rPr>
          <w:rFonts w:ascii="Times New Roman" w:hAnsi="Times New Roman" w:cs="Times New Roman"/>
        </w:rPr>
        <w:t xml:space="preserve">. </w:t>
      </w:r>
      <w:r w:rsidR="003C76FA" w:rsidRPr="003C76FA">
        <w:rPr>
          <w:rFonts w:ascii="Times New Roman" w:hAnsi="Times New Roman" w:cs="Times New Roman"/>
          <w:lang w:val="haw-US"/>
        </w:rPr>
        <w:t>These urchins</w:t>
      </w:r>
      <w:r w:rsidR="003C76FA">
        <w:rPr>
          <w:rFonts w:ascii="Times New Roman" w:hAnsi="Times New Roman" w:cs="Times New Roman"/>
          <w:lang w:val="haw-US"/>
        </w:rPr>
        <w:t xml:space="preserve"> </w:t>
      </w:r>
      <w:r w:rsidR="003C76FA">
        <w:rPr>
          <w:rFonts w:ascii="Times New Roman" w:hAnsi="Times New Roman" w:cs="Times New Roman"/>
        </w:rPr>
        <w:t xml:space="preserve">have also been used </w:t>
      </w:r>
      <w:r w:rsidR="003C76FA">
        <w:rPr>
          <w:rFonts w:ascii="Times New Roman" w:hAnsi="Times New Roman" w:cs="Times New Roman"/>
          <w:lang w:val="haw-US"/>
        </w:rPr>
        <w:t xml:space="preserve">by the EPA </w:t>
      </w:r>
      <w:r w:rsidR="003C76FA">
        <w:rPr>
          <w:rFonts w:ascii="Times New Roman" w:hAnsi="Times New Roman" w:cs="Times New Roman"/>
        </w:rPr>
        <w:t xml:space="preserve">as an indicator of water-quality, with the success of fertilization a measure of toxicity in industrial effluents </w:t>
      </w:r>
      <w:r w:rsidR="003C76FA">
        <w:rPr>
          <w:rFonts w:ascii="Times New Roman" w:hAnsi="Times New Roman" w:cs="Times New Roman"/>
        </w:rPr>
        <w:fldChar w:fldCharType="begin" w:fldLock="1"/>
      </w:r>
      <w:r w:rsidR="00B61D88">
        <w:rPr>
          <w:rFonts w:ascii="Times New Roman" w:hAnsi="Times New Roman" w:cs="Times New Roman"/>
        </w:rPr>
        <w:instrText>ADDIN CSL_CITATION {"citationItems":[{"id":"ITEM-1","itemData":{"author":[{"dropping-particle":"","family":"Fung","given":"Jennifer","non-dropping-particle":"","parse-names":false,"suffix":""}],"id":"ITEM-1","issued":{"date-parts":[["2014"]]},"title":"Urchins and oceans: Effects of naturally occurring water quality on fertilization of the native hawaiian herbivore, Tripneustes gratilla.","type":"article-journal"},"uris":["http://www.mendeley.com/documents/?uuid=4fdaebdc-3840-42c0-80f9-ed1f725d6ac3"]}],"mendeley":{"formattedCitation":"(Fung, 2014)","plainTextFormattedCitation":"(Fung, 2014)","previouslyFormattedCitation":"(Fung, 2014)"},"properties":{"noteIndex":0},"schema":"https://github.com/citation-style-language/schema/raw/master/csl-citation.json"}</w:instrText>
      </w:r>
      <w:r w:rsidR="003C76FA">
        <w:rPr>
          <w:rFonts w:ascii="Times New Roman" w:hAnsi="Times New Roman" w:cs="Times New Roman"/>
        </w:rPr>
        <w:fldChar w:fldCharType="separate"/>
      </w:r>
      <w:r w:rsidR="003C76FA" w:rsidRPr="00234E00">
        <w:rPr>
          <w:rFonts w:ascii="Times New Roman" w:hAnsi="Times New Roman" w:cs="Times New Roman"/>
          <w:noProof/>
        </w:rPr>
        <w:t>(Fung, 2014)</w:t>
      </w:r>
      <w:r w:rsidR="003C76FA">
        <w:rPr>
          <w:rFonts w:ascii="Times New Roman" w:hAnsi="Times New Roman" w:cs="Times New Roman"/>
        </w:rPr>
        <w:fldChar w:fldCharType="end"/>
      </w:r>
      <w:r w:rsidR="003C76FA">
        <w:rPr>
          <w:rFonts w:ascii="Times New Roman" w:hAnsi="Times New Roman" w:cs="Times New Roman"/>
          <w:lang w:val="haw-US"/>
        </w:rPr>
        <w:t xml:space="preserve">. </w:t>
      </w:r>
    </w:p>
    <w:p w14:paraId="65E81270" w14:textId="109647BB" w:rsidR="00721BA4" w:rsidRDefault="00BF5A4D" w:rsidP="00D208AA">
      <w:pPr>
        <w:spacing w:line="480" w:lineRule="auto"/>
        <w:rPr>
          <w:rFonts w:ascii="Times New Roman" w:hAnsi="Times New Roman" w:cs="Times New Roman"/>
        </w:rPr>
      </w:pPr>
      <w:r>
        <w:rPr>
          <w:rFonts w:ascii="Times New Roman" w:hAnsi="Times New Roman" w:cs="Times New Roman"/>
        </w:rPr>
        <w:tab/>
      </w:r>
      <w:r w:rsidR="00676A17">
        <w:rPr>
          <w:rFonts w:ascii="Times New Roman" w:hAnsi="Times New Roman" w:cs="Times New Roman"/>
        </w:rPr>
        <w:t xml:space="preserve">Invasive algae, specifically of the genera </w:t>
      </w:r>
      <w:r w:rsidR="00676A17" w:rsidRPr="00C00096">
        <w:rPr>
          <w:rFonts w:ascii="Times New Roman" w:hAnsi="Times New Roman" w:cs="Times New Roman"/>
          <w:i/>
          <w:iCs/>
        </w:rPr>
        <w:t>Caulerpa</w:t>
      </w:r>
      <w:r w:rsidR="00676A17">
        <w:rPr>
          <w:rFonts w:ascii="Times New Roman" w:hAnsi="Times New Roman" w:cs="Times New Roman"/>
        </w:rPr>
        <w:t xml:space="preserve"> spp., </w:t>
      </w:r>
      <w:r w:rsidR="00676A17" w:rsidRPr="00C00096">
        <w:rPr>
          <w:rFonts w:ascii="Times New Roman" w:hAnsi="Times New Roman" w:cs="Times New Roman"/>
          <w:i/>
          <w:iCs/>
        </w:rPr>
        <w:t>Eucheuma</w:t>
      </w:r>
      <w:r w:rsidR="00676A17">
        <w:rPr>
          <w:rFonts w:ascii="Times New Roman" w:hAnsi="Times New Roman" w:cs="Times New Roman"/>
        </w:rPr>
        <w:t xml:space="preserve"> spp., </w:t>
      </w:r>
      <w:r w:rsidR="00676A17" w:rsidRPr="00C00096">
        <w:rPr>
          <w:rFonts w:ascii="Times New Roman" w:hAnsi="Times New Roman" w:cs="Times New Roman"/>
          <w:i/>
          <w:iCs/>
        </w:rPr>
        <w:t>Gracilaria</w:t>
      </w:r>
      <w:r w:rsidR="00676A17">
        <w:rPr>
          <w:rFonts w:ascii="Times New Roman" w:hAnsi="Times New Roman" w:cs="Times New Roman"/>
        </w:rPr>
        <w:t xml:space="preserve"> spp., </w:t>
      </w:r>
      <w:r w:rsidR="00676A17" w:rsidRPr="00245771">
        <w:rPr>
          <w:rFonts w:ascii="Times New Roman" w:hAnsi="Times New Roman" w:cs="Times New Roman"/>
          <w:i/>
          <w:iCs/>
        </w:rPr>
        <w:t>Acanthophora</w:t>
      </w:r>
      <w:r w:rsidR="00676A17">
        <w:rPr>
          <w:rFonts w:ascii="Times New Roman" w:hAnsi="Times New Roman" w:cs="Times New Roman"/>
        </w:rPr>
        <w:t xml:space="preserve"> spp., and </w:t>
      </w:r>
      <w:r w:rsidR="00676A17" w:rsidRPr="00C00096">
        <w:rPr>
          <w:rFonts w:ascii="Times New Roman" w:hAnsi="Times New Roman" w:cs="Times New Roman"/>
          <w:i/>
          <w:iCs/>
        </w:rPr>
        <w:t>Kappaphycus</w:t>
      </w:r>
      <w:r w:rsidR="00676A17">
        <w:rPr>
          <w:rFonts w:ascii="Times New Roman" w:hAnsi="Times New Roman" w:cs="Times New Roman"/>
        </w:rPr>
        <w:t xml:space="preserve"> spp</w:t>
      </w:r>
      <w:r w:rsidR="008820D8">
        <w:rPr>
          <w:rFonts w:ascii="Times New Roman" w:hAnsi="Times New Roman" w:cs="Times New Roman"/>
        </w:rPr>
        <w:t>.</w:t>
      </w:r>
      <w:r w:rsidR="00676A17">
        <w:rPr>
          <w:rFonts w:ascii="Times New Roman" w:hAnsi="Times New Roman" w:cs="Times New Roman"/>
        </w:rPr>
        <w:t xml:space="preserve"> </w:t>
      </w:r>
      <w:r w:rsidR="00676A17">
        <w:rPr>
          <w:rFonts w:ascii="Times New Roman" w:hAnsi="Times New Roman" w:cs="Times New Roman"/>
          <w:lang w:val="haw-US"/>
        </w:rPr>
        <w:t xml:space="preserve">were </w:t>
      </w:r>
      <w:r w:rsidR="00676A17">
        <w:rPr>
          <w:rFonts w:ascii="Times New Roman" w:hAnsi="Times New Roman" w:cs="Times New Roman"/>
        </w:rPr>
        <w:t xml:space="preserve">intentionally </w:t>
      </w:r>
      <w:r w:rsidR="00676A17">
        <w:rPr>
          <w:rFonts w:ascii="Times New Roman" w:hAnsi="Times New Roman" w:cs="Times New Roman"/>
          <w:lang w:val="haw-US"/>
        </w:rPr>
        <w:t>and/</w:t>
      </w:r>
      <w:r w:rsidR="00676A17">
        <w:rPr>
          <w:rFonts w:ascii="Times New Roman" w:hAnsi="Times New Roman" w:cs="Times New Roman"/>
        </w:rPr>
        <w:t xml:space="preserve">or unintentionally introduced </w:t>
      </w:r>
      <w:r w:rsidR="00676A17">
        <w:rPr>
          <w:rFonts w:ascii="Times New Roman" w:hAnsi="Times New Roman" w:cs="Times New Roman"/>
          <w:lang w:val="haw-US"/>
        </w:rPr>
        <w:t xml:space="preserve">into Kāneʻohe Bay, Hawaiʻi </w:t>
      </w:r>
      <w:r w:rsidR="00676A17">
        <w:rPr>
          <w:rFonts w:ascii="Times New Roman" w:hAnsi="Times New Roman" w:cs="Times New Roman"/>
        </w:rPr>
        <w:t xml:space="preserve">in the 1970’s. The algae has potential to smother coral reefs and contribute to phase shifts from coral-dominated to algae-dominated ecosystems </w:t>
      </w:r>
      <w:r w:rsidR="00676A17">
        <w:rPr>
          <w:rFonts w:ascii="Times New Roman" w:hAnsi="Times New Roman" w:cs="Times New Roman"/>
        </w:rPr>
        <w:fldChar w:fldCharType="begin" w:fldLock="1"/>
      </w:r>
      <w:r w:rsidR="00676A17">
        <w:rPr>
          <w:rFonts w:ascii="Times New Roman" w:hAnsi="Times New Roman" w:cs="Times New Roman"/>
        </w:rPr>
        <w:instrText>ADDIN CSL_CITATION {"citationItems":[{"id":"ITEM-1","itemData":{"DOI":"10.1007/s10530-004-3125-x","ISSN":"13873547","abstract":"Several species of Kappaphycus were intentionally introduced into Kane’ohe Bay, Hawai’i in the 1970s. Subsequent research has demonstrated that these algae have spread rapidly throughout the bay and can be found in a variety of reef habitats overgrowing and killing corals. This study was conducted to (a) quantify Kappaphycus spp. abundance both spatially and temporally, and (b) investigate control options including manual removal and the use of biocontrol agents. Kappaphycus spp. distribution has increased in the bay over the period between surveys conducted in 1999 and 2002, with variation among reefs. The biomass of Kappaphycus spp. removed, and the amount of time required to manually remove them from the reef varied with habitat type, but in all cases amounted to at least 10 kg/m2 requiring almost 2 person-hours to clear 1 m2. Re-growth of the algae following their removal was rapid at most sites, likely due to the experimentally demonstrated ability of the algae to re-grow from minute attachment points and the low palatability of the algae to native herbivorous fishes. The native sea urchin, Tripneustes gratilla, reduced the biomass of Kappaphycus spp. in small experimental enclosures and may be a useful biocontrol agent. Because Kappaphycus spp. are still spreading in Kane’ohe Bay and can overgrow over 50% cover on some reefs, we recommend that rapid management action be taken to prevent further damage and spread to other Hawaiian coral reefs.","author":[{"dropping-particle":"","family":"Conklin","given":"Eric J.","non-dropping-particle":"","parse-names":false,"suffix":""},{"dropping-particle":"","family":"Smith","given":"Jennifer E.","non-dropping-particle":"","parse-names":false,"suffix":""}],"container-title":"Biological Invasions","id":"ITEM-1","issue":"6","issued":{"date-parts":[["2005"]]},"note":"2005 state of invasive limu\n\n\nThis study was conducted to (a) quantify Kappaphycus spp. abundance both spatially and temporally, and (b) investigate control options including manual removal and the use of biocontrol agents","page":"1029-1039","title":"Abundance and spread of the invasive red algae, Kappaphycus spp., in Kane'ohe Bay, Hawai'i and an experimental assessment of management options","type":"article-journal","volume":"7"},"uris":["http://www.mendeley.com/documents/?uuid=853d1cfc-0133-486b-a742-f54f7d8291fb"]},{"id":"ITEM-2","itemData":{"DOI":"10.7717/peerj.1235","ISSN":"2167-8359","PMID":"26401450","abstract":"We investigate the survivorship, growth and diet preferences of hatchery-raised juvenile urchins, Tripneustes gratilla, to evaluate the efficacy of their use as biocontrol agents in the efforts to reduce alien invasive algae. In flow-through tanks, we measured urchin growth rates, feeding rates and feeding preferences among diets of the most common invasive algae found in K¯ ane‘ohe Bay, Hawai‘i: Acanthophora spicifera, Gracilaria salicornia, Eucheuma denticulatum and Kappaphycus clade B. Post-transport survivorship of outplanted urchins was measured in paired open and closed cages in three different reef environments (lagoon, reef flat and reef slope) for a month. Survivorship in closed cages was highest on the reef flat (</w:instrText>
      </w:r>
      <w:r w:rsidR="00676A17">
        <w:rPr>
          <w:rFonts w:ascii="Cambria Math" w:hAnsi="Cambria Math" w:cs="Cambria Math"/>
        </w:rPr>
        <w:instrText>∼</w:instrText>
      </w:r>
      <w:r w:rsidR="00676A17">
        <w:rPr>
          <w:rFonts w:ascii="Times New Roman" w:hAnsi="Times New Roman" w:cs="Times New Roman"/>
        </w:rPr>
        <w:instrText>75%), and intermediate in the lagoon and reef slope (</w:instrText>
      </w:r>
      <w:r w:rsidR="00676A17">
        <w:rPr>
          <w:rFonts w:ascii="Cambria Math" w:hAnsi="Cambria Math" w:cs="Cambria Math"/>
        </w:rPr>
        <w:instrText>∼</w:instrText>
      </w:r>
      <w:r w:rsidR="00676A17">
        <w:rPr>
          <w:rFonts w:ascii="Times New Roman" w:hAnsi="Times New Roman" w:cs="Times New Roman"/>
        </w:rPr>
        <w:instrText>50%). In contrast, open cages showed similar survivorship on the reef flat and in the lagoon, but only 20% of juvenile urchins survived in open cages placed on the reef slope. Urchins grew significantly faster on diets of G. salicornia (1.58 mm/week ± 0.14 SE) and Kappaphycus clade B (1.69±0.14 mm/wk) than on E. denticulatum (0.97±0.14 mm/wk), with intermediate growth when fed on A. spicifera (1.23 ± 0.11 mm/wk). Interestingly, urchins display size-specific feeding preferences. In non-choice feeding trials, small urchins (17.5–22.5 mm test diameter) consumed G. salicornia fastest (6.08 g/day±0.19 SE),with A. spicifera (4.25±0.02 g/day) andKappaphycus clade B (3.83±0.02 g/day) intermediate, and E. denticulatumwas clearly the least consumed (2.32±0.37 g/day).Medium-sized (29.8–43.8 mm) urchins likewise preferentially consumed G. salicornia (12.60±0.08 g/day), with less clear differences among the other species in which E. denticulatum was still consumed least (9.35±0.90 g/day). In contrast, large urchins (45.0–65.0 mm) showed no significant preferences among the different algae species at all (12.43–15.24 g/day). Overall consumption rates in non-choice trials were roughly equal to those in the choice trials, but differences among feeding rates on each specieswere not predictive of feeding preferenceswhen urchins were presented all four species simultaneously. In the choice feeding trials, both small and medium urchins clearly preferred A. spicifera over all other algae (roughly twice asmuch consumed as any other species). Again, however, differences were less pronounced among adult urchins, with adults showing a significant preference for A. spicifera and Kappaphycus clade B compare…","author":[{"dropping-particle":"","family":"Westbrook","given":"Charley E.","non-dropping-particle":"","parse-names":false,"suffix":""},{"dropping-particle":"","family":"Ringang","given":"Rory R.","non-dropping-particle":"","parse-names":false,"suffix":""},{"dropping-particle":"","family":"Cantero","given":"Sean Michael A.","non-dropping-particle":"","parse-names":false,"suffix":""},{"dropping-particle":"","family":"Toonen","given":"Robert J.","non-dropping-particle":"","parse-names":false,"suffix":""}],"container-title":"PeerJ","id":"ITEM-2","issued":{"date-parts":[["2015"]]},"page":"e1235","title":"Survivorship and feeding preferences among size classes of outplanted sea urchins, Tripneustes gratilla , and possible use as biocontrol for invasive alien algae","type":"article-journal","volume":"3"},"uris":["http://www.mendeley.com/documents/?uuid=de488cca-cb58-4bfe-9969-1a66c5c4069d"]}],"mendeley":{"formattedCitation":"(Conklin &amp; Smith, 2005; Westbrook et al., 2015)","plainTextFormattedCitation":"(Conklin &amp; Smith, 2005; Westbrook et al., 2015)","previouslyFormattedCitation":"(Conklin &amp; Smith, 2005; Westbrook et al., 2015)"},"properties":{"noteIndex":0},"schema":"https://github.com/citation-style-language/schema/raw/master/csl-citation.json"}</w:instrText>
      </w:r>
      <w:r w:rsidR="00676A17">
        <w:rPr>
          <w:rFonts w:ascii="Times New Roman" w:hAnsi="Times New Roman" w:cs="Times New Roman"/>
        </w:rPr>
        <w:fldChar w:fldCharType="separate"/>
      </w:r>
      <w:r w:rsidR="00676A17" w:rsidRPr="004E2BB5">
        <w:rPr>
          <w:rFonts w:ascii="Times New Roman" w:hAnsi="Times New Roman" w:cs="Times New Roman"/>
          <w:noProof/>
        </w:rPr>
        <w:t>(Conklin &amp; Smith, 2005; Westbrook et al., 2015)</w:t>
      </w:r>
      <w:r w:rsidR="00676A17">
        <w:rPr>
          <w:rFonts w:ascii="Times New Roman" w:hAnsi="Times New Roman" w:cs="Times New Roman"/>
        </w:rPr>
        <w:fldChar w:fldCharType="end"/>
      </w:r>
      <w:r w:rsidR="00676A17">
        <w:rPr>
          <w:rFonts w:ascii="Times New Roman" w:hAnsi="Times New Roman" w:cs="Times New Roman"/>
        </w:rPr>
        <w:t>.</w:t>
      </w:r>
      <w:r w:rsidR="00676A17">
        <w:rPr>
          <w:rFonts w:ascii="Times New Roman" w:hAnsi="Times New Roman" w:cs="Times New Roman"/>
          <w:lang w:val="haw-US"/>
        </w:rPr>
        <w:t xml:space="preserve"> </w:t>
      </w:r>
      <w:r w:rsidRPr="0010700B">
        <w:rPr>
          <w:rFonts w:ascii="Times New Roman" w:hAnsi="Times New Roman" w:cs="Times New Roman"/>
          <w:i/>
          <w:iCs/>
        </w:rPr>
        <w:t>T</w:t>
      </w:r>
      <w:r w:rsidR="008820D8">
        <w:rPr>
          <w:rFonts w:ascii="Times New Roman" w:hAnsi="Times New Roman" w:cs="Times New Roman"/>
          <w:i/>
          <w:iCs/>
        </w:rPr>
        <w:t>ripneustes</w:t>
      </w:r>
      <w:r>
        <w:rPr>
          <w:rFonts w:ascii="Times New Roman" w:hAnsi="Times New Roman" w:cs="Times New Roman"/>
          <w:i/>
        </w:rPr>
        <w:t xml:space="preserve"> gratilla</w:t>
      </w:r>
      <w:r>
        <w:rPr>
          <w:rFonts w:ascii="Times New Roman" w:hAnsi="Times New Roman" w:cs="Times New Roman"/>
        </w:rPr>
        <w:t xml:space="preserve"> are slow moving</w:t>
      </w:r>
      <w:r w:rsidR="00567D33" w:rsidRPr="00567D33">
        <w:rPr>
          <w:rFonts w:ascii="Times New Roman" w:hAnsi="Times New Roman" w:cs="Times New Roman"/>
        </w:rPr>
        <w:t xml:space="preserve"> </w:t>
      </w:r>
      <w:r w:rsidR="00567D33">
        <w:rPr>
          <w:rFonts w:ascii="Times New Roman" w:hAnsi="Times New Roman" w:cs="Times New Roman"/>
        </w:rPr>
        <w:t>generalist eaters</w:t>
      </w:r>
      <w:r>
        <w:rPr>
          <w:rFonts w:ascii="Times New Roman" w:hAnsi="Times New Roman" w:cs="Times New Roman"/>
        </w:rPr>
        <w:t>, traveling only about 1.3 meters per day</w:t>
      </w:r>
      <w:r w:rsidR="00BE77B0">
        <w:rPr>
          <w:rFonts w:ascii="Times New Roman" w:hAnsi="Times New Roman" w:cs="Times New Roman"/>
          <w:lang w:val="haw-US"/>
        </w:rPr>
        <w:t xml:space="preserve">, </w:t>
      </w:r>
      <w:r w:rsidR="003A4848">
        <w:rPr>
          <w:rFonts w:ascii="Times New Roman" w:hAnsi="Times New Roman" w:cs="Times New Roman"/>
          <w:lang w:val="haw-US"/>
        </w:rPr>
        <w:t xml:space="preserve">and </w:t>
      </w:r>
      <w:r w:rsidR="00BE77B0">
        <w:rPr>
          <w:rFonts w:ascii="Times New Roman" w:hAnsi="Times New Roman" w:cs="Times New Roman"/>
          <w:lang w:val="haw-US"/>
        </w:rPr>
        <w:t>have been found to</w:t>
      </w:r>
      <w:r>
        <w:rPr>
          <w:rFonts w:ascii="Times New Roman" w:hAnsi="Times New Roman" w:cs="Times New Roman"/>
        </w:rPr>
        <w:t xml:space="preserve"> </w:t>
      </w:r>
      <w:r w:rsidR="00567D33">
        <w:rPr>
          <w:rFonts w:ascii="Times New Roman" w:hAnsi="Times New Roman" w:cs="Times New Roman"/>
        </w:rPr>
        <w:t xml:space="preserve">feed on whatever seagrasses or macroalgae they come across </w:t>
      </w:r>
      <w:r>
        <w:rPr>
          <w:rFonts w:ascii="Times New Roman" w:hAnsi="Times New Roman" w:cs="Times New Roman"/>
        </w:rPr>
        <w:fldChar w:fldCharType="begin" w:fldLock="1"/>
      </w:r>
      <w:r w:rsidR="00AB01CD">
        <w:rPr>
          <w:rFonts w:ascii="Times New Roman" w:hAnsi="Times New Roman" w:cs="Times New Roman"/>
        </w:rPr>
        <w:instrText>ADDIN CSL_CITATION {"citationItems":[{"id":"ITEM-1","itemData":{"DOI":"10.13057/oceanlife/o010101","ISSN":"2580-4529","abstract":"Toha AHA, Sumitro SB, Hakim L, Widodo N, Binur R, Suhaemi, Anggoro AW. 2017. Review: Biology of the commercially used sea urchin Tripneustes gratilla (Linnaeus, 1758) (Echinoidea: Echinodermata). Ocean Life 1: 1-10. Tripneustes gratilla is a species of sea urchin in shallow tropical waters. The species is economically and commercially important, has ecological value, and prospects as a biological control agent. It is considered as the commercially traded sea urchin. Overexploitation has caused a sharp decline in T. gratilla populations. Understanding biological aspects of T. gratilla is critical to the sustainable use of this resource in the future.","author":[{"dropping-particle":"","family":"Toha","given":"ABDUL HAMID A.","non-dropping-particle":"","parse-names":false,"suffix":""},{"dropping-particle":"","family":"Sumitro","given":"SUTIMAN B.","non-dropping-particle":"","parse-names":false,"suffix":""},{"dropping-particle":"","family":"Hakim","given":"LUCHMAN","non-dropping-particle":"","parse-names":false,"suffix":""},{"dropping-particle":"","family":"Widodo","given":"NASHI","non-dropping-particle":"","parse-names":false,"suffix":""},{"dropping-particle":"","family":"Binur","given":"ROBI","non-dropping-particle":"","parse-names":false,"suffix":""},{"dropping-particle":"","family":"Suhaemi","given":"SUHAEMI","non-dropping-particle":"","parse-names":false,"suffix":""},{"dropping-particle":"","family":"Anggoro","given":"AJI W.","non-dropping-particle":"","parse-names":false,"suffix":""}],"container-title":"Ocean Life","id":"ITEM-1","issue":"1","issued":{"date-parts":[["2017"]]},"page":"1-10","title":"Review: Biology of the commercially used sea urchin Tripneustes gratilla (Linnaeus, 1758) (Echinoidea: Echinodermata)","type":"article-journal","volume":"1"},"uris":["http://www.mendeley.com/documents/?uuid=69bba83a-76e9-4e79-929c-efd79b6683a8"]},{"id":"ITEM-2","itemData":{"DOI":"10.7717/peerj.1235","ISSN":"2167-8359","PMID":"26401450","abstract":"We investigate the survivorship, growth and diet preferences of hatchery-raised juvenile urchins, Tripneustes gratilla, to evaluate the efficacy of their use as biocontrol agents in the efforts to reduce alien invasive algae. In flow-through tanks, we measured urchin growth rates, feeding rates and feeding preferences among diets of the most common invasive algae found in K¯ ane‘ohe Bay, Hawai‘i: Acanthophora spicifera, Gracilaria salicornia, Eucheuma denticulatum and Kappaphycus clade B. Post-transport survivorship of outplanted urchins was measured in paired open and closed cages in three different reef environments (lagoon, reef flat and reef slope) for a month. Survivorship in closed cages was highest on the reef flat (</w:instrText>
      </w:r>
      <w:r w:rsidR="00AB01CD">
        <w:rPr>
          <w:rFonts w:ascii="Cambria Math" w:hAnsi="Cambria Math" w:cs="Cambria Math"/>
        </w:rPr>
        <w:instrText>∼</w:instrText>
      </w:r>
      <w:r w:rsidR="00AB01CD">
        <w:rPr>
          <w:rFonts w:ascii="Times New Roman" w:hAnsi="Times New Roman" w:cs="Times New Roman"/>
        </w:rPr>
        <w:instrText>75%), and intermediate in the lagoon and reef slope (</w:instrText>
      </w:r>
      <w:r w:rsidR="00AB01CD">
        <w:rPr>
          <w:rFonts w:ascii="Cambria Math" w:hAnsi="Cambria Math" w:cs="Cambria Math"/>
        </w:rPr>
        <w:instrText>∼</w:instrText>
      </w:r>
      <w:r w:rsidR="00AB01CD">
        <w:rPr>
          <w:rFonts w:ascii="Times New Roman" w:hAnsi="Times New Roman" w:cs="Times New Roman"/>
        </w:rPr>
        <w:instrText>50%). In contrast, open cages showed similar survivorship on the reef flat and in the lagoon, but only 20% of juvenile urchins survived in open cages placed on the reef slope. Urchins grew significantly faster on diets of G. salicornia (1.58 mm/week ± 0.14 SE) and Kappaphycus clade B (1.69±0.14 mm/wk) than on E. denticulatum (0.97±0.14 mm/wk), with intermediate growth when fed on A. spicifera (1.23 ± 0.11 mm/wk). Interestingly, urchins display size-specific feeding preferences. In non-choice feeding trials, small urchins (17.5–22.5 mm test diameter) consumed G. salicornia fastest (6.08 g/day±0.19 SE),with A. spicifera (4.25±0.02 g/day) andKappaphycus clade B (3.83±0.02 g/day) intermediate, and E. denticulatumwas clearly the least consumed (2.32±0.37 g/day).Medium-sized (29.8–43.8 mm) urchins likewise preferentially consumed G. salicornia (12.60±0.08 g/day), with less clear differences among the other species in which E. denticulatum was still consumed least (9.35±0.90 g/day). In contrast, large urchins (45.0–65.0 mm) showed no significant preferences among the different algae species at all (12.43–15.24 g/day). Overall consumption rates in non-choice trials were roughly equal to those in the choice trials, but differences among feeding rates on each specieswere not predictive of feeding preferenceswhen urchins were presented all four species simultaneously. In the choice feeding trials, both small and medium urchins clearly preferred A. spicifera over all other algae (roughly twice asmuch consumed as any other species). Again, however, differences were less pronounced among adult urchins, with adults showing a significant preference for A. spicifera and Kappaphycus clade B compare…","author":[{"dropping-particle":"","family":"Westbrook","given":"Charley E.","non-dropping-particle":"","parse-names":false,"suffix":""},{"dropping-particle":"","family":"Ringang","given":"Rory R.","non-dropping-particle":"","parse-names":false,"suffix":""},{"dropping-particle":"","family":"Cantero","given":"Sean Michael A.","non-dropping-particle":"","parse-names":false,"suffix":""},{"dropping-particle":"","family":"Toonen","given":"Robert J.","non-dropping-particle":"","parse-names":false,"suffix":""}],"container-title":"PeerJ","id":"ITEM-2","issued":{"date-parts":[["2015"]]},"page":"e1235","title":"Survivorship and feeding preferences among size classes of outplanted sea urchins, Tripneustes gratilla , and possible use as biocontrol for invasive alien algae","type":"article-journal","volume":"3"},"uris":["http://www.mendeley.com/documents/?uuid=de488cca-cb58-4bfe-9969-1a66c5c4069d"]}],"mendeley":{"formattedCitation":"(Toha et al., 2017; Westbrook et al., 2015)","plainTextFormattedCitation":"(Toha et al., 2017; Westbrook et al., 2015)","previouslyFormattedCitation":"(Toha et al., 2017; Westbrook et al., 2015)"},"properties":{"noteIndex":0},"schema":"https://github.com/citation-style-language/schema/raw/master/csl-citation.json"}</w:instrText>
      </w:r>
      <w:r>
        <w:rPr>
          <w:rFonts w:ascii="Times New Roman" w:hAnsi="Times New Roman" w:cs="Times New Roman"/>
        </w:rPr>
        <w:fldChar w:fldCharType="separate"/>
      </w:r>
      <w:r w:rsidR="00BE77B0" w:rsidRPr="00BE77B0">
        <w:rPr>
          <w:rFonts w:ascii="Times New Roman" w:hAnsi="Times New Roman" w:cs="Times New Roman"/>
          <w:noProof/>
        </w:rPr>
        <w:t>(Toha et al., 2017; Westbrook et al., 2015)</w:t>
      </w:r>
      <w:r>
        <w:rPr>
          <w:rFonts w:ascii="Times New Roman" w:hAnsi="Times New Roman" w:cs="Times New Roman"/>
        </w:rPr>
        <w:fldChar w:fldCharType="end"/>
      </w:r>
      <w:r>
        <w:rPr>
          <w:rFonts w:ascii="Times New Roman" w:hAnsi="Times New Roman" w:cs="Times New Roman"/>
        </w:rPr>
        <w:t xml:space="preserve">. In conjunction with </w:t>
      </w:r>
      <w:r>
        <w:rPr>
          <w:rFonts w:ascii="Times New Roman" w:hAnsi="Times New Roman" w:cs="Times New Roman"/>
        </w:rPr>
        <w:lastRenderedPageBreak/>
        <w:t xml:space="preserve">manual removal, </w:t>
      </w:r>
      <w:r>
        <w:rPr>
          <w:rFonts w:ascii="Times New Roman" w:hAnsi="Times New Roman" w:cs="Times New Roman"/>
          <w:i/>
        </w:rPr>
        <w:t xml:space="preserve">T. gratilla </w:t>
      </w:r>
      <w:r>
        <w:rPr>
          <w:rFonts w:ascii="Times New Roman" w:hAnsi="Times New Roman" w:cs="Times New Roman"/>
        </w:rPr>
        <w:t>have been successful</w:t>
      </w:r>
      <w:r w:rsidR="003A4848">
        <w:rPr>
          <w:rFonts w:ascii="Times New Roman" w:hAnsi="Times New Roman" w:cs="Times New Roman"/>
          <w:lang w:val="haw-US"/>
        </w:rPr>
        <w:t>ly used</w:t>
      </w:r>
      <w:r>
        <w:rPr>
          <w:rFonts w:ascii="Times New Roman" w:hAnsi="Times New Roman" w:cs="Times New Roman"/>
        </w:rPr>
        <w:t xml:space="preserve"> as biocontrol for invasive algae in Hawai</w:t>
      </w:r>
      <w:r>
        <w:rPr>
          <w:rFonts w:ascii="Times New Roman" w:hAnsi="Times New Roman" w:cs="Times New Roman"/>
          <w:lang w:val="haw-US"/>
        </w:rPr>
        <w:t xml:space="preserve">ʻi </w:t>
      </w:r>
      <w:r>
        <w:rPr>
          <w:rFonts w:ascii="Times New Roman" w:hAnsi="Times New Roman" w:cs="Times New Roman"/>
        </w:rPr>
        <w:t xml:space="preserve">and are therefore important for maintaining balance in the reef ecosystem </w:t>
      </w:r>
      <w:r>
        <w:rPr>
          <w:rFonts w:ascii="Times New Roman" w:hAnsi="Times New Roman" w:cs="Times New Roman"/>
        </w:rPr>
        <w:fldChar w:fldCharType="begin" w:fldLock="1"/>
      </w:r>
      <w:r w:rsidR="00CA35EB">
        <w:rPr>
          <w:rFonts w:ascii="Times New Roman" w:hAnsi="Times New Roman" w:cs="Times New Roman"/>
        </w:rPr>
        <w:instrText>ADDIN CSL_CITATION {"citationItems":[{"id":"ITEM-1","itemData":{"DOI":"10.7717/peerj.5332","ISSN":"2167-8359","author":[{"dropping-particle":"","family":"Neilson","given":"Brian J","non-dropping-particle":"","parse-names":false,"suffix":""},{"dropping-particle":"","family":"Wall","given":"Chris B","non-dropping-particle":"","parse-names":false,"suffix":""},{"dropping-particle":"","family":"Mancini","given":"Frank T","non-dropping-particle":"","parse-names":false,"suffix":""},{"dropping-particle":"","family":"Gewecke","given":"Cathy A","non-dropping-particle":"","parse-names":false,"suffix":""}],"container-title":"PeerJ","id":"ITEM-1","issued":{"date-parts":[["2018"]]},"page":"1-27","title":"Herbivore biocontrol and manual removal successfully reduce invasive macroalgae on coral reefs","type":"article-journal"},"uris":["http://www.mendeley.com/documents/?uuid=39966d58-09bf-42dd-8041-93131f6032eb"]},{"id":"ITEM-2","itemData":{"DOI":"10.7717/peerj.1235","ISSN":"2167-8359","PMID":"26401450","abstract":"We investigate the survivorship, growth and diet preferences of hatchery-raised juvenile urchins, Tripneustes gratilla, to evaluate the efficacy of their use as biocontrol agents in the efforts to reduce alien invasive algae. In flow-through tanks, we measured urchin growth rates, feeding rates and feeding preferences among diets of the most common invasive algae found in K¯ ane‘ohe Bay, Hawai‘i: Acanthophora spicifera, Gracilaria salicornia, Eucheuma denticulatum and Kappaphycus clade B. Post-transport survivorship of outplanted urchins was measured in paired open and closed cages in three different reef environments (lagoon, reef flat and reef slope) for a month. Survivorship in closed cages was highest on the reef flat (</w:instrText>
      </w:r>
      <w:r w:rsidR="00CA35EB">
        <w:rPr>
          <w:rFonts w:ascii="Cambria Math" w:hAnsi="Cambria Math" w:cs="Cambria Math"/>
        </w:rPr>
        <w:instrText>∼</w:instrText>
      </w:r>
      <w:r w:rsidR="00CA35EB">
        <w:rPr>
          <w:rFonts w:ascii="Times New Roman" w:hAnsi="Times New Roman" w:cs="Times New Roman"/>
        </w:rPr>
        <w:instrText>75%), and intermediate in the lagoon and reef slope (</w:instrText>
      </w:r>
      <w:r w:rsidR="00CA35EB">
        <w:rPr>
          <w:rFonts w:ascii="Cambria Math" w:hAnsi="Cambria Math" w:cs="Cambria Math"/>
        </w:rPr>
        <w:instrText>∼</w:instrText>
      </w:r>
      <w:r w:rsidR="00CA35EB">
        <w:rPr>
          <w:rFonts w:ascii="Times New Roman" w:hAnsi="Times New Roman" w:cs="Times New Roman"/>
        </w:rPr>
        <w:instrText>50%). In contrast, open cages showed similar survivorship on the reef flat and in the lagoon, but only 20% of juvenile urchins survived in open cages placed on the reef slope. Urchins grew significantly faster on diets of G. salicornia (1.58 mm/week ± 0.14 SE) and Kappaphycus clade B (1.69±0.14 mm/wk) than on E. denticulatum (0.97±0.14 mm/wk), with intermediate growth when fed on A. spicifera (1.23 ± 0.11 mm/wk). Interestingly, urchins display size-specific feeding preferences. In non-choice feeding trials, small urchins (17.5–22.5 mm test diameter) consumed G. salicornia fastest (6.08 g/day±0.19 SE),with A. spicifera (4.25±0.02 g/day) andKappaphycus clade B (3.83±0.02 g/day) intermediate, and E. denticulatumwas clearly the least consumed (2.32±0.37 g/day).Medium-sized (29.8–43.8 mm) urchins likewise preferentially consumed G. salicornia (12.60±0.08 g/day), with less clear differences among the other species in which E. denticulatum was still consumed least (9.35±0.90 g/day). In contrast, large urchins (45.0–65.0 mm) showed no significant preferences among the different algae species at all (12.43–15.24 g/day). Overall consumption rates in non-choice trials were roughly equal to those in the choice trials, but differences among feeding rates on each specieswere not predictive of feeding preferenceswhen urchins were presented all four species simultaneously. In the choice feeding trials, both small and medium urchins clearly preferred A. spicifera over all other algae (roughly twice asmuch consumed as any other species). Again, however, differences were less pronounced among adult urchins, with adults showing a significant preference for A. spicifera and Kappaphycus clade B compare…","author":[{"dropping-particle":"","family":"Westbrook","given":"Charley E.","non-dropping-particle":"","parse-names":false,"suffix":""},{"dropping-particle":"","family":"Ringang","given":"Rory R.","non-dropping-particle":"","parse-names":false,"suffix":""},{"dropping-particle":"","family":"Cantero","given":"Sean Michael A.","non-dropping-particle":"","parse-names":false,"suffix":""},{"dropping-particle":"","family":"Toonen","given":"Robert J.","non-dropping-particle":"","parse-names":false,"suffix":""}],"container-title":"PeerJ","id":"ITEM-2","issued":{"date-parts":[["2015"]]},"page":"e1235","title":"Survivorship and feeding preferences among size classes of outplanted sea urchins, Tripneustes gratilla , and possible use as biocontrol for invasive alien algae","type":"article-journal","volume":"3"},"uris":["http://www.mendeley.com/documents/?uuid=de488cca-cb58-4bfe-9969-1a66c5c4069d"]}],"mendeley":{"formattedCitation":"(Neilson, Wall, Mancini, &amp; Gewecke, 2018; Westbrook et al., 2015)","manualFormatting":"(Neilson et al., 2018; Westbrook et al., 2015)","plainTextFormattedCitation":"(Neilson, Wall, Mancini, &amp; Gewecke, 2018; Westbrook et al., 2015)","previouslyFormattedCitation":"(Neilson, Wall, Mancini, &amp; Gewecke, 2018; Westbrook et al., 2015)"},"properties":{"noteIndex":0},"schema":"https://github.com/citation-style-language/schema/raw/master/csl-citation.json"}</w:instrText>
      </w:r>
      <w:r>
        <w:rPr>
          <w:rFonts w:ascii="Times New Roman" w:hAnsi="Times New Roman" w:cs="Times New Roman"/>
        </w:rPr>
        <w:fldChar w:fldCharType="separate"/>
      </w:r>
      <w:r w:rsidR="00AB01CD" w:rsidRPr="00AB01CD">
        <w:rPr>
          <w:rFonts w:ascii="Times New Roman" w:hAnsi="Times New Roman" w:cs="Times New Roman"/>
          <w:noProof/>
        </w:rPr>
        <w:t>(Neilson</w:t>
      </w:r>
      <w:r w:rsidR="00AB01CD">
        <w:rPr>
          <w:rFonts w:ascii="Times New Roman" w:hAnsi="Times New Roman" w:cs="Times New Roman"/>
          <w:noProof/>
          <w:lang w:val="haw-US"/>
        </w:rPr>
        <w:t xml:space="preserve"> et al., </w:t>
      </w:r>
      <w:r w:rsidR="00AB01CD" w:rsidRPr="00AB01CD">
        <w:rPr>
          <w:rFonts w:ascii="Times New Roman" w:hAnsi="Times New Roman" w:cs="Times New Roman"/>
          <w:noProof/>
        </w:rPr>
        <w:t>2018; Westbrook et al., 2015)</w:t>
      </w:r>
      <w:r>
        <w:rPr>
          <w:rFonts w:ascii="Times New Roman" w:hAnsi="Times New Roman" w:cs="Times New Roman"/>
        </w:rPr>
        <w:fldChar w:fldCharType="end"/>
      </w:r>
      <w:r>
        <w:rPr>
          <w:rFonts w:ascii="Times New Roman" w:hAnsi="Times New Roman" w:cs="Times New Roman"/>
        </w:rPr>
        <w:t xml:space="preserve">. </w:t>
      </w:r>
    </w:p>
    <w:p w14:paraId="59CDD739" w14:textId="05C3E53F" w:rsidR="00D208AA" w:rsidRPr="00D208AA" w:rsidRDefault="00D208AA" w:rsidP="00D208AA">
      <w:pPr>
        <w:spacing w:line="480" w:lineRule="auto"/>
        <w:rPr>
          <w:rFonts w:ascii="Times New Roman" w:hAnsi="Times New Roman" w:cs="Times New Roman"/>
          <w:lang w:val="haw-US"/>
        </w:rPr>
      </w:pPr>
    </w:p>
    <w:p w14:paraId="17615910" w14:textId="2B4BFD95" w:rsidR="00E601ED" w:rsidRPr="00CA17A2" w:rsidRDefault="00C65C0E" w:rsidP="00E601ED">
      <w:pPr>
        <w:autoSpaceDE w:val="0"/>
        <w:autoSpaceDN w:val="0"/>
        <w:adjustRightInd w:val="0"/>
        <w:spacing w:line="480" w:lineRule="auto"/>
        <w:rPr>
          <w:rFonts w:ascii="Times New Roman" w:hAnsi="Times New Roman" w:cs="Times New Roman"/>
          <w:b/>
          <w:bCs/>
        </w:rPr>
      </w:pPr>
      <w:r>
        <w:rPr>
          <w:rFonts w:ascii="Times New Roman" w:hAnsi="Times New Roman" w:cs="Times New Roman"/>
          <w:b/>
          <w:bCs/>
        </w:rPr>
        <w:t>Previous</w:t>
      </w:r>
      <w:r w:rsidRPr="00CA17A2">
        <w:rPr>
          <w:rFonts w:ascii="Times New Roman" w:hAnsi="Times New Roman" w:cs="Times New Roman"/>
          <w:b/>
          <w:bCs/>
        </w:rPr>
        <w:t xml:space="preserve"> </w:t>
      </w:r>
      <w:r w:rsidR="00E601ED" w:rsidRPr="00CA17A2">
        <w:rPr>
          <w:rFonts w:ascii="Times New Roman" w:hAnsi="Times New Roman" w:cs="Times New Roman"/>
          <w:b/>
          <w:bCs/>
        </w:rPr>
        <w:t>Research</w:t>
      </w:r>
    </w:p>
    <w:p w14:paraId="0CB03D40" w14:textId="40C5C7EB" w:rsidR="007B1F97" w:rsidRPr="00B84947" w:rsidRDefault="0035222B" w:rsidP="00E601ED">
      <w:pPr>
        <w:autoSpaceDE w:val="0"/>
        <w:autoSpaceDN w:val="0"/>
        <w:adjustRightInd w:val="0"/>
        <w:spacing w:line="480" w:lineRule="auto"/>
        <w:rPr>
          <w:rFonts w:ascii="Times New Roman" w:hAnsi="Times New Roman" w:cs="Times New Roman"/>
          <w:color w:val="000000" w:themeColor="text1"/>
          <w:lang w:val="haw-US"/>
        </w:rPr>
      </w:pPr>
      <w:r>
        <w:rPr>
          <w:rFonts w:ascii="Times New Roman" w:hAnsi="Times New Roman" w:cs="Times New Roman"/>
          <w:color w:val="000000" w:themeColor="text1"/>
        </w:rPr>
        <w:tab/>
      </w:r>
      <w:r w:rsidR="00B84947">
        <w:rPr>
          <w:rFonts w:ascii="Times New Roman" w:hAnsi="Times New Roman" w:cs="Times New Roman"/>
          <w:color w:val="000000" w:themeColor="text1"/>
          <w:lang w:val="haw-US"/>
        </w:rPr>
        <w:t>Sea urchins</w:t>
      </w:r>
      <w:r w:rsidR="00D671B4">
        <w:rPr>
          <w:rFonts w:ascii="Times New Roman" w:hAnsi="Times New Roman" w:cs="Times New Roman"/>
          <w:color w:val="000000" w:themeColor="text1"/>
          <w:lang w:val="haw-US"/>
        </w:rPr>
        <w:t xml:space="preserve"> are common model organism</w:t>
      </w:r>
      <w:r w:rsidR="00B84947">
        <w:rPr>
          <w:rFonts w:ascii="Times New Roman" w:hAnsi="Times New Roman" w:cs="Times New Roman"/>
          <w:color w:val="000000" w:themeColor="text1"/>
          <w:lang w:val="haw-US"/>
        </w:rPr>
        <w:t xml:space="preserve">s for invertebrate research </w:t>
      </w:r>
      <w:r w:rsidR="00A816FF">
        <w:rPr>
          <w:rFonts w:ascii="Times New Roman" w:hAnsi="Times New Roman" w:cs="Times New Roman"/>
          <w:color w:val="000000" w:themeColor="text1"/>
          <w:lang w:val="haw-US"/>
        </w:rPr>
        <w:t xml:space="preserve">due to their importance within an ecosystem, </w:t>
      </w:r>
      <w:r w:rsidR="00B84947">
        <w:rPr>
          <w:rFonts w:ascii="Times New Roman" w:hAnsi="Times New Roman" w:cs="Times New Roman"/>
          <w:color w:val="000000" w:themeColor="text1"/>
          <w:lang w:val="haw-US"/>
        </w:rPr>
        <w:t xml:space="preserve">potential sensitivity to environmental changes, and </w:t>
      </w:r>
      <w:r w:rsidR="00BA7FA2">
        <w:rPr>
          <w:rFonts w:ascii="Times New Roman" w:hAnsi="Times New Roman" w:cs="Times New Roman"/>
          <w:color w:val="000000" w:themeColor="text1"/>
          <w:lang w:val="haw-US"/>
        </w:rPr>
        <w:t xml:space="preserve">ease of spawning </w:t>
      </w:r>
      <w:r w:rsidR="00A816FF">
        <w:rPr>
          <w:rFonts w:ascii="Times New Roman" w:hAnsi="Times New Roman" w:cs="Times New Roman"/>
          <w:lang w:val="haw-US"/>
        </w:rPr>
        <w:t xml:space="preserve">(see tables 4.1-4.3 for compilation of recent studies of climate change impacts </w:t>
      </w:r>
      <w:r w:rsidR="00A816FF" w:rsidRPr="00A816FF">
        <w:rPr>
          <w:rFonts w:ascii="Times New Roman" w:hAnsi="Times New Roman" w:cs="Times New Roman"/>
          <w:lang w:val="haw-US"/>
        </w:rPr>
        <w:t>on sea urchins</w:t>
      </w:r>
      <w:r w:rsidR="00A816FF">
        <w:rPr>
          <w:rFonts w:ascii="Times New Roman" w:hAnsi="Times New Roman" w:cs="Times New Roman"/>
          <w:lang w:val="haw-US"/>
        </w:rPr>
        <w:t>)</w:t>
      </w:r>
      <w:r w:rsidR="00A816FF">
        <w:rPr>
          <w:rFonts w:ascii="Times New Roman" w:hAnsi="Times New Roman" w:cs="Times New Roman"/>
          <w:color w:val="000000" w:themeColor="text1"/>
        </w:rPr>
        <w:t>.</w:t>
      </w:r>
      <w:r w:rsidR="00B84947">
        <w:rPr>
          <w:rFonts w:ascii="Times New Roman" w:hAnsi="Times New Roman" w:cs="Times New Roman"/>
          <w:color w:val="000000" w:themeColor="text1"/>
          <w:lang w:val="haw-US"/>
        </w:rPr>
        <w:t xml:space="preserve"> </w:t>
      </w:r>
      <w:r w:rsidR="00353B91">
        <w:rPr>
          <w:rFonts w:ascii="Times New Roman" w:hAnsi="Times New Roman" w:cs="Times New Roman"/>
          <w:color w:val="000000" w:themeColor="text1"/>
        </w:rPr>
        <w:t>Many</w:t>
      </w:r>
      <w:r>
        <w:rPr>
          <w:rFonts w:ascii="Times New Roman" w:hAnsi="Times New Roman" w:cs="Times New Roman"/>
          <w:color w:val="000000" w:themeColor="text1"/>
        </w:rPr>
        <w:t xml:space="preserve"> studies investigating </w:t>
      </w:r>
      <w:r w:rsidR="005C2E76">
        <w:rPr>
          <w:rFonts w:ascii="Times New Roman" w:hAnsi="Times New Roman" w:cs="Times New Roman"/>
          <w:color w:val="000000" w:themeColor="text1"/>
        </w:rPr>
        <w:t xml:space="preserve">multi-stressor </w:t>
      </w:r>
      <w:r>
        <w:rPr>
          <w:rFonts w:ascii="Times New Roman" w:hAnsi="Times New Roman" w:cs="Times New Roman"/>
          <w:color w:val="000000" w:themeColor="text1"/>
        </w:rPr>
        <w:t xml:space="preserve">climate change impacts on </w:t>
      </w:r>
      <w:r w:rsidR="00B84947" w:rsidRPr="00B84947">
        <w:rPr>
          <w:rFonts w:ascii="Times New Roman" w:hAnsi="Times New Roman" w:cs="Times New Roman"/>
          <w:i/>
          <w:iCs/>
          <w:color w:val="000000" w:themeColor="text1"/>
          <w:lang w:val="haw-US"/>
        </w:rPr>
        <w:t>T. gratilla</w:t>
      </w:r>
      <w:r w:rsidR="00B84947">
        <w:rPr>
          <w:rFonts w:ascii="Times New Roman" w:hAnsi="Times New Roman" w:cs="Times New Roman"/>
          <w:i/>
          <w:iCs/>
          <w:color w:val="000000" w:themeColor="text1"/>
          <w:lang w:val="haw-US"/>
        </w:rPr>
        <w:t>,</w:t>
      </w:r>
      <w:r>
        <w:rPr>
          <w:rFonts w:ascii="Times New Roman" w:hAnsi="Times New Roman" w:cs="Times New Roman"/>
          <w:color w:val="000000" w:themeColor="text1"/>
        </w:rPr>
        <w:t xml:space="preserve"> focus on </w:t>
      </w:r>
      <w:r w:rsidR="00CB255B">
        <w:rPr>
          <w:rFonts w:ascii="Times New Roman" w:hAnsi="Times New Roman" w:cs="Times New Roman"/>
          <w:color w:val="000000" w:themeColor="text1"/>
        </w:rPr>
        <w:t xml:space="preserve">fertilization </w:t>
      </w:r>
      <w:r w:rsidR="00CB255B">
        <w:rPr>
          <w:rFonts w:ascii="Times New Roman" w:hAnsi="Times New Roman" w:cs="Times New Roman"/>
          <w:color w:val="000000" w:themeColor="text1"/>
        </w:rPr>
        <w:fldChar w:fldCharType="begin" w:fldLock="1"/>
      </w:r>
      <w:r w:rsidR="008A0942">
        <w:rPr>
          <w:rFonts w:ascii="Times New Roman" w:hAnsi="Times New Roman" w:cs="Times New Roman"/>
          <w:color w:val="000000" w:themeColor="text1"/>
        </w:rPr>
        <w:instrText>ADDIN CSL_CITATION {"citationItems":[{"id":"ITEM-1","itemData":{"DOI":"10.1007/s00227-010-1474-9","ISSN":"00253162","abstract":"Climate change driven ocean acidification and hypercapnia may have a negative impact on fertilization in marine organisms because of the narcotic effect these stressors exert on sperm. In contrast, warmer, less viscous water may have a positive influence on sperm swimming speed and so ocean warming may enhance fertilization. To address questions on future vulnerabilities we examined the interactive effects of near-future ocean warming and ocean acidification/hypercapnia on fertilization in intertidal and shallow subtidal echinoids (Heliocidaris erythrogramma, H. tuberculata, Tripneustes gratilla, Centrostephanus rodgersii), an asteroid (Patiriella regularis) and an abalone (Haliotis coccoradiata). Batches of eggs from multiple females were fertilized by sperm from multiple males in all combinations of three temperature and three pH/Pco2 treatments. Experiments were placed in the setting of projected near-future conditions for southeast Australia, an ocean change hot spot. There was no significant effect of warming and acidification on the percentage of fertilization. These results indicate that fertilization in these species is robust to temperature and pH/Pco2 fluctuation. This may reflect adaptation to the marked fluctuation in temperature and pH that characterises their shallow water coastal habitats. Efforts to identify potential impacts of ocean change to the life histories of coastal marine invertebrates are best to focus on more vulnerable embryonic and larval stages because of their long time in the water column where seawater chemistry and temperature have a major impact on development. © 2010 Springer-Verlag.","author":[{"dropping-particle":"","family":"Byrne","given":"Maria","non-dropping-particle":"","parse-names":false,"suffix":""},{"dropping-particle":"","family":"Soars","given":"Natalie A.","non-dropping-particle":"","parse-names":false,"suffix":""},{"dropping-particle":"","family":"Ho","given":"Melanie A.","non-dropping-particle":"","parse-names":false,"suffix":""},{"dropping-particle":"","family":"Wong","given":"Eunice","non-dropping-particle":"","parse-names":false,"suffix":""},{"dropping-particle":"","family":"McElroy","given":"David","non-dropping-particle":"","parse-names":false,"suffix":""},{"dropping-particle":"","family":"Selvakumaraswamy","given":"Paulina","non-dropping-particle":"","parse-names":false,"suffix":""},{"dropping-particle":"","family":"Dworjanyn","given":"Symon A.","non-dropping-particle":"","parse-names":false,"suffix":""},{"dropping-particle":"","family":"Davis","given":"Andrew R.","non-dropping-particle":"","parse-names":false,"suffix":""}],"container-title":"Marine Biology","id":"ITEM-1","issue":"9","issued":{"date-parts":[["2010"]]},"page":"2061-2069","title":"Fertilization in a suite of coastal marine invertebrates from SE Australia is robust to near-future ocean warming and acidification","type":"article-journal","volume":"157"},"uris":["http://www.mendeley.com/documents/?uuid=8d87edc5-16c5-440d-b413-f3edb995fe1d"]}],"mendeley":{"formattedCitation":"(Byrne et al., 2010)","plainTextFormattedCitation":"(Byrne et al., 2010)","previouslyFormattedCitation":"(Byrne et al., 2010)"},"properties":{"noteIndex":0},"schema":"https://github.com/citation-style-language/schema/raw/master/csl-citation.json"}</w:instrText>
      </w:r>
      <w:r w:rsidR="00CB255B">
        <w:rPr>
          <w:rFonts w:ascii="Times New Roman" w:hAnsi="Times New Roman" w:cs="Times New Roman"/>
          <w:color w:val="000000" w:themeColor="text1"/>
        </w:rPr>
        <w:fldChar w:fldCharType="separate"/>
      </w:r>
      <w:r w:rsidR="00CB255B" w:rsidRPr="00CB255B">
        <w:rPr>
          <w:rFonts w:ascii="Times New Roman" w:hAnsi="Times New Roman" w:cs="Times New Roman"/>
          <w:noProof/>
          <w:color w:val="000000" w:themeColor="text1"/>
        </w:rPr>
        <w:t>(Byrne et al., 2010)</w:t>
      </w:r>
      <w:r w:rsidR="00CB255B">
        <w:rPr>
          <w:rFonts w:ascii="Times New Roman" w:hAnsi="Times New Roman" w:cs="Times New Roman"/>
          <w:color w:val="000000" w:themeColor="text1"/>
        </w:rPr>
        <w:fldChar w:fldCharType="end"/>
      </w:r>
      <w:r w:rsidR="00CB255B">
        <w:rPr>
          <w:rFonts w:ascii="Times New Roman" w:hAnsi="Times New Roman" w:cs="Times New Roman"/>
          <w:color w:val="000000" w:themeColor="text1"/>
        </w:rPr>
        <w:t xml:space="preserve"> or </w:t>
      </w:r>
      <w:r>
        <w:rPr>
          <w:rFonts w:ascii="Times New Roman" w:hAnsi="Times New Roman" w:cs="Times New Roman"/>
          <w:color w:val="000000" w:themeColor="text1"/>
        </w:rPr>
        <w:t xml:space="preserve">larval and early development stages </w:t>
      </w:r>
      <w:r>
        <w:rPr>
          <w:rFonts w:ascii="Times New Roman" w:hAnsi="Times New Roman" w:cs="Times New Roman"/>
          <w:color w:val="000000" w:themeColor="text1"/>
        </w:rPr>
        <w:fldChar w:fldCharType="begin" w:fldLock="1"/>
      </w:r>
      <w:r w:rsidR="00CB255B">
        <w:rPr>
          <w:rFonts w:ascii="Times New Roman" w:hAnsi="Times New Roman" w:cs="Times New Roman"/>
          <w:color w:val="000000" w:themeColor="text1"/>
        </w:rPr>
        <w:instrText>ADDIN CSL_CITATION {"citationItems":[{"id":"ITEM-1","itemData":{"DOI":"10.1371/journal.pone.0011372","ISBN":"1932-6203","ISSN":"19326203","PMID":"20613879","abstract":"BACKGROUND: As the oceans simultaneously warm, acidify and increase in P(CO2), prospects for marine biota are of concern. Calcifying species may find it difficult to produce their skeleton because ocean acidification decreases calcium carbonate saturation and accompanying hypercapnia suppresses metabolism. However, this may be buffered by enhanced growth and metabolism due to warming. METHODOLOGY/PRINCIPAL FINDINGS: We examined the interactive effects of near-future ocean warming and increased acidification/P(CO2) on larval development in the tropical sea urchin Tripneustes gratilla. Larvae were reared in multifactorial experiments in flow-through conditions in all combinations of three temperature and three pH/P(CO2) treatments. Experiments were placed in the setting of projected near future conditions for SE Australia, a global change hot spot. Increased acidity/P(CO2) and decreased carbonate mineral saturation significantly reduced larval growth resulting in decreased skeletal length. Increased temperature (+3 degrees C) stimulated growth, producing significantly bigger larvae across all pH/P(CO2) treatments up to a thermal threshold (+6 degrees C). Increased acidity (-0.3-0.5 pH units) and hypercapnia significantly reduced larval calcification. A +3 degrees C warming diminished the negative effects of acidification and hypercapnia on larval growth. CONCLUSIONS AND SIGNIFICANCE: This study of the effects of ocean warming and CO(2) driven acidification on development and calcification of marine invertebrate larvae reared in experimental conditions from the outset of development (fertilization) shows the positive and negative effects of these stressors. In simultaneous exposure to stressors the dwarfing effects of acidification were dominant. Reduction in size of sea urchin larvae in a high P(CO2) ocean would likely impair their performance with negative consequent effects for benthic adult populations.","author":[{"dropping-particle":"","family":"Sheppard Brennand","given":"Hannah","non-dropping-particle":"","parse-names":false,"suffix":""},{"dropping-particle":"","family":"Soars","given":"Natalie","non-dropping-particle":"","parse-names":false,"suffix":""},{"dropping-particle":"","family":"Dworjanyn","given":"Symon A","non-dropping-particle":"","parse-names":false,"suffix":""},{"dropping-particle":"","family":"Davis","given":"Andrew R","non-dropping-particle":"","parse-names":false,"suffix":""},{"dropping-particle":"","family":"Byrne","given":"Maria","non-dropping-particle":"","parse-names":false,"suffix":""}],"container-title":"PLoS ONE","id":"ITEM-1","issue":"6","issued":{"date-parts":[["2010"]]},"page":"1-7","title":"Impact of ocean warming and ocean acidification on larval development and calcification in the sea urchin Tripneustes gratilla","type":"article-journal","volume":"5"},"uris":["http://www.mendeley.com/documents/?uuid=5a54a79b-6e4a-48c7-a199-ddce7c0482d4"]}],"mendeley":{"formattedCitation":"(Sheppard Brennand, Soars, Dworjanyn, Davis, &amp; Byrne, 2010)","manualFormatting":"(Sheppard Brennand et al., 2010)","plainTextFormattedCitation":"(Sheppard Brennand, Soars, Dworjanyn, Davis, &amp; Byrne, 2010)","previouslyFormattedCitation":"(Sheppard Brennand, Soars, Dworjanyn, Davis, &amp; Byrne, 2010)"},"properties":{"noteIndex":0},"schema":"https://github.com/citation-style-language/schema/raw/master/csl-citation.json"}</w:instrText>
      </w:r>
      <w:r>
        <w:rPr>
          <w:rFonts w:ascii="Times New Roman" w:hAnsi="Times New Roman" w:cs="Times New Roman"/>
          <w:color w:val="000000" w:themeColor="text1"/>
        </w:rPr>
        <w:fldChar w:fldCharType="separate"/>
      </w:r>
      <w:r w:rsidR="00CB255B" w:rsidRPr="00CB255B">
        <w:rPr>
          <w:rFonts w:ascii="Times New Roman" w:hAnsi="Times New Roman" w:cs="Times New Roman"/>
          <w:noProof/>
          <w:color w:val="000000" w:themeColor="text1"/>
        </w:rPr>
        <w:t>(Sheppard Brennand</w:t>
      </w:r>
      <w:r w:rsidR="00CB255B">
        <w:rPr>
          <w:rFonts w:ascii="Times New Roman" w:hAnsi="Times New Roman" w:cs="Times New Roman"/>
          <w:noProof/>
          <w:color w:val="000000" w:themeColor="text1"/>
        </w:rPr>
        <w:t xml:space="preserve"> et al., </w:t>
      </w:r>
      <w:r w:rsidR="00CB255B" w:rsidRPr="00CB255B">
        <w:rPr>
          <w:rFonts w:ascii="Times New Roman" w:hAnsi="Times New Roman" w:cs="Times New Roman"/>
          <w:noProof/>
          <w:color w:val="000000" w:themeColor="text1"/>
        </w:rPr>
        <w:t>2010)</w:t>
      </w:r>
      <w:r>
        <w:rPr>
          <w:rFonts w:ascii="Times New Roman" w:hAnsi="Times New Roman" w:cs="Times New Roman"/>
          <w:color w:val="000000" w:themeColor="text1"/>
        </w:rPr>
        <w:fldChar w:fldCharType="end"/>
      </w:r>
      <w:r>
        <w:rPr>
          <w:rFonts w:ascii="Times New Roman" w:hAnsi="Times New Roman" w:cs="Times New Roman"/>
          <w:color w:val="000000" w:themeColor="text1"/>
        </w:rPr>
        <w:t xml:space="preserve">. Those that look at juvenile to adult stages </w:t>
      </w:r>
      <w:r w:rsidR="00F911A5">
        <w:rPr>
          <w:rFonts w:ascii="Times New Roman" w:hAnsi="Times New Roman" w:cs="Times New Roman"/>
          <w:color w:val="000000" w:themeColor="text1"/>
        </w:rPr>
        <w:t>use the</w:t>
      </w:r>
      <w:r>
        <w:rPr>
          <w:rFonts w:ascii="Times New Roman" w:hAnsi="Times New Roman" w:cs="Times New Roman"/>
          <w:color w:val="000000" w:themeColor="text1"/>
        </w:rPr>
        <w:t xml:space="preserve"> Australia</w:t>
      </w:r>
      <w:r w:rsidR="00F911A5">
        <w:rPr>
          <w:rFonts w:ascii="Times New Roman" w:hAnsi="Times New Roman" w:cs="Times New Roman"/>
          <w:color w:val="000000" w:themeColor="text1"/>
        </w:rPr>
        <w:t xml:space="preserve">n </w:t>
      </w:r>
      <w:r w:rsidR="00BF5A4D">
        <w:rPr>
          <w:rFonts w:ascii="Times New Roman" w:hAnsi="Times New Roman" w:cs="Times New Roman"/>
          <w:color w:val="000000" w:themeColor="text1"/>
        </w:rPr>
        <w:t>variety</w:t>
      </w:r>
      <w:r w:rsidR="00CB255B">
        <w:rPr>
          <w:rFonts w:ascii="Times New Roman" w:hAnsi="Times New Roman" w:cs="Times New Roman"/>
          <w:color w:val="000000" w:themeColor="text1"/>
        </w:rPr>
        <w:t xml:space="preserve"> of </w:t>
      </w:r>
      <w:r w:rsidR="00F911A5" w:rsidRPr="00F911A5">
        <w:rPr>
          <w:rFonts w:ascii="Times New Roman" w:hAnsi="Times New Roman" w:cs="Times New Roman"/>
          <w:i/>
          <w:iCs/>
          <w:color w:val="000000" w:themeColor="text1"/>
        </w:rPr>
        <w:t>T. gratilla</w:t>
      </w:r>
      <w:r>
        <w:rPr>
          <w:rFonts w:ascii="Times New Roman" w:hAnsi="Times New Roman" w:cs="Times New Roman"/>
          <w:color w:val="000000" w:themeColor="text1"/>
        </w:rPr>
        <w:t xml:space="preserve"> </w:t>
      </w:r>
      <w:r>
        <w:rPr>
          <w:rFonts w:ascii="Times New Roman" w:hAnsi="Times New Roman" w:cs="Times New Roman"/>
          <w:color w:val="000000" w:themeColor="text1"/>
        </w:rPr>
        <w:fldChar w:fldCharType="begin" w:fldLock="1"/>
      </w:r>
      <w:r w:rsidR="00065E74">
        <w:rPr>
          <w:rFonts w:ascii="Times New Roman" w:hAnsi="Times New Roman" w:cs="Times New Roman"/>
          <w:color w:val="000000" w:themeColor="text1"/>
        </w:rPr>
        <w:instrText>ADDIN CSL_CITATION {"citationItems":[{"id":"ITEM-1","itemData":{"DOI":"10.1021/es5017526","ISBN":"1520-5851 (Electronic)\\r0013-936X (Linking)","ISSN":"15205851","PMID":"25252045","abstract":"We examined the long-term effects of near-future changes in temperature and acidification on skeletal mineralogy, thickness, and strength in the sea urchin Tripneustes gratilla reared in all combinations of three pH (pH 8.1, 7.8, 7.6) and three temperatures (22 degrees C, 25 degrees C, 28 degrees C) from the early juvenile to adult, over 146 days. As the high-magnesium calcite of the echinoderm skeleton is a biomineral form highly sensitive to acidification, and influenced by temperature, we documented the MgCO3 content of the spines, test plates, and teeth. The percentage of MgCO3 varied systematically, with more Mg2+ in the test and spines. The percentage of MgCO3 in the test and teeth, but not the spines increased with temperature. Acidification did not change the percentage MgCO3. Test thickness increased with warming and decreased at pH 7.6, with no interaction between these factors. In crushing tests live urchins mostly ruptured at sutures between the plates. The force required to crush a live urchin was reduced in animals reared in low pH conditions but increased in those reared in warm conditions, a result driven by differences in urchin size. It appears that the interactive effects of warming and acidification on the Mg2+ content and protective function of the sea urchin skeleton will play out in a complex way as global climatic change unfolds.","author":[{"dropping-particle":"","family":"Byrne","given":"Maria","non-dropping-particle":"","parse-names":false,"suffix":""},{"dropping-particle":"","family":"Smith","given":"Abigail M.","non-dropping-particle":"","parse-names":false,"suffix":""},{"dropping-particle":"","family":"West","given":"Samantha","non-dropping-particle":"","parse-names":false,"suffix":""},{"dropping-particle":"","family":"Collard","given":"Marie","non-dropping-particle":"","parse-names":false,"suffix":""},{"dropping-particle":"","family":"Dubois","given":"Philippe","non-dropping-particle":"","parse-names":false,"suffix":""},{"dropping-particle":"","family":"Graba-Landry","given":"Alexia","non-dropping-particle":"","parse-names":false,"suffix":""},{"dropping-particle":"","family":"Dworjanyn","given":"Symon A.","non-dropping-particle":"","parse-names":false,"suffix":""}],"container-title":"Environmental Science and Technology","id":"ITEM-1","issue":"21","issued":{"date-parts":[["2014"]]},"page":"12620-12627","title":"Warming influences Mg2+ content, while warming and acidification influence calcification and test strength of a sea urchin","type":"article-journal","volume":"48"},"uris":["http://www.mendeley.com/documents/?uuid=74f2f4dd-e9b6-479c-95dc-f8c315b032d7"]},{"id":"ITEM-2","itemData":{"DOI":"10.1098/rspb.2017.2684","ISBN":"0962-8452","ISSN":"14712954","PMID":"29643209","abstract":"Understanding how growth trajectories of calcifying invertebrates are affected by changing climate requires acclimation experiments that follow development across life-history transitions. In a long-term acclimation study, the effects of increased acidification and temperature on survival and growth of the tropical sea urchin Tripneustes gratilla from the early juven- ile (5mm test diameter—TD) through the developmental transition to the mature adult (60mmTD) were investigated. Juveniles were reared in a com- bination of three temperature and three pH/pCO2 treatments, including treatments commensurate with global change projections. Elevated tempera- ture and pCO2/pH both affected growth, but there was no interaction between these factors. The urchins grew more slowly at pH 7.6, but not at pH 7.8. Slow growth may be influenced by the inability to compensate coe- lomic fluid acid–base balance at pH 7.6. Growth was faster at þ3 and þ68C compared to that in ambient temperature. Acidification and warming had strong and interactive effects on reproductive potential. Warming increased the gonad index, but acidification decreased it. At pH 7.6 there were vir- tually no gonads in any urchins regardless of temperature. The T. gratilla were larger at maturity under combined near-future warming and acidifica- tion scenarios (þ38C/pH 7.8). Although the juveniles grew and survived in near-future warming and acidification conditions, chronic exposure to these stressors from an early stage altered allocation to somatic and gonad growth. In the absence of phenotypic adjustment, the interactive effects of warming and acidification on the benthic life phases of sea urchins may compromise reproductive fitness and population maintenance as global climatic change unfolds. Electronic","author":[{"dropping-particle":"","family":"Dworjanyn","given":"Symon A","non-dropping-particle":"","parse-names":false,"suffix":""},{"dropping-particle":"","family":"Byrne","given":"Maria","non-dropping-particle":"","parse-names":false,"suffix":""}],"container-title":"Proceedings of the Royal Society B: Biological Sciences","id":"ITEM-2","issue":"1876","issued":{"date-parts":[["2018"]]},"title":"Impacts of ocean acidification on sea urchin growth across the juvenile to mature adult life-stage transition is mitigated by warming","type":"article-journal","volume":"285"},"uris":["http://www.mendeley.com/documents/?uuid=fb984fcf-4f6e-4b2f-95a3-834ce78af949"]},{"id":"ITEM-3","itemData":{"DOI":"10.1007/s00227-015-2691-z","ISBN":"0025-3162","ISSN":"00253162","abstract":"A major factor often overlooked in the production of calcifying marine invertebrates in aquaculture is the effect of changes in the carbonate chemistry of culture water caused by organism metabolism and calcification. This study examined the effects of temperature, stocking density and seawater exchange rate on the survival and growth of the juvenile sea urchin, Tripneustes gratilla with particular reference to effects of these factors on the carbonate chemistry of culture water. Growth and survival of T. gratilla were highest at 26–28 °C. Growth rates, relative spine length, consumption rates and food conversion efficiency were reduced by up to 50 % by an increase in stocking density from 43 to 129 individuals m−2 and a reduction in seawater exchange rate from 3.0 to 0.3 exchanges h−1, but survival rates were unaffected. Analysis of the influence of seawater parameters indicated that total alkalinity (AT), calcite saturation state (ΩCa) and dissolved CO2 were the primary factors limiting growth at high densities and low seawater exchange rates. Uptake of bicarbonates for calcification and release of respiratory CO2 by T. gratilla appeared to be driving changes in carbonate chemistry. Our results show that reduced capacity of culture water to buffer acidification (low AT) can be a limiting factor in intensive production of calcifying marine invertebrates. This study demonstrates the importance of considering the influence of biogenic CO2 on seawater carbonate chemistry in aquaculture, particularly given the threat of reduced pH of source water due to ocean acidification, and also in experiments investigating the influence of anthropogenic CO2.","author":[{"dropping-particle":"","family":"Mos","given":"Benjamin","non-dropping-particle":"","parse-names":false,"suffix":""},{"dropping-particle":"","family":"Byrne","given":"Maria","non-dropping-particle":"","parse-names":false,"suffix":""},{"dropping-particle":"","family":"Cowden","given":"Kenneth L.","non-dropping-particle":"","parse-names":false,"suffix":""},{"dropping-particle":"","family":"Dworjanyn","given":"Symon A.","non-dropping-particle":"","parse-names":false,"suffix":""}],"container-title":"Marine Biology","id":"ITEM-3","issue":"8","issued":{"date-parts":[["2015"]]},"page":"1541-1558","title":"Biogenic acidification drives density-dependent growth of a calcifying invertebrate in culture","type":"article-journal","volume":"162"},"uris":["http://www.mendeley.com/documents/?uuid=b7b38dd0-2d04-46f2-a066-316c6f5c7f04"]}],"mendeley":{"formattedCitation":"(Byrne et al., 2014; Dworjanyn &amp; Byrne, 2018; Mos, Byrne, Cowden, &amp; Dworjanyn, 2015)","manualFormatting":"(Byrne et al., 2014; Dworjanyn et al., 2018; Mos et al., 2015)","plainTextFormattedCitation":"(Byrne et al., 2014; Dworjanyn &amp; Byrne, 2018; Mos, Byrne, Cowden, &amp; Dworjanyn, 2015)","previouslyFormattedCitation":"(Byrne et al., 2014; Dworjanyn &amp; Byrne, 2018; Mos, Byrne, Cowden, &amp; Dworjanyn, 2015)"},"properties":{"noteIndex":0},"schema":"https://github.com/citation-style-language/schema/raw/master/csl-citation.json"}</w:instrText>
      </w:r>
      <w:r>
        <w:rPr>
          <w:rFonts w:ascii="Times New Roman" w:hAnsi="Times New Roman" w:cs="Times New Roman"/>
          <w:color w:val="000000" w:themeColor="text1"/>
        </w:rPr>
        <w:fldChar w:fldCharType="separate"/>
      </w:r>
      <w:r w:rsidR="007B1F97" w:rsidRPr="007B1F97">
        <w:rPr>
          <w:rFonts w:ascii="Times New Roman" w:hAnsi="Times New Roman" w:cs="Times New Roman"/>
          <w:noProof/>
          <w:color w:val="000000" w:themeColor="text1"/>
        </w:rPr>
        <w:t>(Byrne et al., 2014; Dworjanyn</w:t>
      </w:r>
      <w:r w:rsidR="007B1F97">
        <w:rPr>
          <w:rFonts w:ascii="Times New Roman" w:hAnsi="Times New Roman" w:cs="Times New Roman"/>
          <w:noProof/>
          <w:color w:val="000000" w:themeColor="text1"/>
        </w:rPr>
        <w:t xml:space="preserve"> et al.</w:t>
      </w:r>
      <w:r w:rsidR="007B1F97" w:rsidRPr="007B1F97">
        <w:rPr>
          <w:rFonts w:ascii="Times New Roman" w:hAnsi="Times New Roman" w:cs="Times New Roman"/>
          <w:noProof/>
          <w:color w:val="000000" w:themeColor="text1"/>
        </w:rPr>
        <w:t>, 2018; Mos</w:t>
      </w:r>
      <w:r w:rsidR="007B1F97">
        <w:rPr>
          <w:rFonts w:ascii="Times New Roman" w:hAnsi="Times New Roman" w:cs="Times New Roman"/>
          <w:noProof/>
          <w:color w:val="000000" w:themeColor="text1"/>
        </w:rPr>
        <w:t xml:space="preserve"> et al.</w:t>
      </w:r>
      <w:r w:rsidR="007B1F97" w:rsidRPr="007B1F97">
        <w:rPr>
          <w:rFonts w:ascii="Times New Roman" w:hAnsi="Times New Roman" w:cs="Times New Roman"/>
          <w:noProof/>
          <w:color w:val="000000" w:themeColor="text1"/>
        </w:rPr>
        <w:t>, 2015)</w:t>
      </w:r>
      <w:r>
        <w:rPr>
          <w:rFonts w:ascii="Times New Roman" w:hAnsi="Times New Roman" w:cs="Times New Roman"/>
          <w:color w:val="000000" w:themeColor="text1"/>
        </w:rPr>
        <w:fldChar w:fldCharType="end"/>
      </w:r>
      <w:r>
        <w:rPr>
          <w:rFonts w:ascii="Times New Roman" w:hAnsi="Times New Roman" w:cs="Times New Roman"/>
          <w:color w:val="000000" w:themeColor="text1"/>
        </w:rPr>
        <w:t xml:space="preserve">.  Studies investigating </w:t>
      </w:r>
      <w:r w:rsidRPr="004E27B0">
        <w:rPr>
          <w:rFonts w:ascii="Times New Roman" w:hAnsi="Times New Roman" w:cs="Times New Roman"/>
          <w:i/>
          <w:iCs/>
          <w:color w:val="000000" w:themeColor="text1"/>
        </w:rPr>
        <w:t>T. gratilla</w:t>
      </w:r>
      <w:r>
        <w:rPr>
          <w:rFonts w:ascii="Times New Roman" w:hAnsi="Times New Roman" w:cs="Times New Roman"/>
          <w:color w:val="000000" w:themeColor="text1"/>
        </w:rPr>
        <w:t xml:space="preserve"> in Hawai</w:t>
      </w:r>
      <w:r>
        <w:rPr>
          <w:rFonts w:ascii="Times New Roman" w:hAnsi="Times New Roman" w:cs="Times New Roman"/>
          <w:color w:val="000000" w:themeColor="text1"/>
          <w:lang w:val="haw-US"/>
        </w:rPr>
        <w:t>ʻ</w:t>
      </w:r>
      <w:r>
        <w:rPr>
          <w:rFonts w:ascii="Times New Roman" w:hAnsi="Times New Roman" w:cs="Times New Roman"/>
          <w:color w:val="000000" w:themeColor="text1"/>
        </w:rPr>
        <w:t xml:space="preserve">i </w:t>
      </w:r>
      <w:r w:rsidR="00BF5A4D">
        <w:rPr>
          <w:rFonts w:ascii="Times New Roman" w:hAnsi="Times New Roman" w:cs="Times New Roman"/>
          <w:color w:val="000000" w:themeColor="text1"/>
        </w:rPr>
        <w:t xml:space="preserve">have </w:t>
      </w:r>
      <w:r w:rsidR="003A4848">
        <w:rPr>
          <w:rFonts w:ascii="Times New Roman" w:hAnsi="Times New Roman" w:cs="Times New Roman"/>
          <w:color w:val="000000" w:themeColor="text1"/>
          <w:lang w:val="haw-US"/>
        </w:rPr>
        <w:t>generally been limited to</w:t>
      </w:r>
      <w:r>
        <w:rPr>
          <w:rFonts w:ascii="Times New Roman" w:hAnsi="Times New Roman" w:cs="Times New Roman"/>
          <w:color w:val="000000" w:themeColor="text1"/>
        </w:rPr>
        <w:t xml:space="preserve"> feeding preferences for reference </w:t>
      </w:r>
      <w:r w:rsidR="005E01FF">
        <w:rPr>
          <w:rFonts w:ascii="Times New Roman" w:hAnsi="Times New Roman" w:cs="Times New Roman"/>
          <w:color w:val="000000" w:themeColor="text1"/>
          <w:lang w:val="haw-US"/>
        </w:rPr>
        <w:t xml:space="preserve">to their ecological importance </w:t>
      </w:r>
      <w:r>
        <w:rPr>
          <w:rFonts w:ascii="Times New Roman" w:hAnsi="Times New Roman" w:cs="Times New Roman"/>
          <w:color w:val="000000" w:themeColor="text1"/>
        </w:rPr>
        <w:t>as</w:t>
      </w:r>
      <w:r w:rsidR="005E01FF">
        <w:rPr>
          <w:rFonts w:ascii="Times New Roman" w:hAnsi="Times New Roman" w:cs="Times New Roman"/>
          <w:color w:val="000000" w:themeColor="text1"/>
          <w:lang w:val="haw-US"/>
        </w:rPr>
        <w:t xml:space="preserve"> a</w:t>
      </w:r>
      <w:r>
        <w:rPr>
          <w:rFonts w:ascii="Times New Roman" w:hAnsi="Times New Roman" w:cs="Times New Roman"/>
          <w:color w:val="000000" w:themeColor="text1"/>
        </w:rPr>
        <w:t xml:space="preserve"> biocontrol for invasive algae</w:t>
      </w:r>
      <w:r w:rsidR="005E01FF">
        <w:rPr>
          <w:rFonts w:ascii="Times New Roman" w:hAnsi="Times New Roman" w:cs="Times New Roman"/>
          <w:color w:val="000000" w:themeColor="text1"/>
          <w:lang w:val="haw-US"/>
        </w:rPr>
        <w:t xml:space="preserve"> </w:t>
      </w:r>
      <w:r>
        <w:rPr>
          <w:rFonts w:ascii="Times New Roman" w:hAnsi="Times New Roman" w:cs="Times New Roman"/>
          <w:color w:val="000000" w:themeColor="text1"/>
        </w:rPr>
        <w:fldChar w:fldCharType="begin" w:fldLock="1"/>
      </w:r>
      <w:r w:rsidR="002A5704">
        <w:rPr>
          <w:rFonts w:ascii="Times New Roman" w:hAnsi="Times New Roman" w:cs="Times New Roman"/>
          <w:color w:val="000000" w:themeColor="text1"/>
        </w:rPr>
        <w:instrText>ADDIN CSL_CITATION {"citationItems":[{"id":"ITEM-1","itemData":{"DOI":"10.7717/peerj.1235","ISSN":"2167-8359","PMID":"26401450","abstract":"We investigate the survivorship, growth and diet preferences of hatchery-raised juvenile urchins, Tripneustes gratilla, to evaluate the efficacy of their use as biocontrol agents in the efforts to reduce alien invasive algae. In flow-through tanks, we measured urchin growth rates, feeding rates and feeding preferences among diets of the most common invasive algae found in K¯ ane‘ohe Bay, Hawai‘i: Acanthophora spicifera, Gracilaria salicornia, Eucheuma denticulatum and Kappaphycus clade B. Post-transport survivorship of outplanted urchins was measured in paired open and closed cages in three different reef environments (lagoon, reef flat and reef slope) for a month. Survivorship in closed cages was highest on the reef flat (</w:instrText>
      </w:r>
      <w:r w:rsidR="002A5704">
        <w:rPr>
          <w:rFonts w:ascii="Cambria Math" w:hAnsi="Cambria Math" w:cs="Cambria Math"/>
          <w:color w:val="000000" w:themeColor="text1"/>
        </w:rPr>
        <w:instrText>∼</w:instrText>
      </w:r>
      <w:r w:rsidR="002A5704">
        <w:rPr>
          <w:rFonts w:ascii="Times New Roman" w:hAnsi="Times New Roman" w:cs="Times New Roman"/>
          <w:color w:val="000000" w:themeColor="text1"/>
        </w:rPr>
        <w:instrText>75%), and intermediate in the lagoon and reef slope (</w:instrText>
      </w:r>
      <w:r w:rsidR="002A5704">
        <w:rPr>
          <w:rFonts w:ascii="Cambria Math" w:hAnsi="Cambria Math" w:cs="Cambria Math"/>
          <w:color w:val="000000" w:themeColor="text1"/>
        </w:rPr>
        <w:instrText>∼</w:instrText>
      </w:r>
      <w:r w:rsidR="002A5704">
        <w:rPr>
          <w:rFonts w:ascii="Times New Roman" w:hAnsi="Times New Roman" w:cs="Times New Roman"/>
          <w:color w:val="000000" w:themeColor="text1"/>
        </w:rPr>
        <w:instrText>50%). In contrast, open cages showed similar survivorship on the reef flat and in the lagoon, but only 20% of juvenile urchins survived in open cages placed on the reef slope. Urchins grew significantly faster on diets of G. salicornia (1.58 mm/week ± 0.14 SE) and Kappaphycus clade B (1.69±0.14 mm/wk) than on E. denticulatum (0.97±0.14 mm/wk), with intermediate growth when fed on A. spicifera (1.23 ± 0.11 mm/wk). Interestingly, urchins display size-specific feeding preferences. In non-choice feeding trials, small urchins (17.5–22.5 mm test diameter) consumed G. salicornia fastest (6.08 g/day±0.19 SE),with A. spicifera (4.25±0.02 g/day) andKappaphycus clade B (3.83±0.02 g/day) intermediate, and E. denticulatumwas clearly the least consumed (2.32±0.37 g/day).Medium-sized (29.8–43.8 mm) urchins likewise preferentially consumed G. salicornia (12.60±0.08 g/day), with less clear differences among the other species in which E. denticulatum was still consumed least (9.35±0.90 g/day). In contrast, large urchins (45.0–65.0 mm) showed no significant preferences among the different algae species at all (12.43–15.24 g/day). Overall consumption rates in non-choice trials were roughly equal to those in the choice trials, but differences among feeding rates on each specieswere not predictive of feeding preferenceswhen urchins were presented all four species simultaneously. In the choice feeding trials, both small and medium urchins clearly preferred A. spicifera over all other algae (roughly twice asmuch consumed as any other species). Again, however, differences were less pronounced among adult urchins, with adults showing a significant preference for A. spicifera and Kappaphycus clade B compare…","author":[{"dropping-particle":"","family":"Westbrook","given":"Charley E.","non-dropping-particle":"","parse-names":false,"suffix":""},{"dropping-particle":"","family":"Ringang","given":"Rory R.","non-dropping-particle":"","parse-names":false,"suffix":""},{"dropping-particle":"","family":"Cantero","given":"Sean Michael A.","non-dropping-particle":"","parse-names":false,"suffix":""},{"dropping-particle":"","family":"Toonen","given":"Robert J.","non-dropping-particle":"","parse-names":false,"suffix":""}],"container-title":"PeerJ","id":"ITEM-1","issued":{"date-parts":[["2015"]]},"page":"e1235","title":"Survivorship and feeding preferences among size classes of outplanted sea urchins, Tripneustes gratilla , and possible use as biocontrol for invasive alien algae","type":"article-journal","volume":"3"},"uris":["http://www.mendeley.com/documents/?uuid=de488cca-cb58-4bfe-9969-1a66c5c4069d"]},{"id":"ITEM-2","itemData":{"DOI":"10.1007/s00227-007-0628-x","ISBN":"0022700706","ISSN":"00253162","abstract":"Abstract  The short-spined toxopneustid sea urchin Tripneustes gratilla feeds on a wide variety of algal species and on sea grasses. However, the urchin does show preferences when offered a selection\\nof macroalgal species, which it encounters in nature. Preferences among macroalgae were evident in field-collected urchins\\nexposed to pair-wise tests where the variable was either the consumption rate of the algae or observation of which algal species\\nthe urchins chose to touch with their lantern teeth. Exposure of lab-housed urchins to one of five species of macroalgae for\\n5 months did not seem to alter preferences of urchins in three of the exposure groups, but those exposed to Padina sanctae-crucis seemed to show an enhanced preference for this species when offered a choice of the five species of macroalgae at the end\\nof the exposure period, and those exposed to Gracilaria salicornia seemed to avoid the species when offered the choice of the five species. Perhaps more ecologically important than their preferences\\nwere two other observations on these urchins: first, when offered only a single species of algae, the urchins on four of five\\ndiets ate the same quantity per day. Second, when simultaneously offered the choice among the five macroalgal species, the\\nurchins consumed more macroalgae per day than when offered only one species. These urchins move about a meter a day. They\\nprobably encounter food resources in a relatively coarse-grained fashion and have evolved to eat what is available. Because\\nof their limited movements, their habitat overlap with grazing fishes, their acceptance of a wide variety of macroalgae and\\ntheir preference for macroalgae, these native urchins are thought to have the potential to serve as biological control agents\\nof alien and invasive macroalgae, which have come to dominate some reef zones normally occupied by corals in Hawaii.","author":[{"dropping-particle":"","family":"Stimson","given":"John","non-dropping-particle":"","parse-names":false,"suffix":""},{"dropping-particle":"","family":"Cunha","given":"Tamar","non-dropping-particle":"","parse-names":false,"suffix":""},{"dropping-particle":"","family":"Philippoff","given":"Joanna","non-dropping-particle":"","parse-names":false,"suffix":""}],"container-title":"Marine Biology","id":"ITEM-2","issue":"5","issued":{"date-parts":[["2007"]]},"note":"Because of their limited movements, their habitat overlap with grazing Wshes, their accep- tance of a wide variety of macroalgae and their prefer- ence for macroalgae, these native urchins are thought to have the potential\nto serve as biological control\nagents of alien and invasive macroalgae","page":"1761-1772","title":"Food preferences and related behavior of the browsing sea urchin Tripneustes gratilla (Linnaeus) and its potential for use as a biological control agent","type":"article-journal","volume":"151"},"uris":["http://www.mendeley.com/documents/?uuid=ddfdd141-32ec-4786-bc0f-a3d6e0e046b1"]},{"id":"ITEM-3","itemData":{"DOI":"10.7717/peerj.5332","ISSN":"2167-8359","author":[{"dropping-particle":"","family":"Neilson","given":"Brian J","non-dropping-particle":"","parse-names":false,"suffix":""},{"dropping-particle":"","family":"Wall","given":"Chris B","non-dropping-particle":"","parse-names":false,"suffix":""},{"dropping-particle":"","family":"Mancini","given":"Frank T","non-dropping-particle":"","parse-names":false,"suffix":""},{"dropping-particle":"","family":"Gewecke","given":"Cathy A","non-dropping-particle":"","parse-names":false,"suffix":""}],"container-title":"PeerJ","id":"ITEM-3","issued":{"date-parts":[["2018"]]},"page":"1-27","title":"Herbivore biocontrol and manual removal successfully reduce invasive macroalgae on coral reefs","type":"article-journal"},"uris":["http://www.mendeley.com/documents/?uuid=39966d58-09bf-42dd-8041-93131f6032eb"]}],"mendeley":{"formattedCitation":"(Neilson et al., 2018; Stimson, Cunha, &amp; Philippoff, 2007; Westbrook et al., 2015)","manualFormatting":"(Neilson et al., 2018; Stimson et al., 2007; Westbrook et al., 2015)","plainTextFormattedCitation":"(Neilson et al., 2018; Stimson, Cunha, &amp; Philippoff, 2007; Westbrook et al., 2015)","previouslyFormattedCitation":"(Neilson et al., 2018; Stimson, Cunha, &amp; Philippoff, 2007; Westbrook et al., 2015)"},"properties":{"noteIndex":0},"schema":"https://github.com/citation-style-language/schema/raw/master/csl-citation.json"}</w:instrText>
      </w:r>
      <w:r>
        <w:rPr>
          <w:rFonts w:ascii="Times New Roman" w:hAnsi="Times New Roman" w:cs="Times New Roman"/>
          <w:color w:val="000000" w:themeColor="text1"/>
        </w:rPr>
        <w:fldChar w:fldCharType="separate"/>
      </w:r>
      <w:r w:rsidRPr="000351EE">
        <w:rPr>
          <w:rFonts w:ascii="Times New Roman" w:hAnsi="Times New Roman" w:cs="Times New Roman"/>
          <w:noProof/>
          <w:color w:val="000000" w:themeColor="text1"/>
        </w:rPr>
        <w:t>(Neilson</w:t>
      </w:r>
      <w:r>
        <w:rPr>
          <w:rFonts w:ascii="Times New Roman" w:hAnsi="Times New Roman" w:cs="Times New Roman"/>
          <w:noProof/>
          <w:color w:val="000000" w:themeColor="text1"/>
        </w:rPr>
        <w:t xml:space="preserve"> et al.</w:t>
      </w:r>
      <w:r w:rsidRPr="000351EE">
        <w:rPr>
          <w:rFonts w:ascii="Times New Roman" w:hAnsi="Times New Roman" w:cs="Times New Roman"/>
          <w:noProof/>
          <w:color w:val="000000" w:themeColor="text1"/>
        </w:rPr>
        <w:t>, 2018; Stimson</w:t>
      </w:r>
      <w:r>
        <w:rPr>
          <w:rFonts w:ascii="Times New Roman" w:hAnsi="Times New Roman" w:cs="Times New Roman"/>
          <w:noProof/>
          <w:color w:val="000000" w:themeColor="text1"/>
        </w:rPr>
        <w:t xml:space="preserve"> et al.</w:t>
      </w:r>
      <w:r w:rsidRPr="000351EE">
        <w:rPr>
          <w:rFonts w:ascii="Times New Roman" w:hAnsi="Times New Roman" w:cs="Times New Roman"/>
          <w:noProof/>
          <w:color w:val="000000" w:themeColor="text1"/>
        </w:rPr>
        <w:t>, 2007; Westbrook</w:t>
      </w:r>
      <w:r>
        <w:rPr>
          <w:rFonts w:ascii="Times New Roman" w:hAnsi="Times New Roman" w:cs="Times New Roman"/>
          <w:noProof/>
          <w:color w:val="000000" w:themeColor="text1"/>
        </w:rPr>
        <w:t xml:space="preserve"> et al., </w:t>
      </w:r>
      <w:r w:rsidRPr="000351EE">
        <w:rPr>
          <w:rFonts w:ascii="Times New Roman" w:hAnsi="Times New Roman" w:cs="Times New Roman"/>
          <w:noProof/>
          <w:color w:val="000000" w:themeColor="text1"/>
        </w:rPr>
        <w:t>2015)</w:t>
      </w:r>
      <w:r>
        <w:rPr>
          <w:rFonts w:ascii="Times New Roman" w:hAnsi="Times New Roman" w:cs="Times New Roman"/>
          <w:color w:val="000000" w:themeColor="text1"/>
        </w:rPr>
        <w:fldChar w:fldCharType="end"/>
      </w:r>
      <w:r w:rsidR="005E01FF">
        <w:rPr>
          <w:rFonts w:ascii="Times New Roman" w:hAnsi="Times New Roman" w:cs="Times New Roman"/>
          <w:color w:val="000000" w:themeColor="text1"/>
          <w:lang w:val="haw-US"/>
        </w:rPr>
        <w:t xml:space="preserve"> </w:t>
      </w:r>
    </w:p>
    <w:p w14:paraId="73F022D6" w14:textId="6AD0E438" w:rsidR="00325264" w:rsidRDefault="008A0942" w:rsidP="00BF321D">
      <w:pPr>
        <w:autoSpaceDE w:val="0"/>
        <w:autoSpaceDN w:val="0"/>
        <w:adjustRightInd w:val="0"/>
        <w:spacing w:line="480" w:lineRule="auto"/>
        <w:rPr>
          <w:rFonts w:ascii="Times New Roman" w:hAnsi="Times New Roman" w:cs="Times New Roman"/>
          <w:color w:val="000000" w:themeColor="text1"/>
        </w:rPr>
      </w:pPr>
      <w:r>
        <w:rPr>
          <w:rFonts w:ascii="Times New Roman" w:hAnsi="Times New Roman" w:cs="Times New Roman"/>
          <w:color w:val="000000" w:themeColor="text1"/>
        </w:rPr>
        <w:tab/>
      </w:r>
      <w:r>
        <w:rPr>
          <w:rFonts w:ascii="Times New Roman" w:hAnsi="Times New Roman" w:cs="Times New Roman"/>
          <w:color w:val="000000" w:themeColor="text1"/>
        </w:rPr>
        <w:fldChar w:fldCharType="begin" w:fldLock="1"/>
      </w:r>
      <w:r w:rsidR="00BF321D">
        <w:rPr>
          <w:rFonts w:ascii="Times New Roman" w:hAnsi="Times New Roman" w:cs="Times New Roman"/>
          <w:color w:val="000000" w:themeColor="text1"/>
        </w:rPr>
        <w:instrText>ADDIN CSL_CITATION {"citationItems":[{"id":"ITEM-1","itemData":{"DOI":"10.1007/s00227-010-1474-9","ISSN":"00253162","abstract":"Climate change driven ocean acidification and hypercapnia may have a negative impact on fertilization in marine organisms because of the narcotic effect these stressors exert on sperm. In contrast, warmer, less viscous water may have a positive influence on sperm swimming speed and so ocean warming may enhance fertilization. To address questions on future vulnerabilities we examined the interactive effects of near-future ocean warming and ocean acidification/hypercapnia on fertilization in intertidal and shallow subtidal echinoids (Heliocidaris erythrogramma, H. tuberculata, Tripneustes gratilla, Centrostephanus rodgersii), an asteroid (Patiriella regularis) and an abalone (Haliotis coccoradiata). Batches of eggs from multiple females were fertilized by sperm from multiple males in all combinations of three temperature and three pH/Pco2 treatments. Experiments were placed in the setting of projected near-future conditions for southeast Australia, an ocean change hot spot. There was no significant effect of warming and acidification on the percentage of fertilization. These results indicate that fertilization in these species is robust to temperature and pH/Pco2 fluctuation. This may reflect adaptation to the marked fluctuation in temperature and pH that characterises their shallow water coastal habitats. Efforts to identify potential impacts of ocean change to the life histories of coastal marine invertebrates are best to focus on more vulnerable embryonic and larval stages because of their long time in the water column where seawater chemistry and temperature have a major impact on development. © 2010 Springer-Verlag.","author":[{"dropping-particle":"","family":"Byrne","given":"Maria","non-dropping-particle":"","parse-names":false,"suffix":""},{"dropping-particle":"","family":"Soars","given":"Natalie A.","non-dropping-particle":"","parse-names":false,"suffix":""},{"dropping-particle":"","family":"Ho","given":"Melanie A.","non-dropping-particle":"","parse-names":false,"suffix":""},{"dropping-particle":"","family":"Wong","given":"Eunice","non-dropping-particle":"","parse-names":false,"suffix":""},{"dropping-particle":"","family":"McElroy","given":"David","non-dropping-particle":"","parse-names":false,"suffix":""},{"dropping-particle":"","family":"Selvakumaraswamy","given":"Paulina","non-dropping-particle":"","parse-names":false,"suffix":""},{"dropping-particle":"","family":"Dworjanyn","given":"Symon A.","non-dropping-particle":"","parse-names":false,"suffix":""},{"dropping-particle":"","family":"Davis","given":"Andrew R.","non-dropping-particle":"","parse-names":false,"suffix":""}],"container-title":"Marine Biology","id":"ITEM-1","issue":"9","issued":{"date-parts":[["2010"]]},"page":"2061-2069","title":"Fertilization in a suite of coastal marine invertebrates from SE Australia is robust to near-future ocean warming and acidification","type":"article-journal","volume":"157"},"uris":["http://www.mendeley.com/documents/?uuid=8d87edc5-16c5-440d-b413-f3edb995fe1d"]}],"mendeley":{"formattedCitation":"(Byrne et al., 2010)","manualFormatting":"Byrne et al., (2010)","plainTextFormattedCitation":"(Byrne et al., 2010)","previouslyFormattedCitation":"(Byrne et al., 2010)"},"properties":{"noteIndex":0},"schema":"https://github.com/citation-style-language/schema/raw/master/csl-citation.json"}</w:instrText>
      </w:r>
      <w:r>
        <w:rPr>
          <w:rFonts w:ascii="Times New Roman" w:hAnsi="Times New Roman" w:cs="Times New Roman"/>
          <w:color w:val="000000" w:themeColor="text1"/>
        </w:rPr>
        <w:fldChar w:fldCharType="separate"/>
      </w:r>
      <w:r w:rsidRPr="008A0942">
        <w:rPr>
          <w:rFonts w:ascii="Times New Roman" w:hAnsi="Times New Roman" w:cs="Times New Roman"/>
          <w:noProof/>
          <w:color w:val="000000" w:themeColor="text1"/>
        </w:rPr>
        <w:t xml:space="preserve">Byrne et al., </w:t>
      </w:r>
      <w:r>
        <w:rPr>
          <w:rFonts w:ascii="Times New Roman" w:hAnsi="Times New Roman" w:cs="Times New Roman"/>
          <w:noProof/>
          <w:color w:val="000000" w:themeColor="text1"/>
        </w:rPr>
        <w:t>(</w:t>
      </w:r>
      <w:r w:rsidRPr="008A0942">
        <w:rPr>
          <w:rFonts w:ascii="Times New Roman" w:hAnsi="Times New Roman" w:cs="Times New Roman"/>
          <w:noProof/>
          <w:color w:val="000000" w:themeColor="text1"/>
        </w:rPr>
        <w:t>2010)</w:t>
      </w:r>
      <w:r>
        <w:rPr>
          <w:rFonts w:ascii="Times New Roman" w:hAnsi="Times New Roman" w:cs="Times New Roman"/>
          <w:color w:val="000000" w:themeColor="text1"/>
        </w:rPr>
        <w:fldChar w:fldCharType="end"/>
      </w:r>
      <w:r>
        <w:rPr>
          <w:rFonts w:ascii="Times New Roman" w:hAnsi="Times New Roman" w:cs="Times New Roman"/>
          <w:color w:val="000000" w:themeColor="text1"/>
        </w:rPr>
        <w:t xml:space="preserve"> found that fertilization in </w:t>
      </w:r>
      <w:r w:rsidRPr="008A0942">
        <w:rPr>
          <w:rFonts w:ascii="Times New Roman" w:hAnsi="Times New Roman" w:cs="Times New Roman"/>
          <w:i/>
          <w:iCs/>
          <w:color w:val="000000" w:themeColor="text1"/>
        </w:rPr>
        <w:t>T. gratilla</w:t>
      </w:r>
      <w:r w:rsidR="00BF5A4D">
        <w:rPr>
          <w:rFonts w:ascii="Times New Roman" w:hAnsi="Times New Roman" w:cs="Times New Roman"/>
          <w:i/>
          <w:iCs/>
          <w:color w:val="000000" w:themeColor="text1"/>
        </w:rPr>
        <w:t xml:space="preserve"> </w:t>
      </w:r>
      <w:r w:rsidR="00BF5A4D">
        <w:rPr>
          <w:rFonts w:ascii="Times New Roman" w:hAnsi="Times New Roman" w:cs="Times New Roman"/>
          <w:color w:val="000000" w:themeColor="text1"/>
        </w:rPr>
        <w:t>in Australia</w:t>
      </w:r>
      <w:r>
        <w:rPr>
          <w:rFonts w:ascii="Times New Roman" w:hAnsi="Times New Roman" w:cs="Times New Roman"/>
          <w:color w:val="000000" w:themeColor="text1"/>
        </w:rPr>
        <w:t xml:space="preserve"> is </w:t>
      </w:r>
      <w:r w:rsidR="003E0737">
        <w:rPr>
          <w:rFonts w:ascii="Times New Roman" w:hAnsi="Times New Roman" w:cs="Times New Roman"/>
          <w:color w:val="000000" w:themeColor="text1"/>
          <w:lang w:val="haw-US"/>
        </w:rPr>
        <w:t>resilient</w:t>
      </w:r>
      <w:r>
        <w:rPr>
          <w:rFonts w:ascii="Times New Roman" w:hAnsi="Times New Roman" w:cs="Times New Roman"/>
          <w:color w:val="000000" w:themeColor="text1"/>
        </w:rPr>
        <w:t xml:space="preserve"> to projected temperature and </w:t>
      </w:r>
      <w:r w:rsidRPr="00BF5A4D">
        <w:rPr>
          <w:rFonts w:ascii="Times New Roman" w:hAnsi="Times New Roman" w:cs="Times New Roman"/>
          <w:color w:val="000000" w:themeColor="text1"/>
        </w:rPr>
        <w:t xml:space="preserve">pH </w:t>
      </w:r>
      <w:r w:rsidR="003E0737">
        <w:rPr>
          <w:rFonts w:ascii="Times New Roman" w:hAnsi="Times New Roman" w:cs="Times New Roman"/>
          <w:color w:val="000000" w:themeColor="text1"/>
          <w:lang w:val="haw-US"/>
        </w:rPr>
        <w:t>changes</w:t>
      </w:r>
      <w:r w:rsidRPr="00BF5A4D">
        <w:rPr>
          <w:rFonts w:ascii="Times New Roman" w:hAnsi="Times New Roman" w:cs="Times New Roman"/>
          <w:color w:val="000000" w:themeColor="text1"/>
        </w:rPr>
        <w:t xml:space="preserve"> with no significant effects </w:t>
      </w:r>
      <w:r w:rsidR="00325264" w:rsidRPr="00BF5A4D">
        <w:rPr>
          <w:rFonts w:ascii="Times New Roman" w:hAnsi="Times New Roman" w:cs="Times New Roman"/>
          <w:color w:val="000000" w:themeColor="text1"/>
        </w:rPr>
        <w:t>across a combination of temperature and pH treatments</w:t>
      </w:r>
      <w:r w:rsidR="002B6D74" w:rsidRPr="00BF5A4D">
        <w:rPr>
          <w:rFonts w:ascii="Times New Roman" w:hAnsi="Times New Roman" w:cs="Times New Roman"/>
          <w:color w:val="000000" w:themeColor="text1"/>
        </w:rPr>
        <w:t xml:space="preserve"> (</w:t>
      </w:r>
      <w:r w:rsidR="002B6D74" w:rsidRPr="00BF5A4D">
        <w:rPr>
          <w:rFonts w:ascii="Calibri" w:hAnsi="Calibri" w:cs="Calibri"/>
          <w:color w:val="000000" w:themeColor="text1"/>
        </w:rPr>
        <w:t>﻿</w:t>
      </w:r>
      <w:r w:rsidR="002B6D74" w:rsidRPr="00BF5A4D">
        <w:rPr>
          <w:rFonts w:ascii="Times New Roman" w:hAnsi="Times New Roman" w:cs="Times New Roman"/>
          <w:color w:val="000000" w:themeColor="text1"/>
        </w:rPr>
        <w:t>T: ambient, +4°C, +6°C; OA: ambient pH, -0.3 pH units, -0.4 pH units, -0.6 pH units)</w:t>
      </w:r>
      <w:r w:rsidRPr="00BF5A4D">
        <w:rPr>
          <w:rFonts w:ascii="Times New Roman" w:hAnsi="Times New Roman" w:cs="Times New Roman"/>
          <w:color w:val="000000" w:themeColor="text1"/>
        </w:rPr>
        <w:t xml:space="preserve">. </w:t>
      </w:r>
      <w:r w:rsidR="00325264" w:rsidRPr="00BF5A4D">
        <w:rPr>
          <w:rFonts w:ascii="Times New Roman" w:hAnsi="Times New Roman" w:cs="Times New Roman"/>
          <w:color w:val="000000" w:themeColor="text1"/>
        </w:rPr>
        <w:t>Because fertilization takes place</w:t>
      </w:r>
      <w:r w:rsidR="00325264">
        <w:rPr>
          <w:rFonts w:ascii="Times New Roman" w:hAnsi="Times New Roman" w:cs="Times New Roman"/>
          <w:color w:val="000000" w:themeColor="text1"/>
        </w:rPr>
        <w:t xml:space="preserve"> in shallow coastal habitats, increased adaptation to this fluctuation could be reflective </w:t>
      </w:r>
      <w:r w:rsidR="007C672E">
        <w:rPr>
          <w:rFonts w:ascii="Times New Roman" w:hAnsi="Times New Roman" w:cs="Times New Roman"/>
          <w:color w:val="000000" w:themeColor="text1"/>
        </w:rPr>
        <w:t xml:space="preserve">of </w:t>
      </w:r>
      <w:r w:rsidR="00C45AF3">
        <w:rPr>
          <w:rFonts w:ascii="Times New Roman" w:hAnsi="Times New Roman" w:cs="Times New Roman"/>
          <w:color w:val="000000" w:themeColor="text1"/>
        </w:rPr>
        <w:t xml:space="preserve">the variability of </w:t>
      </w:r>
      <w:r w:rsidR="001F7EC7">
        <w:rPr>
          <w:rFonts w:ascii="Times New Roman" w:hAnsi="Times New Roman" w:cs="Times New Roman"/>
          <w:color w:val="000000" w:themeColor="text1"/>
        </w:rPr>
        <w:t xml:space="preserve">environmental </w:t>
      </w:r>
      <w:r w:rsidR="00C45AF3">
        <w:rPr>
          <w:rFonts w:ascii="Times New Roman" w:hAnsi="Times New Roman" w:cs="Times New Roman"/>
          <w:color w:val="000000" w:themeColor="text1"/>
        </w:rPr>
        <w:t>conditions</w:t>
      </w:r>
      <w:r w:rsidR="001F7EC7">
        <w:rPr>
          <w:rFonts w:ascii="Times New Roman" w:hAnsi="Times New Roman" w:cs="Times New Roman"/>
          <w:color w:val="000000" w:themeColor="text1"/>
        </w:rPr>
        <w:t>.</w:t>
      </w:r>
      <w:r w:rsidR="00EC057B">
        <w:rPr>
          <w:rFonts w:ascii="Times New Roman" w:hAnsi="Times New Roman" w:cs="Times New Roman"/>
          <w:color w:val="000000" w:themeColor="text1"/>
        </w:rPr>
        <w:t xml:space="preserve"> </w:t>
      </w:r>
    </w:p>
    <w:p w14:paraId="0CA289CA" w14:textId="79ED74B5" w:rsidR="00E601ED" w:rsidRPr="008A0942" w:rsidRDefault="00325264" w:rsidP="00E601ED">
      <w:pPr>
        <w:autoSpaceDE w:val="0"/>
        <w:autoSpaceDN w:val="0"/>
        <w:adjustRightInd w:val="0"/>
        <w:spacing w:line="480" w:lineRule="auto"/>
        <w:rPr>
          <w:rFonts w:ascii="Times New Roman" w:hAnsi="Times New Roman" w:cs="Times New Roman"/>
          <w:color w:val="000000" w:themeColor="text1"/>
        </w:rPr>
      </w:pPr>
      <w:r>
        <w:rPr>
          <w:rFonts w:ascii="Times New Roman" w:hAnsi="Times New Roman" w:cs="Times New Roman"/>
          <w:color w:val="000000" w:themeColor="text1"/>
        </w:rPr>
        <w:tab/>
      </w:r>
      <w:r w:rsidR="00BF321D">
        <w:rPr>
          <w:rFonts w:ascii="Times New Roman" w:hAnsi="Times New Roman" w:cs="Times New Roman"/>
          <w:color w:val="000000" w:themeColor="text1"/>
        </w:rPr>
        <w:t xml:space="preserve">Although fertilization is robust, </w:t>
      </w:r>
      <w:r w:rsidR="00BF321D">
        <w:rPr>
          <w:rFonts w:ascii="Times New Roman" w:hAnsi="Times New Roman" w:cs="Times New Roman"/>
        </w:rPr>
        <w:t>l</w:t>
      </w:r>
      <w:r w:rsidR="00486DD0">
        <w:rPr>
          <w:rFonts w:ascii="Times New Roman" w:hAnsi="Times New Roman" w:cs="Times New Roman"/>
        </w:rPr>
        <w:t xml:space="preserve">arval stages of this species could be particularly sensitive to </w:t>
      </w:r>
      <w:r w:rsidR="0029119B">
        <w:rPr>
          <w:rFonts w:ascii="Times New Roman" w:hAnsi="Times New Roman" w:cs="Times New Roman"/>
        </w:rPr>
        <w:t>environmental</w:t>
      </w:r>
      <w:r w:rsidR="002C6798">
        <w:rPr>
          <w:rFonts w:ascii="Times New Roman" w:hAnsi="Times New Roman" w:cs="Times New Roman"/>
        </w:rPr>
        <w:t xml:space="preserve"> changes </w:t>
      </w:r>
      <w:r w:rsidR="00486DD0">
        <w:rPr>
          <w:rFonts w:ascii="Times New Roman" w:hAnsi="Times New Roman" w:cs="Times New Roman"/>
        </w:rPr>
        <w:t xml:space="preserve">since they </w:t>
      </w:r>
      <w:r w:rsidR="00BF321D">
        <w:rPr>
          <w:rFonts w:ascii="Times New Roman" w:hAnsi="Times New Roman" w:cs="Times New Roman"/>
        </w:rPr>
        <w:t xml:space="preserve">spend </w:t>
      </w:r>
      <w:r w:rsidR="00027EB0">
        <w:rPr>
          <w:rFonts w:ascii="Times New Roman" w:hAnsi="Times New Roman" w:cs="Times New Roman"/>
          <w:lang w:val="haw-US"/>
        </w:rPr>
        <w:t>about</w:t>
      </w:r>
      <w:r w:rsidR="003E0737">
        <w:rPr>
          <w:rFonts w:ascii="Times New Roman" w:hAnsi="Times New Roman" w:cs="Times New Roman"/>
          <w:lang w:val="haw-US"/>
        </w:rPr>
        <w:t xml:space="preserve"> </w:t>
      </w:r>
      <w:r w:rsidR="00027EB0">
        <w:rPr>
          <w:rFonts w:ascii="Times New Roman" w:hAnsi="Times New Roman" w:cs="Times New Roman"/>
          <w:lang w:val="haw-US"/>
        </w:rPr>
        <w:t>3</w:t>
      </w:r>
      <w:r w:rsidR="003E0737">
        <w:rPr>
          <w:rFonts w:ascii="Times New Roman" w:hAnsi="Times New Roman" w:cs="Times New Roman"/>
          <w:lang w:val="haw-US"/>
        </w:rPr>
        <w:t>0 days</w:t>
      </w:r>
      <w:r w:rsidR="00BF321D">
        <w:rPr>
          <w:rFonts w:ascii="Times New Roman" w:hAnsi="Times New Roman" w:cs="Times New Roman"/>
        </w:rPr>
        <w:t xml:space="preserve"> in the water column</w:t>
      </w:r>
      <w:r w:rsidR="002C6798">
        <w:rPr>
          <w:rFonts w:ascii="Times New Roman" w:hAnsi="Times New Roman" w:cs="Times New Roman"/>
        </w:rPr>
        <w:t xml:space="preserve"> </w:t>
      </w:r>
      <w:r w:rsidR="002C6798">
        <w:rPr>
          <w:rFonts w:ascii="Times New Roman" w:hAnsi="Times New Roman" w:cs="Times New Roman"/>
        </w:rPr>
        <w:fldChar w:fldCharType="begin" w:fldLock="1"/>
      </w:r>
      <w:r w:rsidR="002C6798">
        <w:rPr>
          <w:rFonts w:ascii="Times New Roman" w:hAnsi="Times New Roman" w:cs="Times New Roman"/>
        </w:rPr>
        <w:instrText>ADDIN CSL_CITATION {"citationItems":[{"id":"ITEM-1","itemData":{"DOI":"10.1007/s00227-010-1474-9","ISSN":"00253162","abstract":"Climate change driven ocean acidification and hypercapnia may have a negative impact on fertilization in marine organisms because of the narcotic effect these stressors exert on sperm. In contrast, warmer, less viscous water may have a positive influence on sperm swimming speed and so ocean warming may enhance fertilization. To address questions on future vulnerabilities we examined the interactive effects of near-future ocean warming and ocean acidification/hypercapnia on fertilization in intertidal and shallow subtidal echinoids (Heliocidaris erythrogramma, H. tuberculata, Tripneustes gratilla, Centrostephanus rodgersii), an asteroid (Patiriella regularis) and an abalone (Haliotis coccoradiata). Batches of eggs from multiple females were fertilized by sperm from multiple males in all combinations of three temperature and three pH/Pco2 treatments. Experiments were placed in the setting of projected near-future conditions for southeast Australia, an ocean change hot spot. There was no significant effect of warming and acidification on the percentage of fertilization. These results indicate that fertilization in these species is robust to temperature and pH/Pco2 fluctuation. This may reflect adaptation to the marked fluctuation in temperature and pH that characterises their shallow water coastal habitats. Efforts to identify potential impacts of ocean change to the life histories of coastal marine invertebrates are best to focus on more vulnerable embryonic and larval stages because of their long time in the water column where seawater chemistry and temperature have a major impact on development. © 2010 Springer-Verlag.","author":[{"dropping-particle":"","family":"Byrne","given":"Maria","non-dropping-particle":"","parse-names":false,"suffix":""},{"dropping-particle":"","family":"Soars","given":"Natalie A.","non-dropping-particle":"","parse-names":false,"suffix":""},{"dropping-particle":"","family":"Ho","given":"Melanie A.","non-dropping-particle":"","parse-names":false,"suffix":""},{"dropping-particle":"","family":"Wong","given":"Eunice","non-dropping-particle":"","parse-names":false,"suffix":""},{"dropping-particle":"","family":"McElroy","given":"David","non-dropping-particle":"","parse-names":false,"suffix":""},{"dropping-particle":"","family":"Selvakumaraswamy","given":"Paulina","non-dropping-particle":"","parse-names":false,"suffix":""},{"dropping-particle":"","family":"Dworjanyn","given":"Symon A.","non-dropping-particle":"","parse-names":false,"suffix":""},{"dropping-particle":"","family":"Davis","given":"Andrew R.","non-dropping-particle":"","parse-names":false,"suffix":""}],"container-title":"Marine Biology","id":"ITEM-1","issue":"9","issued":{"date-parts":[["2010"]]},"page":"2061-2069","title":"Fertilization in a suite of coastal marine invertebrates from SE Australia is robust to near-future ocean warming and acidification","type":"article-journal","volume":"157"},"uris":["http://www.mendeley.com/documents/?uuid=8d87edc5-16c5-440d-b413-f3edb995fe1d"]}],"mendeley":{"formattedCitation":"(Byrne et al., 2010)","plainTextFormattedCitation":"(Byrne et al., 2010)","previouslyFormattedCitation":"(Byrne et al., 2010)"},"properties":{"noteIndex":0},"schema":"https://github.com/citation-style-language/schema/raw/master/csl-citation.json"}</w:instrText>
      </w:r>
      <w:r w:rsidR="002C6798">
        <w:rPr>
          <w:rFonts w:ascii="Times New Roman" w:hAnsi="Times New Roman" w:cs="Times New Roman"/>
        </w:rPr>
        <w:fldChar w:fldCharType="separate"/>
      </w:r>
      <w:r w:rsidR="002C6798" w:rsidRPr="002C6798">
        <w:rPr>
          <w:rFonts w:ascii="Times New Roman" w:hAnsi="Times New Roman" w:cs="Times New Roman"/>
          <w:noProof/>
        </w:rPr>
        <w:t>(Byrne et al., 2010)</w:t>
      </w:r>
      <w:r w:rsidR="002C6798">
        <w:rPr>
          <w:rFonts w:ascii="Times New Roman" w:hAnsi="Times New Roman" w:cs="Times New Roman"/>
        </w:rPr>
        <w:fldChar w:fldCharType="end"/>
      </w:r>
      <w:r w:rsidR="002C6798">
        <w:rPr>
          <w:rFonts w:ascii="Times New Roman" w:hAnsi="Times New Roman" w:cs="Times New Roman"/>
        </w:rPr>
        <w:t>.</w:t>
      </w:r>
      <w:r w:rsidR="00BF321D">
        <w:rPr>
          <w:rFonts w:ascii="Times New Roman" w:hAnsi="Times New Roman" w:cs="Times New Roman"/>
        </w:rPr>
        <w:t xml:space="preserve"> </w:t>
      </w:r>
      <w:r w:rsidR="002C6798">
        <w:rPr>
          <w:rFonts w:ascii="Times New Roman" w:hAnsi="Times New Roman" w:cs="Times New Roman"/>
        </w:rPr>
        <w:t>Larvae have</w:t>
      </w:r>
      <w:r w:rsidR="00486DD0">
        <w:rPr>
          <w:rFonts w:ascii="Times New Roman" w:hAnsi="Times New Roman" w:cs="Times New Roman"/>
        </w:rPr>
        <w:t xml:space="preserve"> calcite rods that are necessary for support, swimming, and feeding</w:t>
      </w:r>
      <w:r w:rsidR="0029119B">
        <w:rPr>
          <w:rFonts w:ascii="Times New Roman" w:hAnsi="Times New Roman" w:cs="Times New Roman"/>
        </w:rPr>
        <w:t xml:space="preserve">, </w:t>
      </w:r>
      <w:r w:rsidR="0029119B">
        <w:rPr>
          <w:rFonts w:ascii="Times New Roman" w:hAnsi="Times New Roman" w:cs="Times New Roman"/>
        </w:rPr>
        <w:lastRenderedPageBreak/>
        <w:t xml:space="preserve">making them particularly susceptible </w:t>
      </w:r>
      <w:r w:rsidR="00F57807">
        <w:rPr>
          <w:rFonts w:ascii="Times New Roman" w:hAnsi="Times New Roman" w:cs="Times New Roman"/>
        </w:rPr>
        <w:t xml:space="preserve">to </w:t>
      </w:r>
      <w:r w:rsidR="00511DEE">
        <w:rPr>
          <w:rFonts w:ascii="Times New Roman" w:hAnsi="Times New Roman" w:cs="Times New Roman"/>
        </w:rPr>
        <w:t xml:space="preserve">effects of </w:t>
      </w:r>
      <w:r w:rsidR="00F57807">
        <w:rPr>
          <w:rFonts w:ascii="Times New Roman" w:hAnsi="Times New Roman" w:cs="Times New Roman"/>
        </w:rPr>
        <w:t>OA</w:t>
      </w:r>
      <w:r w:rsidR="00486DD0">
        <w:rPr>
          <w:rFonts w:ascii="Times New Roman" w:hAnsi="Times New Roman" w:cs="Times New Roman"/>
        </w:rPr>
        <w:t xml:space="preserve">. In addition, temperature has been found to shorten the time at which individuals are in their planktonic stages, potentially altering life-history stages </w:t>
      </w:r>
      <w:r w:rsidR="00486DD0">
        <w:rPr>
          <w:rFonts w:ascii="Times New Roman" w:hAnsi="Times New Roman" w:cs="Times New Roman"/>
        </w:rPr>
        <w:fldChar w:fldCharType="begin" w:fldLock="1"/>
      </w:r>
      <w:r w:rsidR="00486DD0">
        <w:rPr>
          <w:rFonts w:ascii="Times New Roman" w:hAnsi="Times New Roman" w:cs="Times New Roman"/>
        </w:rPr>
        <w:instrText>ADDIN CSL_CITATION {"citationItems":[{"id":"ITEM-1","itemData":{"DOI":"10.1371/journal.pone.0011372","ISBN":"1932-6203","ISSN":"19326203","PMID":"20613879","abstract":"BACKGROUND: As the oceans simultaneously warm, acidify and increase in P(CO2), prospects for marine biota are of concern. Calcifying species may find it difficult to produce their skeleton because ocean acidification decreases calcium carbonate saturation and accompanying hypercapnia suppresses metabolism. However, this may be buffered by enhanced growth and metabolism due to warming. METHODOLOGY/PRINCIPAL FINDINGS: We examined the interactive effects of near-future ocean warming and increased acidification/P(CO2) on larval development in the tropical sea urchin Tripneustes gratilla. Larvae were reared in multifactorial experiments in flow-through conditions in all combinations of three temperature and three pH/P(CO2) treatments. Experiments were placed in the setting of projected near future conditions for SE Australia, a global change hot spot. Increased acidity/P(CO2) and decreased carbonate mineral saturation significantly reduced larval growth resulting in decreased skeletal length. Increased temperature (+3 degrees C) stimulated growth, producing significantly bigger larvae across all pH/P(CO2) treatments up to a thermal threshold (+6 degrees C). Increased acidity (-0.3-0.5 pH units) and hypercapnia significantly reduced larval calcification. A +3 degrees C warming diminished the negative effects of acidification and hypercapnia on larval growth. CONCLUSIONS AND SIGNIFICANCE: This study of the effects of ocean warming and CO(2) driven acidification on development and calcification of marine invertebrate larvae reared in experimental conditions from the outset of development (fertilization) shows the positive and negative effects of these stressors. In simultaneous exposure to stressors the dwarfing effects of acidification were dominant. Reduction in size of sea urchin larvae in a high P(CO2) ocean would likely impair their performance with negative consequent effects for benthic adult populations.","author":[{"dropping-particle":"","family":"Sheppard Brennand","given":"Hannah","non-dropping-particle":"","parse-names":false,"suffix":""},{"dropping-particle":"","family":"Soars","given":"Natalie","non-dropping-particle":"","parse-names":false,"suffix":""},{"dropping-particle":"","family":"Dworjanyn","given":"Symon A","non-dropping-particle":"","parse-names":false,"suffix":""},{"dropping-particle":"","family":"Davis","given":"Andrew R","non-dropping-particle":"","parse-names":false,"suffix":""},{"dropping-particle":"","family":"Byrne","given":"Maria","non-dropping-particle":"","parse-names":false,"suffix":""}],"container-title":"PLoS ONE","id":"ITEM-1","issue":"6","issued":{"date-parts":[["2010"]]},"page":"1-7","title":"Impact of ocean warming and ocean acidification on larval development and calcification in the sea urchin Tripneustes gratilla","type":"article-journal","volume":"5"},"uris":["http://www.mendeley.com/documents/?uuid=5a54a79b-6e4a-48c7-a199-ddce7c0482d4"]}],"mendeley":{"formattedCitation":"(Sheppard Brennand et al., 2010)","plainTextFormattedCitation":"(Sheppard Brennand et al., 2010)","previouslyFormattedCitation":"(Sheppard Brennand et al., 2010)"},"properties":{"noteIndex":0},"schema":"https://github.com/citation-style-language/schema/raw/master/csl-citation.json"}</w:instrText>
      </w:r>
      <w:r w:rsidR="00486DD0">
        <w:rPr>
          <w:rFonts w:ascii="Times New Roman" w:hAnsi="Times New Roman" w:cs="Times New Roman"/>
        </w:rPr>
        <w:fldChar w:fldCharType="separate"/>
      </w:r>
      <w:r w:rsidR="00486DD0" w:rsidRPr="00EB0C0D">
        <w:rPr>
          <w:rFonts w:ascii="Times New Roman" w:hAnsi="Times New Roman" w:cs="Times New Roman"/>
          <w:noProof/>
        </w:rPr>
        <w:t>(Sheppard Brennand et al., 2010)</w:t>
      </w:r>
      <w:r w:rsidR="00486DD0">
        <w:rPr>
          <w:rFonts w:ascii="Times New Roman" w:hAnsi="Times New Roman" w:cs="Times New Roman"/>
        </w:rPr>
        <w:fldChar w:fldCharType="end"/>
      </w:r>
      <w:r w:rsidR="00486DD0">
        <w:rPr>
          <w:rFonts w:ascii="Times New Roman" w:hAnsi="Times New Roman" w:cs="Times New Roman"/>
        </w:rPr>
        <w:t xml:space="preserve">. </w:t>
      </w:r>
      <w:r w:rsidR="00511DEE">
        <w:rPr>
          <w:rFonts w:ascii="Times New Roman" w:hAnsi="Times New Roman" w:cs="Times New Roman"/>
        </w:rPr>
        <w:t xml:space="preserve">In an experiment looking at projected climate change for Australia (T: </w:t>
      </w:r>
      <w:r w:rsidR="00511DEE" w:rsidRPr="00511DEE">
        <w:rPr>
          <w:rFonts w:ascii="Calibri" w:hAnsi="Calibri" w:cs="Calibri"/>
        </w:rPr>
        <w:t>﻿</w:t>
      </w:r>
      <w:r w:rsidR="00511DEE" w:rsidRPr="00511DEE">
        <w:rPr>
          <w:rFonts w:ascii="Times New Roman" w:hAnsi="Times New Roman" w:cs="Times New Roman"/>
        </w:rPr>
        <w:t>+3–6</w:t>
      </w:r>
      <w:r w:rsidR="00511DEE">
        <w:rPr>
          <w:rFonts w:ascii="Times New Roman" w:hAnsi="Times New Roman" w:cs="Times New Roman"/>
        </w:rPr>
        <w:t xml:space="preserve"> </w:t>
      </w:r>
      <w:r w:rsidR="00511DEE">
        <w:rPr>
          <w:rFonts w:ascii="Times New Roman" w:hAnsi="Times New Roman" w:cs="Times New Roman"/>
        </w:rPr>
        <w:sym w:font="Symbol" w:char="F0B0"/>
      </w:r>
      <w:r w:rsidR="00511DEE" w:rsidRPr="00511DEE">
        <w:rPr>
          <w:rFonts w:ascii="Times New Roman" w:hAnsi="Times New Roman" w:cs="Times New Roman"/>
        </w:rPr>
        <w:t xml:space="preserve">C; </w:t>
      </w:r>
      <w:r w:rsidR="00511DEE">
        <w:rPr>
          <w:rFonts w:ascii="Times New Roman" w:hAnsi="Times New Roman" w:cs="Times New Roman"/>
        </w:rPr>
        <w:t>OA: -</w:t>
      </w:r>
      <w:r w:rsidR="00511DEE" w:rsidRPr="00511DEE">
        <w:rPr>
          <w:rFonts w:ascii="Times New Roman" w:hAnsi="Times New Roman" w:cs="Times New Roman"/>
        </w:rPr>
        <w:t>0.3–0.5 pH units</w:t>
      </w:r>
      <w:r w:rsidR="00511DEE">
        <w:rPr>
          <w:rFonts w:ascii="Times New Roman" w:hAnsi="Times New Roman" w:cs="Times New Roman"/>
        </w:rPr>
        <w:t xml:space="preserve">), </w:t>
      </w:r>
      <w:r w:rsidR="00486DD0">
        <w:rPr>
          <w:rFonts w:ascii="Times New Roman" w:hAnsi="Times New Roman" w:cs="Times New Roman"/>
        </w:rPr>
        <w:t xml:space="preserve">Sheppard </w:t>
      </w:r>
      <w:r w:rsidR="00532CAF">
        <w:rPr>
          <w:rFonts w:ascii="Times New Roman" w:hAnsi="Times New Roman" w:cs="Times New Roman"/>
        </w:rPr>
        <w:fldChar w:fldCharType="begin" w:fldLock="1"/>
      </w:r>
      <w:r w:rsidR="00532CAF">
        <w:rPr>
          <w:rFonts w:ascii="Times New Roman" w:hAnsi="Times New Roman" w:cs="Times New Roman"/>
        </w:rPr>
        <w:instrText>ADDIN CSL_CITATION {"citationItems":[{"id":"ITEM-1","itemData":{"DOI":"10.1371/journal.pone.0011372","ISBN":"1932-6203","ISSN":"19326203","PMID":"20613879","abstract":"BACKGROUND: As the oceans simultaneously warm, acidify and increase in P(CO2), prospects for marine biota are of concern. Calcifying species may find it difficult to produce their skeleton because ocean acidification decreases calcium carbonate saturation and accompanying hypercapnia suppresses metabolism. However, this may be buffered by enhanced growth and metabolism due to warming. METHODOLOGY/PRINCIPAL FINDINGS: We examined the interactive effects of near-future ocean warming and increased acidification/P(CO2) on larval development in the tropical sea urchin Tripneustes gratilla. Larvae were reared in multifactorial experiments in flow-through conditions in all combinations of three temperature and three pH/P(CO2) treatments. Experiments were placed in the setting of projected near future conditions for SE Australia, a global change hot spot. Increased acidity/P(CO2) and decreased carbonate mineral saturation significantly reduced larval growth resulting in decreased skeletal length. Increased temperature (+3 degrees C) stimulated growth, producing significantly bigger larvae across all pH/P(CO2) treatments up to a thermal threshold (+6 degrees C). Increased acidity (-0.3-0.5 pH units) and hypercapnia significantly reduced larval calcification. A +3 degrees C warming diminished the negative effects of acidification and hypercapnia on larval growth. CONCLUSIONS AND SIGNIFICANCE: This study of the effects of ocean warming and CO(2) driven acidification on development and calcification of marine invertebrate larvae reared in experimental conditions from the outset of development (fertilization) shows the positive and negative effects of these stressors. In simultaneous exposure to stressors the dwarfing effects of acidification were dominant. Reduction in size of sea urchin larvae in a high P(CO2) ocean would likely impair their performance with negative consequent effects for benthic adult populations.","author":[{"dropping-particle":"","family":"Sheppard Brennand","given":"Hannah","non-dropping-particle":"","parse-names":false,"suffix":""},{"dropping-particle":"","family":"Soars","given":"Natalie","non-dropping-particle":"","parse-names":false,"suffix":""},{"dropping-particle":"","family":"Dworjanyn","given":"Symon A","non-dropping-particle":"","parse-names":false,"suffix":""},{"dropping-particle":"","family":"Davis","given":"Andrew R","non-dropping-particle":"","parse-names":false,"suffix":""},{"dropping-particle":"","family":"Byrne","given":"Maria","non-dropping-particle":"","parse-names":false,"suffix":""}],"container-title":"PLoS ONE","id":"ITEM-1","issue":"6","issued":{"date-parts":[["2010"]]},"page":"1-7","title":"Impact of ocean warming and ocean acidification on larval development and calcification in the sea urchin Tripneustes gratilla","type":"article-journal","volume":"5"},"uris":["http://www.mendeley.com/documents/?uuid=5a54a79b-6e4a-48c7-a199-ddce7c0482d4"]}],"mendeley":{"formattedCitation":"(Sheppard Brennand et al., 2010)","manualFormatting":"Brennand et al. (2010","plainTextFormattedCitation":"(Sheppard Brennand et al., 2010)","previouslyFormattedCitation":"(Sheppard Brennand et al., 2010)"},"properties":{"noteIndex":0},"schema":"https://github.com/citation-style-language/schema/raw/master/csl-citation.json"}</w:instrText>
      </w:r>
      <w:r w:rsidR="00532CAF">
        <w:rPr>
          <w:rFonts w:ascii="Times New Roman" w:hAnsi="Times New Roman" w:cs="Times New Roman"/>
        </w:rPr>
        <w:fldChar w:fldCharType="separate"/>
      </w:r>
      <w:r w:rsidR="00532CAF" w:rsidRPr="00AC6762">
        <w:rPr>
          <w:rFonts w:ascii="Times New Roman" w:hAnsi="Times New Roman" w:cs="Times New Roman"/>
          <w:noProof/>
        </w:rPr>
        <w:t xml:space="preserve">Brennand et al. </w:t>
      </w:r>
      <w:r w:rsidR="00532CAF">
        <w:rPr>
          <w:rFonts w:ascii="Times New Roman" w:hAnsi="Times New Roman" w:cs="Times New Roman"/>
          <w:noProof/>
        </w:rPr>
        <w:t>(</w:t>
      </w:r>
      <w:r w:rsidR="00532CAF" w:rsidRPr="00AC6762">
        <w:rPr>
          <w:rFonts w:ascii="Times New Roman" w:hAnsi="Times New Roman" w:cs="Times New Roman"/>
          <w:noProof/>
        </w:rPr>
        <w:t>2010</w:t>
      </w:r>
      <w:r w:rsidR="00532CAF">
        <w:rPr>
          <w:rFonts w:ascii="Times New Roman" w:hAnsi="Times New Roman" w:cs="Times New Roman"/>
        </w:rPr>
        <w:fldChar w:fldCharType="end"/>
      </w:r>
      <w:r w:rsidR="00532CAF">
        <w:rPr>
          <w:rFonts w:ascii="Times New Roman" w:hAnsi="Times New Roman" w:cs="Times New Roman"/>
        </w:rPr>
        <w:t xml:space="preserve">) </w:t>
      </w:r>
      <w:r w:rsidR="00F57807">
        <w:rPr>
          <w:rFonts w:ascii="Times New Roman" w:hAnsi="Times New Roman" w:cs="Times New Roman"/>
        </w:rPr>
        <w:t xml:space="preserve">found interactive effects </w:t>
      </w:r>
      <w:r w:rsidR="00532CAF">
        <w:rPr>
          <w:rFonts w:ascii="Times New Roman" w:hAnsi="Times New Roman" w:cs="Times New Roman"/>
        </w:rPr>
        <w:t>of</w:t>
      </w:r>
      <w:r w:rsidR="00F57807">
        <w:rPr>
          <w:rFonts w:ascii="Times New Roman" w:hAnsi="Times New Roman" w:cs="Times New Roman"/>
        </w:rPr>
        <w:t xml:space="preserve"> </w:t>
      </w:r>
      <w:r w:rsidR="00532CAF">
        <w:rPr>
          <w:rFonts w:ascii="Times New Roman" w:hAnsi="Times New Roman" w:cs="Times New Roman"/>
        </w:rPr>
        <w:t xml:space="preserve">OA and warming </w:t>
      </w:r>
      <w:r w:rsidR="00F57807">
        <w:rPr>
          <w:rFonts w:ascii="Times New Roman" w:hAnsi="Times New Roman" w:cs="Times New Roman"/>
        </w:rPr>
        <w:t>during</w:t>
      </w:r>
      <w:r w:rsidR="00F57807" w:rsidRPr="00F57807">
        <w:rPr>
          <w:rFonts w:ascii="Times New Roman" w:hAnsi="Times New Roman" w:cs="Times New Roman"/>
        </w:rPr>
        <w:t xml:space="preserve"> </w:t>
      </w:r>
      <w:r w:rsidR="00F57807">
        <w:rPr>
          <w:rFonts w:ascii="Times New Roman" w:hAnsi="Times New Roman" w:cs="Times New Roman"/>
        </w:rPr>
        <w:t>larval development</w:t>
      </w:r>
      <w:r w:rsidR="00532CAF">
        <w:rPr>
          <w:rFonts w:ascii="Times New Roman" w:hAnsi="Times New Roman" w:cs="Times New Roman"/>
        </w:rPr>
        <w:t>. Growth positively correlated to increased temperature, regardless of pH treatment, until a thermal threshold (30</w:t>
      </w:r>
      <w:r w:rsidR="00532CAF">
        <w:rPr>
          <w:rFonts w:ascii="Times New Roman" w:hAnsi="Times New Roman" w:cs="Times New Roman"/>
        </w:rPr>
        <w:sym w:font="Symbol" w:char="F0B0"/>
      </w:r>
      <w:r w:rsidR="00532CAF">
        <w:rPr>
          <w:rFonts w:ascii="Times New Roman" w:hAnsi="Times New Roman" w:cs="Times New Roman"/>
        </w:rPr>
        <w:t xml:space="preserve">C) was reached. On the other hand, growth was negatively correlated </w:t>
      </w:r>
      <w:r w:rsidR="003A4848">
        <w:rPr>
          <w:rFonts w:ascii="Times New Roman" w:hAnsi="Times New Roman" w:cs="Times New Roman"/>
          <w:lang w:val="haw-US"/>
        </w:rPr>
        <w:t>with</w:t>
      </w:r>
      <w:r w:rsidR="003A4848">
        <w:rPr>
          <w:rFonts w:ascii="Times New Roman" w:hAnsi="Times New Roman" w:cs="Times New Roman"/>
        </w:rPr>
        <w:t xml:space="preserve"> </w:t>
      </w:r>
      <w:r w:rsidR="00532CAF">
        <w:rPr>
          <w:rFonts w:ascii="Times New Roman" w:hAnsi="Times New Roman" w:cs="Times New Roman"/>
        </w:rPr>
        <w:t>increased acidity, although warming offset some of those effects (</w:t>
      </w:r>
      <w:r w:rsidR="00690C65">
        <w:rPr>
          <w:rFonts w:ascii="Times New Roman" w:hAnsi="Times New Roman" w:cs="Times New Roman"/>
          <w:lang w:val="haw-US"/>
        </w:rPr>
        <w:t>Fig. 1.5</w:t>
      </w:r>
      <w:r w:rsidR="00532CAF">
        <w:rPr>
          <w:rFonts w:ascii="Times New Roman" w:hAnsi="Times New Roman" w:cs="Times New Roman"/>
        </w:rPr>
        <w:t xml:space="preserve">). </w:t>
      </w:r>
      <w:r w:rsidR="00065E74">
        <w:rPr>
          <w:rFonts w:ascii="Times New Roman" w:hAnsi="Times New Roman" w:cs="Times New Roman"/>
          <w:noProof/>
        </w:rPr>
        <w:drawing>
          <wp:inline distT="0" distB="0" distL="0" distR="0" wp14:anchorId="16BDCACF" wp14:editId="10A87500">
            <wp:extent cx="5945718" cy="1730829"/>
            <wp:effectExtent l="0" t="0" r="0" b="0"/>
            <wp:docPr id="3" name="Picture 3" descr="A close up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9-10 at 10.04.30 AM.png"/>
                    <pic:cNvPicPr/>
                  </pic:nvPicPr>
                  <pic:blipFill>
                    <a:blip r:embed="rId23">
                      <a:extLst>
                        <a:ext uri="{28A0092B-C50C-407E-A947-70E740481C1C}">
                          <a14:useLocalDpi xmlns:a14="http://schemas.microsoft.com/office/drawing/2010/main"/>
                        </a:ext>
                      </a:extLst>
                    </a:blip>
                    <a:stretch>
                      <a:fillRect/>
                    </a:stretch>
                  </pic:blipFill>
                  <pic:spPr>
                    <a:xfrm>
                      <a:off x="0" y="0"/>
                      <a:ext cx="5967884" cy="1737282"/>
                    </a:xfrm>
                    <a:prstGeom prst="rect">
                      <a:avLst/>
                    </a:prstGeom>
                  </pic:spPr>
                </pic:pic>
              </a:graphicData>
            </a:graphic>
          </wp:inline>
        </w:drawing>
      </w:r>
    </w:p>
    <w:p w14:paraId="41E2C90E" w14:textId="4348BA64" w:rsidR="00065E74" w:rsidRDefault="00065E74" w:rsidP="00065E74">
      <w:pPr>
        <w:autoSpaceDE w:val="0"/>
        <w:autoSpaceDN w:val="0"/>
        <w:adjustRightInd w:val="0"/>
        <w:rPr>
          <w:rFonts w:ascii="Times New Roman" w:hAnsi="Times New Roman" w:cs="Times New Roman"/>
        </w:rPr>
      </w:pPr>
      <w:r w:rsidRPr="00065E74">
        <w:rPr>
          <w:rFonts w:ascii="Times New Roman" w:hAnsi="Times New Roman" w:cs="Times New Roman"/>
          <w:b/>
          <w:bCs/>
        </w:rPr>
        <w:t>Figure 1.</w:t>
      </w:r>
      <w:r w:rsidR="00690C65">
        <w:rPr>
          <w:rFonts w:ascii="Times New Roman" w:hAnsi="Times New Roman" w:cs="Times New Roman"/>
          <w:b/>
          <w:bCs/>
          <w:lang w:val="haw-US"/>
        </w:rPr>
        <w:t>5</w:t>
      </w:r>
      <w:r>
        <w:rPr>
          <w:rFonts w:ascii="Times New Roman" w:hAnsi="Times New Roman" w:cs="Times New Roman"/>
        </w:rPr>
        <w:t xml:space="preserve">. Results of a multi-stressor </w:t>
      </w:r>
      <w:r w:rsidR="00266048">
        <w:rPr>
          <w:rFonts w:ascii="Times New Roman" w:hAnsi="Times New Roman" w:cs="Times New Roman"/>
          <w:lang w:val="haw-US"/>
        </w:rPr>
        <w:t>(T</w:t>
      </w:r>
      <w:proofErr w:type="spellStart"/>
      <w:r w:rsidR="008820D8">
        <w:rPr>
          <w:rFonts w:ascii="Times New Roman" w:hAnsi="Times New Roman" w:cs="Times New Roman"/>
        </w:rPr>
        <w:t>emperature</w:t>
      </w:r>
      <w:proofErr w:type="spellEnd"/>
      <w:r w:rsidR="00266048">
        <w:rPr>
          <w:rFonts w:ascii="Times New Roman" w:hAnsi="Times New Roman" w:cs="Times New Roman"/>
          <w:lang w:val="haw-US"/>
        </w:rPr>
        <w:t xml:space="preserve"> and pH) </w:t>
      </w:r>
      <w:r>
        <w:rPr>
          <w:rFonts w:ascii="Times New Roman" w:hAnsi="Times New Roman" w:cs="Times New Roman"/>
        </w:rPr>
        <w:t xml:space="preserve">study on the larval development of </w:t>
      </w:r>
      <w:r w:rsidRPr="00065E74">
        <w:rPr>
          <w:rFonts w:ascii="Times New Roman" w:hAnsi="Times New Roman" w:cs="Times New Roman"/>
          <w:i/>
          <w:iCs/>
        </w:rPr>
        <w:t>Tripneustes gratilla</w:t>
      </w:r>
      <w:r>
        <w:rPr>
          <w:rFonts w:ascii="Times New Roman" w:hAnsi="Times New Roman" w:cs="Times New Roman"/>
        </w:rPr>
        <w:t xml:space="preserve"> </w:t>
      </w:r>
      <w:r>
        <w:rPr>
          <w:rFonts w:ascii="Times New Roman" w:hAnsi="Times New Roman" w:cs="Times New Roman"/>
        </w:rPr>
        <w:fldChar w:fldCharType="begin" w:fldLock="1"/>
      </w:r>
      <w:r w:rsidR="00BF5A4D">
        <w:rPr>
          <w:rFonts w:ascii="Times New Roman" w:hAnsi="Times New Roman" w:cs="Times New Roman"/>
        </w:rPr>
        <w:instrText>ADDIN CSL_CITATION {"citationItems":[{"id":"ITEM-1","itemData":{"DOI":"10.1371/journal.pone.0011372","ISBN":"1932-6203","ISSN":"19326203","PMID":"20613879","abstract":"BACKGROUND: As the oceans simultaneously warm, acidify and increase in P(CO2), prospects for marine biota are of concern. Calcifying species may find it difficult to produce their skeleton because ocean acidification decreases calcium carbonate saturation and accompanying hypercapnia suppresses metabolism. However, this may be buffered by enhanced growth and metabolism due to warming. METHODOLOGY/PRINCIPAL FINDINGS: We examined the interactive effects of near-future ocean warming and increased acidification/P(CO2) on larval development in the tropical sea urchin Tripneustes gratilla. Larvae were reared in multifactorial experiments in flow-through conditions in all combinations of three temperature and three pH/P(CO2) treatments. Experiments were placed in the setting of projected near future conditions for SE Australia, a global change hot spot. Increased acidity/P(CO2) and decreased carbonate mineral saturation significantly reduced larval growth resulting in decreased skeletal length. Increased temperature (+3 degrees C) stimulated growth, producing significantly bigger larvae across all pH/P(CO2) treatments up to a thermal threshold (+6 degrees C). Increased acidity (-0.3-0.5 pH units) and hypercapnia significantly reduced larval calcification. A +3 degrees C warming diminished the negative effects of acidification and hypercapnia on larval growth. CONCLUSIONS AND SIGNIFICANCE: This study of the effects of ocean warming and CO(2) driven acidification on development and calcification of marine invertebrate larvae reared in experimental conditions from the outset of development (fertilization) shows the positive and negative effects of these stressors. In simultaneous exposure to stressors the dwarfing effects of acidification were dominant. Reduction in size of sea urchin larvae in a high P(CO2) ocean would likely impair their performance with negative consequent effects for benthic adult populations.","author":[{"dropping-particle":"","family":"Sheppard Brennand","given":"Hannah","non-dropping-particle":"","parse-names":false,"suffix":""},{"dropping-particle":"","family":"Soars","given":"Natalie","non-dropping-particle":"","parse-names":false,"suffix":""},{"dropping-particle":"","family":"Dworjanyn","given":"Symon A","non-dropping-particle":"","parse-names":false,"suffix":""},{"dropping-particle":"","family":"Davis","given":"Andrew R","non-dropping-particle":"","parse-names":false,"suffix":""},{"dropping-particle":"","family":"Byrne","given":"Maria","non-dropping-particle":"","parse-names":false,"suffix":""}],"container-title":"PLoS ONE","id":"ITEM-1","issue":"6","issued":{"date-parts":[["2010"]]},"page":"1-7","title":"Impact of ocean warming and ocean acidification on larval development and calcification in the sea urchin Tripneustes gratilla","type":"article-journal","volume":"5"},"uris":["http://www.mendeley.com/documents/?uuid=5a54a79b-6e4a-48c7-a199-ddce7c0482d4"]}],"mendeley":{"formattedCitation":"(Sheppard Brennand et al., 2010)","manualFormatting":"(reproduced from Sheppard Brennand et al., 2010)","plainTextFormattedCitation":"(Sheppard Brennand et al., 2010)","previouslyFormattedCitation":"(Sheppard Brennand et al., 2010)"},"properties":{"noteIndex":0},"schema":"https://github.com/citation-style-language/schema/raw/master/csl-citation.json"}</w:instrText>
      </w:r>
      <w:r>
        <w:rPr>
          <w:rFonts w:ascii="Times New Roman" w:hAnsi="Times New Roman" w:cs="Times New Roman"/>
        </w:rPr>
        <w:fldChar w:fldCharType="separate"/>
      </w:r>
      <w:r w:rsidRPr="00065E74">
        <w:rPr>
          <w:rFonts w:ascii="Times New Roman" w:hAnsi="Times New Roman" w:cs="Times New Roman"/>
          <w:noProof/>
        </w:rPr>
        <w:t>(</w:t>
      </w:r>
      <w:r w:rsidR="00BF5A4D">
        <w:rPr>
          <w:rFonts w:ascii="Times New Roman" w:hAnsi="Times New Roman" w:cs="Times New Roman"/>
          <w:noProof/>
        </w:rPr>
        <w:t xml:space="preserve">reproduced from </w:t>
      </w:r>
      <w:r w:rsidRPr="00065E74">
        <w:rPr>
          <w:rFonts w:ascii="Times New Roman" w:hAnsi="Times New Roman" w:cs="Times New Roman"/>
          <w:noProof/>
        </w:rPr>
        <w:t>Sheppard Brennand et al., 2010)</w:t>
      </w:r>
      <w:r>
        <w:rPr>
          <w:rFonts w:ascii="Times New Roman" w:hAnsi="Times New Roman" w:cs="Times New Roman"/>
        </w:rPr>
        <w:fldChar w:fldCharType="end"/>
      </w:r>
    </w:p>
    <w:p w14:paraId="7528975F" w14:textId="77777777" w:rsidR="00D96061" w:rsidRDefault="00D96061" w:rsidP="00E601ED">
      <w:pPr>
        <w:autoSpaceDE w:val="0"/>
        <w:autoSpaceDN w:val="0"/>
        <w:adjustRightInd w:val="0"/>
        <w:spacing w:line="480" w:lineRule="auto"/>
        <w:ind w:firstLine="720"/>
        <w:rPr>
          <w:rFonts w:ascii="Times New Roman" w:hAnsi="Times New Roman" w:cs="Times New Roman"/>
        </w:rPr>
      </w:pPr>
    </w:p>
    <w:p w14:paraId="6E274F59" w14:textId="0EB8C912" w:rsidR="00930375" w:rsidRPr="00AB0A03" w:rsidRDefault="00E601ED" w:rsidP="00D137DD">
      <w:pPr>
        <w:autoSpaceDE w:val="0"/>
        <w:autoSpaceDN w:val="0"/>
        <w:adjustRightInd w:val="0"/>
        <w:spacing w:line="480" w:lineRule="auto"/>
        <w:ind w:firstLine="720"/>
        <w:rPr>
          <w:rFonts w:ascii="Times New Roman" w:hAnsi="Times New Roman" w:cs="Times New Roman"/>
          <w:lang w:val="haw-US"/>
        </w:rPr>
      </w:pPr>
      <w:r>
        <w:rPr>
          <w:rFonts w:ascii="Times New Roman" w:hAnsi="Times New Roman" w:cs="Times New Roman"/>
        </w:rPr>
        <w:t xml:space="preserve"> </w:t>
      </w:r>
      <w:r w:rsidR="00C056C0">
        <w:rPr>
          <w:rFonts w:ascii="Times New Roman" w:hAnsi="Times New Roman" w:cs="Times New Roman"/>
        </w:rPr>
        <w:t>Effects of temperature and acidification in p</w:t>
      </w:r>
      <w:r>
        <w:rPr>
          <w:rFonts w:ascii="Times New Roman" w:hAnsi="Times New Roman" w:cs="Times New Roman"/>
        </w:rPr>
        <w:t xml:space="preserve">ost-metamorphic (juvenile to adult) life stages </w:t>
      </w:r>
      <w:r w:rsidR="00997E44">
        <w:rPr>
          <w:rFonts w:ascii="Times New Roman" w:hAnsi="Times New Roman" w:cs="Times New Roman"/>
        </w:rPr>
        <w:t xml:space="preserve">of </w:t>
      </w:r>
      <w:r w:rsidR="00997E44" w:rsidRPr="00997E44">
        <w:rPr>
          <w:rFonts w:ascii="Times New Roman" w:hAnsi="Times New Roman" w:cs="Times New Roman"/>
          <w:i/>
          <w:iCs/>
        </w:rPr>
        <w:t>T. gratilla</w:t>
      </w:r>
      <w:r w:rsidR="00997E44">
        <w:rPr>
          <w:rFonts w:ascii="Times New Roman" w:hAnsi="Times New Roman" w:cs="Times New Roman"/>
        </w:rPr>
        <w:t xml:space="preserve"> </w:t>
      </w:r>
      <w:r w:rsidR="00CA35EB">
        <w:rPr>
          <w:rFonts w:ascii="Times New Roman" w:hAnsi="Times New Roman" w:cs="Times New Roman"/>
          <w:lang w:val="haw-US"/>
        </w:rPr>
        <w:t>has been</w:t>
      </w:r>
      <w:r w:rsidR="00C056C0">
        <w:rPr>
          <w:rFonts w:ascii="Times New Roman" w:hAnsi="Times New Roman" w:cs="Times New Roman"/>
        </w:rPr>
        <w:t xml:space="preserve"> investigated in two</w:t>
      </w:r>
      <w:r w:rsidR="00997E44">
        <w:rPr>
          <w:rFonts w:ascii="Times New Roman" w:hAnsi="Times New Roman" w:cs="Times New Roman"/>
        </w:rPr>
        <w:t xml:space="preserve"> studies in Australia. </w:t>
      </w:r>
      <w:r w:rsidR="00A756DE">
        <w:rPr>
          <w:rFonts w:ascii="Times New Roman" w:hAnsi="Times New Roman" w:cs="Times New Roman"/>
        </w:rPr>
        <w:fldChar w:fldCharType="begin" w:fldLock="1"/>
      </w:r>
      <w:r w:rsidR="006A0D43">
        <w:rPr>
          <w:rFonts w:ascii="Times New Roman" w:hAnsi="Times New Roman" w:cs="Times New Roman"/>
        </w:rPr>
        <w:instrText>ADDIN CSL_CITATION {"citationItems":[{"id":"ITEM-1","itemData":{"DOI":"10.1021/es5017526","ISBN":"1520-5851 (Electronic)\\r0013-936X (Linking)","ISSN":"15205851","PMID":"25252045","abstract":"We examined the long-term effects of near-future changes in temperature and acidification on skeletal mineralogy, thickness, and strength in the sea urchin Tripneustes gratilla reared in all combinations of three pH (pH 8.1, 7.8, 7.6) and three temperatures (22 degrees C, 25 degrees C, 28 degrees C) from the early juvenile to adult, over 146 days. As the high-magnesium calcite of the echinoderm skeleton is a biomineral form highly sensitive to acidification, and influenced by temperature, we documented the MgCO3 content of the spines, test plates, and teeth. The percentage of MgCO3 varied systematically, with more Mg2+ in the test and spines. The percentage of MgCO3 in the test and teeth, but not the spines increased with temperature. Acidification did not change the percentage MgCO3. Test thickness increased with warming and decreased at pH 7.6, with no interaction between these factors. In crushing tests live urchins mostly ruptured at sutures between the plates. The force required to crush a live urchin was reduced in animals reared in low pH conditions but increased in those reared in warm conditions, a result driven by differences in urchin size. It appears that the interactive effects of warming and acidification on the Mg2+ content and protective function of the sea urchin skeleton will play out in a complex way as global climatic change unfolds.","author":[{"dropping-particle":"","family":"Byrne","given":"Maria","non-dropping-particle":"","parse-names":false,"suffix":""},{"dropping-particle":"","family":"Smith","given":"Abigail M.","non-dropping-particle":"","parse-names":false,"suffix":""},{"dropping-particle":"","family":"West","given":"Samantha","non-dropping-particle":"","parse-names":false,"suffix":""},{"dropping-particle":"","family":"Collard","given":"Marie","non-dropping-particle":"","parse-names":false,"suffix":""},{"dropping-particle":"","family":"Dubois","given":"Philippe","non-dropping-particle":"","parse-names":false,"suffix":""},{"dropping-particle":"","family":"Graba-Landry","given":"Alexia","non-dropping-particle":"","parse-names":false,"suffix":""},{"dropping-particle":"","family":"Dworjanyn","given":"Symon A.","non-dropping-particle":"","parse-names":false,"suffix":""}],"container-title":"Environmental Science and Technology","id":"ITEM-1","issue":"21","issued":{"date-parts":[["2014"]]},"page":"12620-12627","title":"Warming influences Mg2+ content, while warming and acidification influence calcification and test strength of a sea urchin","type":"article-journal","volume":"48"},"uris":["http://www.mendeley.com/documents/?uuid=74f2f4dd-e9b6-479c-95dc-f8c315b032d7"]}],"mendeley":{"formattedCitation":"(Byrne et al., 2014)","manualFormatting":"Byrne et al. (2014)","plainTextFormattedCitation":"(Byrne et al., 2014)","previouslyFormattedCitation":"(Byrne et al., 2014)"},"properties":{"noteIndex":0},"schema":"https://github.com/citation-style-language/schema/raw/master/csl-citation.json"}</w:instrText>
      </w:r>
      <w:r w:rsidR="00A756DE">
        <w:rPr>
          <w:rFonts w:ascii="Times New Roman" w:hAnsi="Times New Roman" w:cs="Times New Roman"/>
        </w:rPr>
        <w:fldChar w:fldCharType="separate"/>
      </w:r>
      <w:r w:rsidR="00A756DE" w:rsidRPr="00A756DE">
        <w:rPr>
          <w:rFonts w:ascii="Times New Roman" w:hAnsi="Times New Roman" w:cs="Times New Roman"/>
          <w:noProof/>
        </w:rPr>
        <w:t>Byrne et al</w:t>
      </w:r>
      <w:r w:rsidR="00A756DE">
        <w:rPr>
          <w:rFonts w:ascii="Times New Roman" w:hAnsi="Times New Roman" w:cs="Times New Roman"/>
          <w:noProof/>
        </w:rPr>
        <w:t>.</w:t>
      </w:r>
      <w:r w:rsidR="00A756DE" w:rsidRPr="00A756DE">
        <w:rPr>
          <w:rFonts w:ascii="Times New Roman" w:hAnsi="Times New Roman" w:cs="Times New Roman"/>
          <w:noProof/>
        </w:rPr>
        <w:t xml:space="preserve"> </w:t>
      </w:r>
      <w:r w:rsidR="00A756DE">
        <w:rPr>
          <w:rFonts w:ascii="Times New Roman" w:hAnsi="Times New Roman" w:cs="Times New Roman"/>
          <w:noProof/>
        </w:rPr>
        <w:t>(</w:t>
      </w:r>
      <w:r w:rsidR="00A756DE" w:rsidRPr="00A756DE">
        <w:rPr>
          <w:rFonts w:ascii="Times New Roman" w:hAnsi="Times New Roman" w:cs="Times New Roman"/>
          <w:noProof/>
        </w:rPr>
        <w:t>2014)</w:t>
      </w:r>
      <w:r w:rsidR="00A756DE">
        <w:rPr>
          <w:rFonts w:ascii="Times New Roman" w:hAnsi="Times New Roman" w:cs="Times New Roman"/>
        </w:rPr>
        <w:fldChar w:fldCharType="end"/>
      </w:r>
      <w:r w:rsidR="00A756DE">
        <w:rPr>
          <w:rFonts w:ascii="Times New Roman" w:hAnsi="Times New Roman" w:cs="Times New Roman"/>
        </w:rPr>
        <w:t xml:space="preserve"> and </w:t>
      </w:r>
      <w:r w:rsidR="00B50915">
        <w:rPr>
          <w:rFonts w:ascii="Times New Roman" w:hAnsi="Times New Roman" w:cs="Times New Roman"/>
        </w:rPr>
        <w:fldChar w:fldCharType="begin" w:fldLock="1"/>
      </w:r>
      <w:r w:rsidR="00206627">
        <w:rPr>
          <w:rFonts w:ascii="Times New Roman" w:hAnsi="Times New Roman" w:cs="Times New Roman"/>
        </w:rPr>
        <w:instrText>ADDIN CSL_CITATION {"citationItems":[{"id":"ITEM-1","itemData":{"DOI":"10.1098/rspb.2017.2684","ISBN":"0962-8452","ISSN":"14712954","PMID":"29643209","abstract":"Understanding how growth trajectories of calcifying invertebrates are affected by changing climate requires acclimation experiments that follow development across life-history transitions. In a long-term acclimation study, the effects of increased acidification and temperature on survival and growth of the tropical sea urchin Tripneustes gratilla from the early juven- ile (5mm test diameter—TD) through the developmental transition to the mature adult (60mmTD) were investigated. Juveniles were reared in a com- bination of three temperature and three pH/pCO2 treatments, including treatments commensurate with global change projections. Elevated tempera- ture and pCO2/pH both affected growth, but there was no interaction between these factors. The urchins grew more slowly at pH 7.6, but not at pH 7.8. Slow growth may be influenced by the inability to compensate coe- lomic fluid acid–base balance at pH 7.6. Growth was faster at þ3 and þ68C compared to that in ambient temperature. Acidification and warming had strong and interactive effects on reproductive potential. Warming increased the gonad index, but acidification decreased it. At pH 7.6 there were vir- tually no gonads in any urchins regardless of temperature. The T. gratilla were larger at maturity under combined near-future warming and acidifica- tion scenarios (þ38C/pH 7.8). Although the juveniles grew and survived in near-future warming and acidification conditions, chronic exposure to these stressors from an early stage altered allocation to somatic and gonad growth. In the absence of phenotypic adjustment, the interactive effects of warming and acidification on the benthic life phases of sea urchins may compromise reproductive fitness and population maintenance as global climatic change unfolds. Electronic","author":[{"dropping-particle":"","family":"Dworjanyn","given":"Symon A","non-dropping-particle":"","parse-names":false,"suffix":""},{"dropping-particle":"","family":"Byrne","given":"Maria","non-dropping-particle":"","parse-names":false,"suffix":""}],"container-title":"Proceedings of the Royal Society B: Biological Sciences","id":"ITEM-1","issue":"1876","issued":{"date-parts":[["2018"]]},"title":"Impacts of ocean acidification on sea urchin growth across the juvenile to mature adult life-stage transition is mitigated by warming","type":"article-journal","volume":"285"},"uris":["http://www.mendeley.com/documents/?uuid=fb984fcf-4f6e-4b2f-95a3-834ce78af949"]}],"mendeley":{"formattedCitation":"(Dworjanyn &amp; Byrne, 2018)","manualFormatting":"Dworjanyn &amp; Byrne (2018)","plainTextFormattedCitation":"(Dworjanyn &amp; Byrne, 2018)","previouslyFormattedCitation":"(Dworjanyn &amp; Byrne, 2018)"},"properties":{"noteIndex":0},"schema":"https://github.com/citation-style-language/schema/raw/master/csl-citation.json"}</w:instrText>
      </w:r>
      <w:r w:rsidR="00B50915">
        <w:rPr>
          <w:rFonts w:ascii="Times New Roman" w:hAnsi="Times New Roman" w:cs="Times New Roman"/>
        </w:rPr>
        <w:fldChar w:fldCharType="separate"/>
      </w:r>
      <w:r w:rsidR="006A0D43" w:rsidRPr="006A0D43">
        <w:rPr>
          <w:rFonts w:ascii="Times New Roman" w:hAnsi="Times New Roman" w:cs="Times New Roman"/>
          <w:noProof/>
        </w:rPr>
        <w:t xml:space="preserve">Dworjanyn &amp; Byrne </w:t>
      </w:r>
      <w:r w:rsidR="006A0D43">
        <w:rPr>
          <w:rFonts w:ascii="Times New Roman" w:hAnsi="Times New Roman" w:cs="Times New Roman"/>
          <w:noProof/>
        </w:rPr>
        <w:t>(</w:t>
      </w:r>
      <w:r w:rsidR="006A0D43" w:rsidRPr="006A0D43">
        <w:rPr>
          <w:rFonts w:ascii="Times New Roman" w:hAnsi="Times New Roman" w:cs="Times New Roman"/>
          <w:noProof/>
        </w:rPr>
        <w:t>2018)</w:t>
      </w:r>
      <w:r w:rsidR="00B50915">
        <w:rPr>
          <w:rFonts w:ascii="Times New Roman" w:hAnsi="Times New Roman" w:cs="Times New Roman"/>
        </w:rPr>
        <w:fldChar w:fldCharType="end"/>
      </w:r>
      <w:r w:rsidR="006A0D43">
        <w:rPr>
          <w:rFonts w:ascii="Times New Roman" w:hAnsi="Times New Roman" w:cs="Times New Roman"/>
        </w:rPr>
        <w:t xml:space="preserve"> used three pH treatments </w:t>
      </w:r>
      <w:r w:rsidR="00A756DE" w:rsidRPr="00A756DE">
        <w:rPr>
          <w:rFonts w:ascii="Times New Roman" w:hAnsi="Times New Roman" w:cs="Times New Roman"/>
        </w:rPr>
        <w:t>(</w:t>
      </w:r>
      <w:r w:rsidR="006A0D43">
        <w:rPr>
          <w:rFonts w:ascii="Times New Roman" w:hAnsi="Times New Roman" w:cs="Times New Roman"/>
        </w:rPr>
        <w:t>control (8.1), -0.3 pH units</w:t>
      </w:r>
      <w:r w:rsidR="0036024E">
        <w:rPr>
          <w:rFonts w:ascii="Times New Roman" w:hAnsi="Times New Roman" w:cs="Times New Roman"/>
        </w:rPr>
        <w:t xml:space="preserve"> (</w:t>
      </w:r>
      <w:r w:rsidR="006A0D43">
        <w:rPr>
          <w:rFonts w:ascii="Times New Roman" w:hAnsi="Times New Roman" w:cs="Times New Roman"/>
        </w:rPr>
        <w:t>7.8</w:t>
      </w:r>
      <w:r w:rsidR="0036024E">
        <w:rPr>
          <w:rFonts w:ascii="Times New Roman" w:hAnsi="Times New Roman" w:cs="Times New Roman"/>
        </w:rPr>
        <w:t>) and</w:t>
      </w:r>
      <w:r w:rsidR="006A0D43">
        <w:rPr>
          <w:rFonts w:ascii="Times New Roman" w:hAnsi="Times New Roman" w:cs="Times New Roman"/>
        </w:rPr>
        <w:t xml:space="preserve"> -0.5</w:t>
      </w:r>
      <w:r w:rsidR="0036024E">
        <w:rPr>
          <w:rFonts w:ascii="Times New Roman" w:hAnsi="Times New Roman" w:cs="Times New Roman"/>
        </w:rPr>
        <w:t xml:space="preserve"> (7.6)</w:t>
      </w:r>
      <w:r w:rsidR="00A756DE" w:rsidRPr="00A756DE">
        <w:rPr>
          <w:rFonts w:ascii="Times New Roman" w:hAnsi="Times New Roman" w:cs="Times New Roman"/>
        </w:rPr>
        <w:t>) and three temperatures (</w:t>
      </w:r>
      <w:r w:rsidR="0036024E">
        <w:rPr>
          <w:rFonts w:ascii="Times New Roman" w:hAnsi="Times New Roman" w:cs="Times New Roman"/>
        </w:rPr>
        <w:t>control (</w:t>
      </w:r>
      <w:r w:rsidR="00A756DE" w:rsidRPr="00A756DE">
        <w:rPr>
          <w:rFonts w:ascii="Times New Roman" w:hAnsi="Times New Roman" w:cs="Times New Roman"/>
        </w:rPr>
        <w:t>22 °C</w:t>
      </w:r>
      <w:r w:rsidR="0036024E">
        <w:rPr>
          <w:rFonts w:ascii="Times New Roman" w:hAnsi="Times New Roman" w:cs="Times New Roman"/>
        </w:rPr>
        <w:t>)</w:t>
      </w:r>
      <w:r w:rsidR="00A756DE" w:rsidRPr="00A756DE">
        <w:rPr>
          <w:rFonts w:ascii="Times New Roman" w:hAnsi="Times New Roman" w:cs="Times New Roman"/>
        </w:rPr>
        <w:t xml:space="preserve">, </w:t>
      </w:r>
      <w:r w:rsidR="0036024E">
        <w:rPr>
          <w:rFonts w:ascii="Times New Roman" w:hAnsi="Times New Roman" w:cs="Times New Roman"/>
        </w:rPr>
        <w:t>+3</w:t>
      </w:r>
      <w:r w:rsidR="0036024E">
        <w:rPr>
          <w:rFonts w:ascii="Times New Roman" w:hAnsi="Times New Roman" w:cs="Times New Roman"/>
        </w:rPr>
        <w:sym w:font="Symbol" w:char="F0B0"/>
      </w:r>
      <w:r w:rsidR="0036024E">
        <w:rPr>
          <w:rFonts w:ascii="Times New Roman" w:hAnsi="Times New Roman" w:cs="Times New Roman"/>
        </w:rPr>
        <w:t xml:space="preserve"> (</w:t>
      </w:r>
      <w:r w:rsidR="00A756DE" w:rsidRPr="00A756DE">
        <w:rPr>
          <w:rFonts w:ascii="Times New Roman" w:hAnsi="Times New Roman" w:cs="Times New Roman"/>
        </w:rPr>
        <w:t>25 °C</w:t>
      </w:r>
      <w:r w:rsidR="0036024E">
        <w:rPr>
          <w:rFonts w:ascii="Times New Roman" w:hAnsi="Times New Roman" w:cs="Times New Roman"/>
        </w:rPr>
        <w:t>)</w:t>
      </w:r>
      <w:r w:rsidR="00A756DE" w:rsidRPr="00A756DE">
        <w:rPr>
          <w:rFonts w:ascii="Times New Roman" w:hAnsi="Times New Roman" w:cs="Times New Roman"/>
        </w:rPr>
        <w:t xml:space="preserve">, </w:t>
      </w:r>
      <w:r w:rsidR="0036024E">
        <w:rPr>
          <w:rFonts w:ascii="Times New Roman" w:hAnsi="Times New Roman" w:cs="Times New Roman"/>
        </w:rPr>
        <w:t>and +6</w:t>
      </w:r>
      <w:r w:rsidR="0036024E">
        <w:rPr>
          <w:rFonts w:ascii="Times New Roman" w:hAnsi="Times New Roman" w:cs="Times New Roman"/>
        </w:rPr>
        <w:sym w:font="Symbol" w:char="F0B0"/>
      </w:r>
      <w:r w:rsidR="0036024E">
        <w:rPr>
          <w:rFonts w:ascii="Times New Roman" w:hAnsi="Times New Roman" w:cs="Times New Roman"/>
        </w:rPr>
        <w:t xml:space="preserve"> (</w:t>
      </w:r>
      <w:r w:rsidR="00A756DE" w:rsidRPr="00A756DE">
        <w:rPr>
          <w:rFonts w:ascii="Times New Roman" w:hAnsi="Times New Roman" w:cs="Times New Roman"/>
        </w:rPr>
        <w:t>28 °C)</w:t>
      </w:r>
      <w:r w:rsidR="0036024E">
        <w:rPr>
          <w:rFonts w:ascii="Times New Roman" w:hAnsi="Times New Roman" w:cs="Times New Roman"/>
        </w:rPr>
        <w:t>)</w:t>
      </w:r>
      <w:r w:rsidR="00647E9F">
        <w:rPr>
          <w:rFonts w:ascii="Times New Roman" w:hAnsi="Times New Roman" w:cs="Times New Roman"/>
        </w:rPr>
        <w:t xml:space="preserve"> </w:t>
      </w:r>
      <w:r w:rsidR="008132C6">
        <w:rPr>
          <w:rFonts w:ascii="Times New Roman" w:hAnsi="Times New Roman" w:cs="Times New Roman"/>
        </w:rPr>
        <w:t xml:space="preserve">and a combination of all </w:t>
      </w:r>
      <w:r w:rsidR="00647E9F">
        <w:rPr>
          <w:rFonts w:ascii="Times New Roman" w:hAnsi="Times New Roman" w:cs="Times New Roman"/>
        </w:rPr>
        <w:t>over 146 days</w:t>
      </w:r>
      <w:r w:rsidR="0036024E">
        <w:rPr>
          <w:rFonts w:ascii="Times New Roman" w:hAnsi="Times New Roman" w:cs="Times New Roman"/>
        </w:rPr>
        <w:t xml:space="preserve">. </w:t>
      </w:r>
      <w:r w:rsidR="00DD6752">
        <w:rPr>
          <w:rFonts w:ascii="Times New Roman" w:hAnsi="Times New Roman" w:cs="Times New Roman"/>
        </w:rPr>
        <w:fldChar w:fldCharType="begin" w:fldLock="1"/>
      </w:r>
      <w:r w:rsidR="00C91A5C">
        <w:rPr>
          <w:rFonts w:ascii="Times New Roman" w:hAnsi="Times New Roman" w:cs="Times New Roman"/>
        </w:rPr>
        <w:instrText>ADDIN CSL_CITATION {"citationItems":[{"id":"ITEM-1","itemData":{"DOI":"10.1021/es5017526","ISBN":"1520-5851 (Electronic)\\r0013-936X (Linking)","ISSN":"15205851","PMID":"25252045","abstract":"We examined the long-term effects of near-future changes in temperature and acidification on skeletal mineralogy, thickness, and strength in the sea urchin Tripneustes gratilla reared in all combinations of three pH (pH 8.1, 7.8, 7.6) and three temperatures (22 degrees C, 25 degrees C, 28 degrees C) from the early juvenile to adult, over 146 days. As the high-magnesium calcite of the echinoderm skeleton is a biomineral form highly sensitive to acidification, and influenced by temperature, we documented the MgCO3 content of the spines, test plates, and teeth. The percentage of MgCO3 varied systematically, with more Mg2+ in the test and spines. The percentage of MgCO3 in the test and teeth, but not the spines increased with temperature. Acidification did not change the percentage MgCO3. Test thickness increased with warming and decreased at pH 7.6, with no interaction between these factors. In crushing tests live urchins mostly ruptured at sutures between the plates. The force required to crush a live urchin was reduced in animals reared in low pH conditions but increased in those reared in warm conditions, a result driven by differences in urchin size. It appears that the interactive effects of warming and acidification on the Mg2+ content and protective function of the sea urchin skeleton will play out in a complex way as global climatic change unfolds.","author":[{"dropping-particle":"","family":"Byrne","given":"Maria","non-dropping-particle":"","parse-names":false,"suffix":""},{"dropping-particle":"","family":"Smith","given":"Abigail M.","non-dropping-particle":"","parse-names":false,"suffix":""},{"dropping-particle":"","family":"West","given":"Samantha","non-dropping-particle":"","parse-names":false,"suffix":""},{"dropping-particle":"","family":"Collard","given":"Marie","non-dropping-particle":"","parse-names":false,"suffix":""},{"dropping-particle":"","family":"Dubois","given":"Philippe","non-dropping-particle":"","parse-names":false,"suffix":""},{"dropping-particle":"","family":"Graba-Landry","given":"Alexia","non-dropping-particle":"","parse-names":false,"suffix":""},{"dropping-particle":"","family":"Dworjanyn","given":"Symon A.","non-dropping-particle":"","parse-names":false,"suffix":""}],"container-title":"Environmental Science and Technology","id":"ITEM-1","issue":"21","issued":{"date-parts":[["2014"]]},"page":"12620-12627","title":"Warming influences Mg2+ content, while warming and acidification influence calcification and test strength of a sea urchin","type":"article-journal","volume":"48"},"uris":["http://www.mendeley.com/documents/?uuid=74f2f4dd-e9b6-479c-95dc-f8c315b032d7"]}],"mendeley":{"formattedCitation":"(Byrne et al., 2014)","manualFormatting":"Byrne et al. (2014)","plainTextFormattedCitation":"(Byrne et al., 2014)","previouslyFormattedCitation":"(Byrne et al., 2014)"},"properties":{"noteIndex":0},"schema":"https://github.com/citation-style-language/schema/raw/master/csl-citation.json"}</w:instrText>
      </w:r>
      <w:r w:rsidR="00DD6752">
        <w:rPr>
          <w:rFonts w:ascii="Times New Roman" w:hAnsi="Times New Roman" w:cs="Times New Roman"/>
        </w:rPr>
        <w:fldChar w:fldCharType="separate"/>
      </w:r>
      <w:r w:rsidR="00DD6752" w:rsidRPr="00DD6752">
        <w:rPr>
          <w:rFonts w:ascii="Times New Roman" w:hAnsi="Times New Roman" w:cs="Times New Roman"/>
          <w:noProof/>
        </w:rPr>
        <w:t>Byrne et al.</w:t>
      </w:r>
      <w:r w:rsidR="00DD6752">
        <w:rPr>
          <w:rFonts w:ascii="Times New Roman" w:hAnsi="Times New Roman" w:cs="Times New Roman"/>
          <w:noProof/>
        </w:rPr>
        <w:t xml:space="preserve"> (</w:t>
      </w:r>
      <w:r w:rsidR="00DD6752" w:rsidRPr="00DD6752">
        <w:rPr>
          <w:rFonts w:ascii="Times New Roman" w:hAnsi="Times New Roman" w:cs="Times New Roman"/>
          <w:noProof/>
        </w:rPr>
        <w:t>2014)</w:t>
      </w:r>
      <w:r w:rsidR="00DD6752">
        <w:rPr>
          <w:rFonts w:ascii="Times New Roman" w:hAnsi="Times New Roman" w:cs="Times New Roman"/>
        </w:rPr>
        <w:fldChar w:fldCharType="end"/>
      </w:r>
      <w:r w:rsidR="00DD6752">
        <w:rPr>
          <w:rFonts w:ascii="Times New Roman" w:hAnsi="Times New Roman" w:cs="Times New Roman"/>
        </w:rPr>
        <w:t xml:space="preserve"> </w:t>
      </w:r>
      <w:r w:rsidR="00647E9F">
        <w:rPr>
          <w:rFonts w:ascii="Times New Roman" w:hAnsi="Times New Roman" w:cs="Times New Roman"/>
        </w:rPr>
        <w:t>found that</w:t>
      </w:r>
      <w:r w:rsidR="002253EF">
        <w:rPr>
          <w:rFonts w:ascii="Times New Roman" w:hAnsi="Times New Roman" w:cs="Times New Roman"/>
          <w:lang w:val="haw-US"/>
        </w:rPr>
        <w:t xml:space="preserve"> OA significantly decreased</w:t>
      </w:r>
      <w:r w:rsidR="00647E9F">
        <w:rPr>
          <w:rFonts w:ascii="Times New Roman" w:hAnsi="Times New Roman" w:cs="Times New Roman"/>
        </w:rPr>
        <w:t xml:space="preserve"> test thickness </w:t>
      </w:r>
      <w:r w:rsidR="002253EF">
        <w:rPr>
          <w:rFonts w:ascii="Times New Roman" w:hAnsi="Times New Roman" w:cs="Times New Roman"/>
          <w:lang w:val="haw-US"/>
        </w:rPr>
        <w:t>but this difference varied</w:t>
      </w:r>
      <w:r w:rsidR="00647E9F">
        <w:rPr>
          <w:rFonts w:ascii="Times New Roman" w:hAnsi="Times New Roman" w:cs="Times New Roman"/>
        </w:rPr>
        <w:t xml:space="preserve"> with </w:t>
      </w:r>
      <w:r w:rsidR="002253EF">
        <w:rPr>
          <w:rFonts w:ascii="Times New Roman" w:hAnsi="Times New Roman" w:cs="Times New Roman"/>
          <w:lang w:val="haw-US"/>
        </w:rPr>
        <w:t>temperature</w:t>
      </w:r>
      <w:r w:rsidR="00647E9F">
        <w:rPr>
          <w:rFonts w:ascii="Times New Roman" w:hAnsi="Times New Roman" w:cs="Times New Roman"/>
        </w:rPr>
        <w:t xml:space="preserve">. </w:t>
      </w:r>
      <w:r w:rsidR="006C6C9A">
        <w:rPr>
          <w:rFonts w:ascii="Times New Roman" w:hAnsi="Times New Roman" w:cs="Times New Roman"/>
        </w:rPr>
        <w:t>Similarly, c</w:t>
      </w:r>
      <w:r w:rsidR="00AE3C2D">
        <w:rPr>
          <w:rFonts w:ascii="Times New Roman" w:hAnsi="Times New Roman" w:cs="Times New Roman"/>
        </w:rPr>
        <w:t>rushing</w:t>
      </w:r>
      <w:r w:rsidR="00233A1E">
        <w:rPr>
          <w:rFonts w:ascii="Times New Roman" w:hAnsi="Times New Roman" w:cs="Times New Roman"/>
        </w:rPr>
        <w:t xml:space="preserve"> strength (force required to crush a live urchin as would occur in a predation event) was reduced in low pH but increased in warm conditions. </w:t>
      </w:r>
      <w:r w:rsidR="00F405F5">
        <w:rPr>
          <w:rFonts w:ascii="Times New Roman" w:hAnsi="Times New Roman" w:cs="Times New Roman"/>
        </w:rPr>
        <w:t>In addition</w:t>
      </w:r>
      <w:r w:rsidR="00D61FDB">
        <w:rPr>
          <w:rFonts w:ascii="Times New Roman" w:hAnsi="Times New Roman" w:cs="Times New Roman"/>
        </w:rPr>
        <w:t xml:space="preserve">, </w:t>
      </w:r>
      <w:r w:rsidR="00C91A5C">
        <w:rPr>
          <w:rFonts w:ascii="Times New Roman" w:hAnsi="Times New Roman" w:cs="Times New Roman"/>
        </w:rPr>
        <w:fldChar w:fldCharType="begin" w:fldLock="1"/>
      </w:r>
      <w:r w:rsidR="00235604">
        <w:rPr>
          <w:rFonts w:ascii="Times New Roman" w:hAnsi="Times New Roman" w:cs="Times New Roman"/>
        </w:rPr>
        <w:instrText>ADDIN CSL_CITATION {"citationItems":[{"id":"ITEM-1","itemData":{"DOI":"10.1098/rspb.2017.2684","ISBN":"0962-8452","ISSN":"14712954","PMID":"29643209","abstract":"Understanding how growth trajectories of calcifying invertebrates are affected by changing climate requires acclimation experiments that follow development across life-history transitions. In a long-term acclimation study, the effects of increased acidification and temperature on survival and growth of the tropical sea urchin Tripneustes gratilla from the early juven- ile (5mm test diameter—TD) through the developmental transition to the mature adult (60mmTD) were investigated. Juveniles were reared in a com- bination of three temperature and three pH/pCO2 treatments, including treatments commensurate with global change projections. Elevated tempera- ture and pCO2/pH both affected growth, but there was no interaction between these factors. The urchins grew more slowly at pH 7.6, but not at pH 7.8. Slow growth may be influenced by the inability to compensate coe- lomic fluid acid–base balance at pH 7.6. Growth was faster at þ3 and þ68C compared to that in ambient temperature. Acidification and warming had strong and interactive effects on reproductive potential. Warming increased the gonad index, but acidification decreased it. At pH 7.6 there were vir- tually no gonads in any urchins regardless of temperature. The T. gratilla were larger at maturity under combined near-future warming and acidifica- tion scenarios (þ38C/pH 7.8). Although the juveniles grew and survived in near-future warming and acidification conditions, chronic exposure to these stressors from an early stage altered allocation to somatic and gonad growth. In the absence of phenotypic adjustment, the interactive effects of warming and acidification on the benthic life phases of sea urchins may compromise reproductive fitness and population maintenance as global climatic change unfolds. Electronic","author":[{"dropping-particle":"","family":"Dworjanyn","given":"Symon A","non-dropping-particle":"","parse-names":false,"suffix":""},{"dropping-particle":"","family":"Byrne","given":"Maria","non-dropping-particle":"","parse-names":false,"suffix":""}],"container-title":"Proceedings of the Royal Society B: Biological Sciences","id":"ITEM-1","issue":"1876","issued":{"date-parts":[["2018"]]},"title":"Impacts of ocean acidification on sea urchin growth across the juvenile to mature adult life-stage transition is mitigated by warming","type":"article-journal","volume":"285"},"uris":["http://www.mendeley.com/documents/?uuid=fb984fcf-4f6e-4b2f-95a3-834ce78af949"]}],"mendeley":{"formattedCitation":"(Dworjanyn &amp; Byrne, 2018)","manualFormatting":"Dworjanyn &amp; Byrne (2018)","plainTextFormattedCitation":"(Dworjanyn &amp; Byrne, 2018)","previouslyFormattedCitation":"(Dworjanyn &amp; Byrne, 2018)"},"properties":{"noteIndex":0},"schema":"https://github.com/citation-style-language/schema/raw/master/csl-citation.json"}</w:instrText>
      </w:r>
      <w:r w:rsidR="00C91A5C">
        <w:rPr>
          <w:rFonts w:ascii="Times New Roman" w:hAnsi="Times New Roman" w:cs="Times New Roman"/>
        </w:rPr>
        <w:fldChar w:fldCharType="separate"/>
      </w:r>
      <w:r w:rsidR="00C91A5C" w:rsidRPr="00C91A5C">
        <w:rPr>
          <w:rFonts w:ascii="Times New Roman" w:hAnsi="Times New Roman" w:cs="Times New Roman"/>
          <w:noProof/>
        </w:rPr>
        <w:t xml:space="preserve">Dworjanyn &amp; Byrne </w:t>
      </w:r>
      <w:r w:rsidR="00C91A5C">
        <w:rPr>
          <w:rFonts w:ascii="Times New Roman" w:hAnsi="Times New Roman" w:cs="Times New Roman"/>
          <w:noProof/>
        </w:rPr>
        <w:t>(</w:t>
      </w:r>
      <w:r w:rsidR="00C91A5C" w:rsidRPr="00C91A5C">
        <w:rPr>
          <w:rFonts w:ascii="Times New Roman" w:hAnsi="Times New Roman" w:cs="Times New Roman"/>
          <w:noProof/>
        </w:rPr>
        <w:t>2018)</w:t>
      </w:r>
      <w:r w:rsidR="00C91A5C">
        <w:rPr>
          <w:rFonts w:ascii="Times New Roman" w:hAnsi="Times New Roman" w:cs="Times New Roman"/>
        </w:rPr>
        <w:fldChar w:fldCharType="end"/>
      </w:r>
      <w:r w:rsidR="00C91A5C">
        <w:rPr>
          <w:rFonts w:ascii="Times New Roman" w:hAnsi="Times New Roman" w:cs="Times New Roman"/>
        </w:rPr>
        <w:t xml:space="preserve"> </w:t>
      </w:r>
      <w:r w:rsidR="003D16F0">
        <w:rPr>
          <w:rFonts w:ascii="Times New Roman" w:hAnsi="Times New Roman" w:cs="Times New Roman"/>
        </w:rPr>
        <w:t xml:space="preserve">found that temperature and acidification had </w:t>
      </w:r>
      <w:r w:rsidR="003D16F0">
        <w:rPr>
          <w:rFonts w:ascii="Times New Roman" w:hAnsi="Times New Roman" w:cs="Times New Roman"/>
        </w:rPr>
        <w:lastRenderedPageBreak/>
        <w:t xml:space="preserve">interactive effects on reproductive potential, with warming increasing gonad index and OA decreasing it. </w:t>
      </w:r>
      <w:r w:rsidR="00BC2C3A">
        <w:rPr>
          <w:rFonts w:ascii="Times New Roman" w:hAnsi="Times New Roman" w:cs="Times New Roman"/>
        </w:rPr>
        <w:t>However, a</w:t>
      </w:r>
      <w:r w:rsidR="00EC59A6">
        <w:rPr>
          <w:rFonts w:ascii="Times New Roman" w:hAnsi="Times New Roman" w:cs="Times New Roman"/>
        </w:rPr>
        <w:t xml:space="preserve">t the lowest pH of 7.6, virtually no gonads were present. </w:t>
      </w:r>
      <w:r w:rsidR="003D16F0">
        <w:rPr>
          <w:rFonts w:ascii="Times New Roman" w:hAnsi="Times New Roman" w:cs="Times New Roman"/>
        </w:rPr>
        <w:t xml:space="preserve">Growth </w:t>
      </w:r>
      <w:r w:rsidR="00B53833">
        <w:rPr>
          <w:rFonts w:ascii="Times New Roman" w:hAnsi="Times New Roman" w:cs="Times New Roman"/>
        </w:rPr>
        <w:t>increased in both warmer temperatures (+3</w:t>
      </w:r>
      <w:r w:rsidR="00B53833">
        <w:rPr>
          <w:rFonts w:ascii="Times New Roman" w:hAnsi="Times New Roman" w:cs="Times New Roman"/>
        </w:rPr>
        <w:sym w:font="Symbol" w:char="F0B0"/>
      </w:r>
      <w:r w:rsidR="00B53833">
        <w:rPr>
          <w:rFonts w:ascii="Times New Roman" w:hAnsi="Times New Roman" w:cs="Times New Roman"/>
        </w:rPr>
        <w:t>C and +6</w:t>
      </w:r>
      <w:r w:rsidR="00B53833">
        <w:rPr>
          <w:rFonts w:ascii="Times New Roman" w:hAnsi="Times New Roman" w:cs="Times New Roman"/>
        </w:rPr>
        <w:sym w:font="Symbol" w:char="F0B0"/>
      </w:r>
      <w:r w:rsidR="00B53833">
        <w:rPr>
          <w:rFonts w:ascii="Times New Roman" w:hAnsi="Times New Roman" w:cs="Times New Roman"/>
        </w:rPr>
        <w:t xml:space="preserve">C) than ambient and decreased in the lowest pH treatment (-0.5 pH units) with no interaction between these factors. </w:t>
      </w:r>
      <w:r w:rsidR="000D09EB">
        <w:rPr>
          <w:rFonts w:ascii="Times New Roman" w:hAnsi="Times New Roman" w:cs="Times New Roman"/>
        </w:rPr>
        <w:t>These</w:t>
      </w:r>
      <w:r w:rsidR="00233A1E">
        <w:rPr>
          <w:rFonts w:ascii="Times New Roman" w:hAnsi="Times New Roman" w:cs="Times New Roman"/>
        </w:rPr>
        <w:t xml:space="preserve"> studies reveal </w:t>
      </w:r>
      <w:r w:rsidR="000D09EB">
        <w:rPr>
          <w:rFonts w:ascii="Times New Roman" w:hAnsi="Times New Roman" w:cs="Times New Roman"/>
        </w:rPr>
        <w:t xml:space="preserve">the </w:t>
      </w:r>
      <w:r w:rsidR="00233A1E">
        <w:rPr>
          <w:rFonts w:ascii="Times New Roman" w:hAnsi="Times New Roman" w:cs="Times New Roman"/>
        </w:rPr>
        <w:t>comple</w:t>
      </w:r>
      <w:r w:rsidR="000D09EB">
        <w:rPr>
          <w:rFonts w:ascii="Times New Roman" w:hAnsi="Times New Roman" w:cs="Times New Roman"/>
        </w:rPr>
        <w:t xml:space="preserve">xity of </w:t>
      </w:r>
      <w:r w:rsidR="008132C6">
        <w:rPr>
          <w:rFonts w:ascii="Times New Roman" w:hAnsi="Times New Roman" w:cs="Times New Roman"/>
        </w:rPr>
        <w:t>multi-stressor experiments</w:t>
      </w:r>
      <w:r w:rsidR="00A9047F">
        <w:rPr>
          <w:rFonts w:ascii="Times New Roman" w:hAnsi="Times New Roman" w:cs="Times New Roman"/>
        </w:rPr>
        <w:t xml:space="preserve"> </w:t>
      </w:r>
      <w:r w:rsidR="00EC564B">
        <w:rPr>
          <w:rFonts w:ascii="Times New Roman" w:hAnsi="Times New Roman" w:cs="Times New Roman"/>
        </w:rPr>
        <w:t xml:space="preserve">that are further </w:t>
      </w:r>
      <w:r w:rsidR="00DB3E7A">
        <w:rPr>
          <w:rFonts w:ascii="Times New Roman" w:hAnsi="Times New Roman" w:cs="Times New Roman"/>
        </w:rPr>
        <w:t>exacerbated</w:t>
      </w:r>
      <w:r w:rsidR="00EC564B">
        <w:rPr>
          <w:rFonts w:ascii="Times New Roman" w:hAnsi="Times New Roman" w:cs="Times New Roman"/>
        </w:rPr>
        <w:t xml:space="preserve"> by the difficulty </w:t>
      </w:r>
      <w:r w:rsidR="00DB3E7A">
        <w:rPr>
          <w:rFonts w:ascii="Times New Roman" w:hAnsi="Times New Roman" w:cs="Times New Roman"/>
        </w:rPr>
        <w:t>of</w:t>
      </w:r>
      <w:r w:rsidR="00EC564B">
        <w:rPr>
          <w:rFonts w:ascii="Times New Roman" w:hAnsi="Times New Roman" w:cs="Times New Roman"/>
        </w:rPr>
        <w:t xml:space="preserve"> </w:t>
      </w:r>
      <w:r w:rsidR="00DB3E7A">
        <w:rPr>
          <w:rFonts w:ascii="Times New Roman" w:hAnsi="Times New Roman" w:cs="Times New Roman"/>
        </w:rPr>
        <w:t xml:space="preserve">maintaining </w:t>
      </w:r>
      <w:r w:rsidR="00EC564B">
        <w:rPr>
          <w:rFonts w:ascii="Times New Roman" w:hAnsi="Times New Roman" w:cs="Times New Roman"/>
        </w:rPr>
        <w:t xml:space="preserve">long-term </w:t>
      </w:r>
      <w:r w:rsidR="00DB3E7A">
        <w:rPr>
          <w:rFonts w:ascii="Times New Roman" w:hAnsi="Times New Roman" w:cs="Times New Roman"/>
        </w:rPr>
        <w:t>experiments</w:t>
      </w:r>
      <w:r w:rsidR="00C056C0">
        <w:rPr>
          <w:rFonts w:ascii="Times New Roman" w:hAnsi="Times New Roman" w:cs="Times New Roman"/>
        </w:rPr>
        <w:t>.</w:t>
      </w:r>
      <w:r w:rsidR="00AB0A03">
        <w:rPr>
          <w:rFonts w:ascii="Times New Roman" w:hAnsi="Times New Roman" w:cs="Times New Roman"/>
          <w:lang w:val="haw-US"/>
        </w:rPr>
        <w:t xml:space="preserve"> Research on </w:t>
      </w:r>
      <w:r w:rsidR="00AB0A03" w:rsidRPr="00AB0A03">
        <w:rPr>
          <w:rFonts w:ascii="Times New Roman" w:hAnsi="Times New Roman" w:cs="Times New Roman"/>
          <w:i/>
          <w:iCs/>
          <w:lang w:val="haw-US"/>
        </w:rPr>
        <w:t>T. gratilla</w:t>
      </w:r>
      <w:r w:rsidR="00AB0A03">
        <w:rPr>
          <w:rFonts w:ascii="Times New Roman" w:hAnsi="Times New Roman" w:cs="Times New Roman"/>
          <w:lang w:val="haw-US"/>
        </w:rPr>
        <w:t xml:space="preserve"> reflect similar results </w:t>
      </w:r>
      <w:r w:rsidR="00944160">
        <w:rPr>
          <w:rFonts w:ascii="Times New Roman" w:hAnsi="Times New Roman" w:cs="Times New Roman"/>
          <w:lang w:val="haw-US"/>
        </w:rPr>
        <w:t>to</w:t>
      </w:r>
      <w:r w:rsidR="00AB0A03">
        <w:rPr>
          <w:rFonts w:ascii="Times New Roman" w:hAnsi="Times New Roman" w:cs="Times New Roman"/>
          <w:lang w:val="haw-US"/>
        </w:rPr>
        <w:t xml:space="preserve"> other species </w:t>
      </w:r>
      <w:r w:rsidR="00722111">
        <w:rPr>
          <w:rFonts w:ascii="Times New Roman" w:hAnsi="Times New Roman" w:cs="Times New Roman"/>
          <w:lang w:val="haw-US"/>
        </w:rPr>
        <w:t>(</w:t>
      </w:r>
      <w:r w:rsidR="00AB0A03">
        <w:rPr>
          <w:rFonts w:ascii="Times New Roman" w:hAnsi="Times New Roman" w:cs="Times New Roman"/>
          <w:lang w:val="haw-US"/>
        </w:rPr>
        <w:t>as indicated in tables 4.1-4.3</w:t>
      </w:r>
      <w:r w:rsidR="00722111">
        <w:rPr>
          <w:rFonts w:ascii="Times New Roman" w:hAnsi="Times New Roman" w:cs="Times New Roman"/>
          <w:lang w:val="haw-US"/>
        </w:rPr>
        <w:t>)</w:t>
      </w:r>
      <w:r w:rsidR="00AB0A03">
        <w:rPr>
          <w:rFonts w:ascii="Times New Roman" w:hAnsi="Times New Roman" w:cs="Times New Roman"/>
          <w:lang w:val="haw-US"/>
        </w:rPr>
        <w:t xml:space="preserve">, however results </w:t>
      </w:r>
      <w:r w:rsidR="00722111">
        <w:rPr>
          <w:rFonts w:ascii="Times New Roman" w:hAnsi="Times New Roman" w:cs="Times New Roman"/>
          <w:lang w:val="haw-US"/>
        </w:rPr>
        <w:t xml:space="preserve">of </w:t>
      </w:r>
      <w:r w:rsidR="00AB0A03">
        <w:rPr>
          <w:rFonts w:ascii="Times New Roman" w:hAnsi="Times New Roman" w:cs="Times New Roman"/>
          <w:lang w:val="haw-US"/>
        </w:rPr>
        <w:t xml:space="preserve">these studies </w:t>
      </w:r>
      <w:r w:rsidR="00266048">
        <w:rPr>
          <w:rFonts w:ascii="Times New Roman" w:hAnsi="Times New Roman" w:cs="Times New Roman"/>
          <w:lang w:val="haw-US"/>
        </w:rPr>
        <w:t xml:space="preserve">also </w:t>
      </w:r>
      <w:r w:rsidR="00AB0A03">
        <w:rPr>
          <w:rFonts w:ascii="Times New Roman" w:hAnsi="Times New Roman" w:cs="Times New Roman"/>
          <w:lang w:val="haw-US"/>
        </w:rPr>
        <w:t xml:space="preserve">reveal </w:t>
      </w:r>
      <w:r w:rsidR="00722111">
        <w:rPr>
          <w:rFonts w:ascii="Times New Roman" w:hAnsi="Times New Roman" w:cs="Times New Roman"/>
          <w:lang w:val="haw-US"/>
        </w:rPr>
        <w:t xml:space="preserve">that </w:t>
      </w:r>
      <w:r w:rsidR="00AB0A03" w:rsidRPr="00A816FF">
        <w:rPr>
          <w:rFonts w:ascii="Times New Roman" w:hAnsi="Times New Roman" w:cs="Times New Roman"/>
          <w:lang w:val="haw-US"/>
        </w:rPr>
        <w:t>sea urchin</w:t>
      </w:r>
      <w:r w:rsidR="00722111">
        <w:rPr>
          <w:rFonts w:ascii="Times New Roman" w:hAnsi="Times New Roman" w:cs="Times New Roman"/>
          <w:lang w:val="haw-US"/>
        </w:rPr>
        <w:t xml:space="preserve"> response to environmental changes are</w:t>
      </w:r>
      <w:r w:rsidR="00AB0A03">
        <w:rPr>
          <w:rFonts w:ascii="Times New Roman" w:hAnsi="Times New Roman" w:cs="Times New Roman"/>
          <w:lang w:val="haw-US"/>
        </w:rPr>
        <w:t xml:space="preserve"> vari</w:t>
      </w:r>
      <w:r w:rsidR="00266048">
        <w:rPr>
          <w:rFonts w:ascii="Times New Roman" w:hAnsi="Times New Roman" w:cs="Times New Roman"/>
          <w:lang w:val="haw-US"/>
        </w:rPr>
        <w:t>a</w:t>
      </w:r>
      <w:r w:rsidR="00AB0A03">
        <w:rPr>
          <w:rFonts w:ascii="Times New Roman" w:hAnsi="Times New Roman" w:cs="Times New Roman"/>
          <w:lang w:val="haw-US"/>
        </w:rPr>
        <w:t>ble within and between species</w:t>
      </w:r>
      <w:r w:rsidR="00722111">
        <w:rPr>
          <w:rFonts w:ascii="Times New Roman" w:hAnsi="Times New Roman" w:cs="Times New Roman"/>
          <w:lang w:val="haw-US"/>
        </w:rPr>
        <w:t xml:space="preserve">, making it difficult to predict responses. </w:t>
      </w:r>
    </w:p>
    <w:p w14:paraId="160F7BB8" w14:textId="70A5881F" w:rsidR="004910A2" w:rsidRPr="00BF5A4D" w:rsidRDefault="00BF5A4D" w:rsidP="00BF5A4D">
      <w:pPr>
        <w:autoSpaceDE w:val="0"/>
        <w:autoSpaceDN w:val="0"/>
        <w:adjustRightInd w:val="0"/>
        <w:spacing w:line="480" w:lineRule="auto"/>
        <w:ind w:firstLine="720"/>
        <w:rPr>
          <w:rFonts w:ascii="Times New Roman" w:hAnsi="Times New Roman" w:cs="Times New Roman"/>
        </w:rPr>
        <w:sectPr w:rsidR="004910A2" w:rsidRPr="00BF5A4D" w:rsidSect="009E2373">
          <w:pgSz w:w="12240" w:h="15840"/>
          <w:pgMar w:top="1440" w:right="1440" w:bottom="1440" w:left="1440" w:header="720" w:footer="720" w:gutter="0"/>
          <w:pgNumType w:start="1"/>
          <w:cols w:space="720"/>
          <w:titlePg/>
          <w:docGrid w:linePitch="360"/>
        </w:sectPr>
      </w:pPr>
      <w:r>
        <w:rPr>
          <w:rFonts w:ascii="Times New Roman" w:hAnsi="Times New Roman" w:cs="Times New Roman"/>
        </w:rPr>
        <w:t>This research seeks to contribute to</w:t>
      </w:r>
      <w:r w:rsidR="005A0629">
        <w:rPr>
          <w:rFonts w:ascii="Times New Roman" w:hAnsi="Times New Roman" w:cs="Times New Roman"/>
          <w:lang w:val="haw-US"/>
        </w:rPr>
        <w:t xml:space="preserve"> and expand on</w:t>
      </w:r>
      <w:r>
        <w:rPr>
          <w:rFonts w:ascii="Times New Roman" w:hAnsi="Times New Roman" w:cs="Times New Roman"/>
        </w:rPr>
        <w:t xml:space="preserve"> the current understanding of the effects of climate change</w:t>
      </w:r>
      <w:r w:rsidR="00475427">
        <w:rPr>
          <w:rFonts w:ascii="Times New Roman" w:hAnsi="Times New Roman" w:cs="Times New Roman"/>
          <w:lang w:val="haw-US"/>
        </w:rPr>
        <w:t xml:space="preserve">, specifically </w:t>
      </w:r>
      <w:r w:rsidR="00A46CE3">
        <w:rPr>
          <w:rFonts w:ascii="Times New Roman" w:hAnsi="Times New Roman" w:cs="Times New Roman"/>
          <w:lang w:val="haw-US"/>
        </w:rPr>
        <w:t>warming and acidification,</w:t>
      </w:r>
      <w:r>
        <w:rPr>
          <w:rFonts w:ascii="Times New Roman" w:hAnsi="Times New Roman" w:cs="Times New Roman"/>
        </w:rPr>
        <w:t xml:space="preserve"> on this ecologically important sea urchin</w:t>
      </w:r>
      <w:r w:rsidR="005A0629">
        <w:rPr>
          <w:rFonts w:ascii="Times New Roman" w:hAnsi="Times New Roman" w:cs="Times New Roman"/>
          <w:lang w:val="haw-US"/>
        </w:rPr>
        <w:t xml:space="preserve">. </w:t>
      </w:r>
      <w:r w:rsidR="005576FD">
        <w:rPr>
          <w:rFonts w:ascii="Times New Roman" w:hAnsi="Times New Roman" w:cs="Times New Roman"/>
          <w:lang w:val="haw-US"/>
        </w:rPr>
        <w:t xml:space="preserve">By investigating </w:t>
      </w:r>
      <w:r w:rsidR="005576FD" w:rsidRPr="00D95440">
        <w:rPr>
          <w:rFonts w:ascii="Times New Roman" w:hAnsi="Times New Roman" w:cs="Times New Roman"/>
          <w:i/>
          <w:iCs/>
        </w:rPr>
        <w:t>T. gratilla</w:t>
      </w:r>
      <w:r w:rsidR="005576FD">
        <w:rPr>
          <w:rFonts w:ascii="Times New Roman" w:hAnsi="Times New Roman" w:cs="Times New Roman"/>
        </w:rPr>
        <w:t xml:space="preserve"> </w:t>
      </w:r>
      <w:r w:rsidR="005576FD">
        <w:rPr>
          <w:rFonts w:ascii="Times New Roman" w:hAnsi="Times New Roman" w:cs="Times New Roman"/>
          <w:lang w:val="haw-US"/>
        </w:rPr>
        <w:t>native to</w:t>
      </w:r>
      <w:r w:rsidR="005576FD">
        <w:rPr>
          <w:rFonts w:ascii="Times New Roman" w:hAnsi="Times New Roman" w:cs="Times New Roman"/>
        </w:rPr>
        <w:t xml:space="preserve"> </w:t>
      </w:r>
      <w:r w:rsidR="005576FD">
        <w:rPr>
          <w:rFonts w:ascii="Times New Roman" w:hAnsi="Times New Roman" w:cs="Times New Roman"/>
          <w:lang w:val="haw-US"/>
        </w:rPr>
        <w:t xml:space="preserve">Hawaiʻi, </w:t>
      </w:r>
      <w:r w:rsidR="005612EC">
        <w:rPr>
          <w:rFonts w:ascii="Times New Roman" w:hAnsi="Times New Roman" w:cs="Times New Roman"/>
        </w:rPr>
        <w:t>I</w:t>
      </w:r>
      <w:r w:rsidR="005576FD">
        <w:rPr>
          <w:rFonts w:ascii="Times New Roman" w:hAnsi="Times New Roman" w:cs="Times New Roman"/>
          <w:lang w:val="haw-US"/>
        </w:rPr>
        <w:t xml:space="preserve"> aim to add to the </w:t>
      </w:r>
      <w:r w:rsidR="00266048">
        <w:rPr>
          <w:rFonts w:ascii="Times New Roman" w:hAnsi="Times New Roman" w:cs="Times New Roman"/>
          <w:lang w:val="haw-US"/>
        </w:rPr>
        <w:t xml:space="preserve">understanding </w:t>
      </w:r>
      <w:r w:rsidR="005576FD">
        <w:rPr>
          <w:rFonts w:ascii="Times New Roman" w:hAnsi="Times New Roman" w:cs="Times New Roman"/>
          <w:lang w:val="haw-US"/>
        </w:rPr>
        <w:t xml:space="preserve">of subtropical populations </w:t>
      </w:r>
      <w:r w:rsidR="00527DEF">
        <w:rPr>
          <w:rFonts w:ascii="Times New Roman" w:hAnsi="Times New Roman" w:cs="Times New Roman"/>
          <w:lang w:val="haw-US"/>
        </w:rPr>
        <w:t>to</w:t>
      </w:r>
      <w:r w:rsidR="003432D8">
        <w:rPr>
          <w:rFonts w:ascii="Times New Roman" w:hAnsi="Times New Roman" w:cs="Times New Roman"/>
          <w:lang w:val="haw-US"/>
        </w:rPr>
        <w:t xml:space="preserve"> </w:t>
      </w:r>
      <w:r w:rsidR="005576FD">
        <w:rPr>
          <w:rFonts w:ascii="Times New Roman" w:hAnsi="Times New Roman" w:cs="Times New Roman"/>
          <w:lang w:val="haw-US"/>
        </w:rPr>
        <w:t>include</w:t>
      </w:r>
      <w:r w:rsidR="00527DEF">
        <w:rPr>
          <w:rFonts w:ascii="Times New Roman" w:hAnsi="Times New Roman" w:cs="Times New Roman"/>
          <w:lang w:val="haw-US"/>
        </w:rPr>
        <w:t xml:space="preserve"> these</w:t>
      </w:r>
      <w:r w:rsidR="005576FD">
        <w:rPr>
          <w:rFonts w:ascii="Times New Roman" w:hAnsi="Times New Roman" w:cs="Times New Roman"/>
          <w:lang w:val="haw-US"/>
        </w:rPr>
        <w:t xml:space="preserve"> tropical</w:t>
      </w:r>
      <w:r w:rsidR="003432D8">
        <w:rPr>
          <w:rFonts w:ascii="Times New Roman" w:hAnsi="Times New Roman" w:cs="Times New Roman"/>
          <w:lang w:val="haw-US"/>
        </w:rPr>
        <w:t xml:space="preserve"> individuals </w:t>
      </w:r>
      <w:r w:rsidR="00DB5035">
        <w:rPr>
          <w:rFonts w:ascii="Times New Roman" w:hAnsi="Times New Roman" w:cs="Times New Roman"/>
          <w:lang w:val="haw-US"/>
        </w:rPr>
        <w:t xml:space="preserve">to further </w:t>
      </w:r>
      <w:r w:rsidR="00280409">
        <w:rPr>
          <w:rFonts w:ascii="Times New Roman" w:hAnsi="Times New Roman" w:cs="Times New Roman"/>
          <w:lang w:val="haw-US"/>
        </w:rPr>
        <w:t xml:space="preserve">identify responses of </w:t>
      </w:r>
      <w:r w:rsidR="003432D8">
        <w:rPr>
          <w:rFonts w:ascii="Times New Roman" w:hAnsi="Times New Roman" w:cs="Times New Roman"/>
          <w:lang w:val="haw-US"/>
        </w:rPr>
        <w:t>those near</w:t>
      </w:r>
      <w:r w:rsidR="00280409">
        <w:rPr>
          <w:rFonts w:ascii="Times New Roman" w:hAnsi="Times New Roman" w:cs="Times New Roman"/>
          <w:lang w:val="haw-US"/>
        </w:rPr>
        <w:t>er</w:t>
      </w:r>
      <w:r w:rsidR="003432D8">
        <w:rPr>
          <w:rFonts w:ascii="Times New Roman" w:hAnsi="Times New Roman" w:cs="Times New Roman"/>
          <w:lang w:val="haw-US"/>
        </w:rPr>
        <w:t xml:space="preserve"> </w:t>
      </w:r>
      <w:r w:rsidR="00280409">
        <w:rPr>
          <w:rFonts w:ascii="Times New Roman" w:hAnsi="Times New Roman" w:cs="Times New Roman"/>
          <w:lang w:val="haw-US"/>
        </w:rPr>
        <w:t>to their</w:t>
      </w:r>
      <w:r w:rsidR="003432D8">
        <w:rPr>
          <w:rFonts w:ascii="Times New Roman" w:hAnsi="Times New Roman" w:cs="Times New Roman"/>
          <w:lang w:val="haw-US"/>
        </w:rPr>
        <w:t xml:space="preserve"> thermal maximum.</w:t>
      </w:r>
      <w:r>
        <w:rPr>
          <w:rFonts w:ascii="Times New Roman" w:hAnsi="Times New Roman" w:cs="Times New Roman"/>
          <w:lang w:val="haw-US"/>
        </w:rPr>
        <w:t xml:space="preserve"> </w:t>
      </w:r>
      <w:r w:rsidR="00054466">
        <w:rPr>
          <w:rFonts w:ascii="Times New Roman" w:hAnsi="Times New Roman" w:cs="Times New Roman"/>
        </w:rPr>
        <w:t>I</w:t>
      </w:r>
      <w:r>
        <w:rPr>
          <w:rFonts w:ascii="Times New Roman" w:hAnsi="Times New Roman" w:cs="Times New Roman"/>
          <w:lang w:val="haw-US"/>
        </w:rPr>
        <w:t xml:space="preserve"> </w:t>
      </w:r>
      <w:bookmarkStart w:id="6" w:name="Methods"/>
      <w:r w:rsidR="003432D8">
        <w:rPr>
          <w:rFonts w:ascii="Times New Roman" w:hAnsi="Times New Roman" w:cs="Times New Roman"/>
          <w:lang w:val="haw-US"/>
        </w:rPr>
        <w:t xml:space="preserve">predicted that </w:t>
      </w:r>
      <w:r w:rsidR="009E1169">
        <w:rPr>
          <w:rFonts w:ascii="Times New Roman" w:hAnsi="Times New Roman" w:cs="Times New Roman"/>
          <w:lang w:val="haw-US"/>
        </w:rPr>
        <w:t xml:space="preserve">1) </w:t>
      </w:r>
      <w:r w:rsidR="003432D8">
        <w:rPr>
          <w:rFonts w:ascii="Times New Roman" w:hAnsi="Times New Roman" w:cs="Times New Roman"/>
          <w:lang w:val="haw-US"/>
        </w:rPr>
        <w:t xml:space="preserve">temperature would influence </w:t>
      </w:r>
      <w:r w:rsidR="00575B09">
        <w:rPr>
          <w:rFonts w:ascii="Times New Roman" w:hAnsi="Times New Roman" w:cs="Times New Roman"/>
          <w:lang w:val="haw-US"/>
        </w:rPr>
        <w:t>growth</w:t>
      </w:r>
      <w:r w:rsidR="00896C1B">
        <w:rPr>
          <w:rFonts w:ascii="Times New Roman" w:hAnsi="Times New Roman" w:cs="Times New Roman"/>
          <w:lang w:val="haw-US"/>
        </w:rPr>
        <w:t xml:space="preserve"> negatively</w:t>
      </w:r>
      <w:r w:rsidR="00575B09">
        <w:rPr>
          <w:rFonts w:ascii="Times New Roman" w:hAnsi="Times New Roman" w:cs="Times New Roman"/>
          <w:lang w:val="haw-US"/>
        </w:rPr>
        <w:t xml:space="preserve"> </w:t>
      </w:r>
      <w:r w:rsidR="00353B91">
        <w:rPr>
          <w:rFonts w:ascii="Times New Roman" w:hAnsi="Times New Roman" w:cs="Times New Roman"/>
        </w:rPr>
        <w:t>beyond</w:t>
      </w:r>
      <w:r w:rsidR="00896C1B">
        <w:rPr>
          <w:rFonts w:ascii="Times New Roman" w:hAnsi="Times New Roman" w:cs="Times New Roman"/>
          <w:lang w:val="haw-US"/>
        </w:rPr>
        <w:t xml:space="preserve"> </w:t>
      </w:r>
      <w:r w:rsidR="00353B91">
        <w:rPr>
          <w:rFonts w:ascii="Times New Roman" w:hAnsi="Times New Roman" w:cs="Times New Roman"/>
        </w:rPr>
        <w:t xml:space="preserve">a </w:t>
      </w:r>
      <w:r w:rsidR="00896C1B">
        <w:rPr>
          <w:rFonts w:ascii="Times New Roman" w:hAnsi="Times New Roman" w:cs="Times New Roman"/>
          <w:lang w:val="haw-US"/>
        </w:rPr>
        <w:t xml:space="preserve">thermal threshold </w:t>
      </w:r>
      <w:r w:rsidR="00353B91">
        <w:rPr>
          <w:rFonts w:ascii="Times New Roman" w:hAnsi="Times New Roman" w:cs="Times New Roman"/>
        </w:rPr>
        <w:t>but</w:t>
      </w:r>
      <w:r w:rsidR="00202569">
        <w:rPr>
          <w:rFonts w:ascii="Times New Roman" w:hAnsi="Times New Roman" w:cs="Times New Roman"/>
          <w:lang w:val="haw-US"/>
        </w:rPr>
        <w:t xml:space="preserve"> may </w:t>
      </w:r>
      <w:r w:rsidR="009E1169">
        <w:rPr>
          <w:rFonts w:ascii="Times New Roman" w:hAnsi="Times New Roman" w:cs="Times New Roman"/>
          <w:lang w:val="haw-US"/>
        </w:rPr>
        <w:t xml:space="preserve">enhance growth if within the normal range and 2) acidification would </w:t>
      </w:r>
      <w:r w:rsidR="00830BBF">
        <w:rPr>
          <w:rFonts w:ascii="Times New Roman" w:hAnsi="Times New Roman" w:cs="Times New Roman"/>
          <w:lang w:val="haw-US"/>
        </w:rPr>
        <w:t>impede</w:t>
      </w:r>
      <w:r w:rsidR="009E1169">
        <w:rPr>
          <w:rFonts w:ascii="Times New Roman" w:hAnsi="Times New Roman" w:cs="Times New Roman"/>
          <w:lang w:val="haw-US"/>
        </w:rPr>
        <w:t xml:space="preserve"> calcificatio</w:t>
      </w:r>
      <w:r w:rsidR="00781D88">
        <w:rPr>
          <w:rFonts w:ascii="Times New Roman" w:hAnsi="Times New Roman" w:cs="Times New Roman"/>
          <w:lang w:val="haw-US"/>
        </w:rPr>
        <w:t xml:space="preserve">n, with potential interactive effects of temperature offsetting the negative effects of acidification. </w:t>
      </w:r>
    </w:p>
    <w:p w14:paraId="4ECC39D5" w14:textId="2D0C9615" w:rsidR="006F5953" w:rsidRPr="00C860EF" w:rsidRDefault="004910A2" w:rsidP="004910A2">
      <w:pPr>
        <w:jc w:val="center"/>
        <w:rPr>
          <w:rFonts w:ascii="Times New Roman" w:hAnsi="Times New Roman" w:cs="Times New Roman"/>
          <w:b/>
          <w:bCs/>
          <w:color w:val="000000" w:themeColor="text1"/>
        </w:rPr>
      </w:pPr>
      <w:bookmarkStart w:id="7" w:name="Table1MeanResults"/>
      <w:bookmarkStart w:id="8" w:name="Appendix"/>
      <w:bookmarkEnd w:id="7"/>
      <w:bookmarkEnd w:id="8"/>
      <w:r>
        <w:rPr>
          <w:rFonts w:ascii="Times New Roman" w:hAnsi="Times New Roman" w:cs="Times New Roman"/>
          <w:b/>
          <w:bCs/>
          <w:color w:val="000000" w:themeColor="text1"/>
        </w:rPr>
        <w:lastRenderedPageBreak/>
        <w:t>M</w:t>
      </w:r>
      <w:r w:rsidR="00C860EF" w:rsidRPr="00C860EF">
        <w:rPr>
          <w:rFonts w:ascii="Times New Roman" w:hAnsi="Times New Roman" w:cs="Times New Roman"/>
          <w:b/>
          <w:bCs/>
          <w:color w:val="000000" w:themeColor="text1"/>
        </w:rPr>
        <w:t>ATERIALS AND METHODS</w:t>
      </w:r>
    </w:p>
    <w:bookmarkEnd w:id="6"/>
    <w:p w14:paraId="3F69FD73" w14:textId="77777777" w:rsidR="00833478" w:rsidRDefault="00833478">
      <w:pPr>
        <w:rPr>
          <w:rFonts w:ascii="Times New Roman" w:hAnsi="Times New Roman" w:cs="Times New Roman"/>
          <w:b/>
          <w:bCs/>
        </w:rPr>
      </w:pPr>
    </w:p>
    <w:p w14:paraId="34E3627F" w14:textId="4D8A4DD4" w:rsidR="00C860EF" w:rsidRPr="004D611B" w:rsidRDefault="00321FD3" w:rsidP="00C860EF">
      <w:pPr>
        <w:spacing w:line="480" w:lineRule="auto"/>
        <w:rPr>
          <w:rFonts w:ascii="Times New Roman" w:hAnsi="Times New Roman" w:cs="Times New Roman"/>
          <w:b/>
          <w:bCs/>
          <w:lang w:val="haw-US"/>
        </w:rPr>
      </w:pPr>
      <w:bookmarkStart w:id="9" w:name="StudyAnimal"/>
      <w:r w:rsidRPr="00C860EF">
        <w:rPr>
          <w:rFonts w:ascii="Times New Roman" w:hAnsi="Times New Roman" w:cs="Times New Roman"/>
          <w:b/>
          <w:bCs/>
        </w:rPr>
        <w:t>Study animal</w:t>
      </w:r>
      <w:bookmarkEnd w:id="9"/>
    </w:p>
    <w:p w14:paraId="23EE3515" w14:textId="3CD8388A" w:rsidR="00321FD3" w:rsidRPr="00183BA7" w:rsidRDefault="00CC6C9F" w:rsidP="00C860EF">
      <w:pPr>
        <w:spacing w:line="480" w:lineRule="auto"/>
        <w:rPr>
          <w:rFonts w:ascii="Times New Roman" w:hAnsi="Times New Roman" w:cs="Times New Roman"/>
        </w:rPr>
      </w:pPr>
      <w:r>
        <w:rPr>
          <w:rFonts w:ascii="Times New Roman" w:hAnsi="Times New Roman" w:cs="Times New Roman"/>
        </w:rPr>
        <w:tab/>
      </w:r>
      <w:r w:rsidR="00C65C0E">
        <w:rPr>
          <w:rFonts w:ascii="Times New Roman" w:hAnsi="Times New Roman" w:cs="Times New Roman"/>
        </w:rPr>
        <w:t>This research was conducted</w:t>
      </w:r>
      <w:r w:rsidR="00321FD3">
        <w:rPr>
          <w:rFonts w:ascii="Times New Roman" w:hAnsi="Times New Roman" w:cs="Times New Roman"/>
        </w:rPr>
        <w:t xml:space="preserve"> at </w:t>
      </w:r>
      <w:r w:rsidR="00321FD3" w:rsidRPr="00350CBF">
        <w:rPr>
          <w:rFonts w:ascii="Times New Roman" w:hAnsi="Times New Roman" w:cs="Times New Roman"/>
        </w:rPr>
        <w:annotationRef/>
      </w:r>
      <w:r w:rsidR="00321FD3" w:rsidRPr="00350CBF">
        <w:rPr>
          <w:rFonts w:ascii="Times New Roman" w:hAnsi="Times New Roman" w:cs="Times New Roman"/>
        </w:rPr>
        <w:t>the University of Hawaii’s Hawai</w:t>
      </w:r>
      <w:r w:rsidR="0010700B">
        <w:rPr>
          <w:rFonts w:ascii="Times New Roman" w:hAnsi="Times New Roman" w:cs="Times New Roman"/>
          <w:lang w:val="haw-US"/>
        </w:rPr>
        <w:t>ʻ</w:t>
      </w:r>
      <w:r w:rsidR="00321FD3" w:rsidRPr="00350CBF">
        <w:rPr>
          <w:rFonts w:ascii="Times New Roman" w:hAnsi="Times New Roman" w:cs="Times New Roman"/>
        </w:rPr>
        <w:t>i Institute of Marine Biology (HIMB) on Moku o Lo</w:t>
      </w:r>
      <w:r w:rsidR="00321FD3" w:rsidRPr="00350CBF">
        <w:rPr>
          <w:rFonts w:ascii="Times New Roman" w:hAnsi="Times New Roman" w:cs="Times New Roman"/>
          <w:lang w:val="haw-US"/>
        </w:rPr>
        <w:t>ʻ</w:t>
      </w:r>
      <w:r w:rsidR="00321FD3" w:rsidRPr="00350CBF">
        <w:rPr>
          <w:rFonts w:ascii="Times New Roman" w:hAnsi="Times New Roman" w:cs="Times New Roman"/>
        </w:rPr>
        <w:t>e in Kān</w:t>
      </w:r>
      <w:r w:rsidR="00321FD3" w:rsidRPr="00350CBF">
        <w:rPr>
          <w:rFonts w:ascii="Times New Roman" w:hAnsi="Times New Roman" w:cs="Times New Roman"/>
          <w:lang w:val="haw-US"/>
        </w:rPr>
        <w:t>eʻ</w:t>
      </w:r>
      <w:r w:rsidR="00321FD3" w:rsidRPr="00350CBF">
        <w:rPr>
          <w:rFonts w:ascii="Times New Roman" w:hAnsi="Times New Roman" w:cs="Times New Roman"/>
        </w:rPr>
        <w:t>ohe Bay Hawai</w:t>
      </w:r>
      <w:r w:rsidR="00321FD3" w:rsidRPr="00350CBF">
        <w:rPr>
          <w:rFonts w:ascii="Times New Roman" w:hAnsi="Times New Roman" w:cs="Times New Roman"/>
          <w:lang w:val="haw-US"/>
        </w:rPr>
        <w:t>ʻ</w:t>
      </w:r>
      <w:r w:rsidR="00321FD3" w:rsidRPr="00350CBF">
        <w:rPr>
          <w:rFonts w:ascii="Times New Roman" w:hAnsi="Times New Roman" w:cs="Times New Roman"/>
        </w:rPr>
        <w:t>i.</w:t>
      </w:r>
      <w:r w:rsidR="0010700B">
        <w:rPr>
          <w:rFonts w:ascii="Times New Roman" w:hAnsi="Times New Roman" w:cs="Times New Roman"/>
          <w:lang w:val="haw-US"/>
        </w:rPr>
        <w:t xml:space="preserve"> </w:t>
      </w:r>
      <w:r w:rsidR="00131137">
        <w:rPr>
          <w:rFonts w:ascii="Times New Roman" w:hAnsi="Times New Roman" w:cs="Times New Roman"/>
          <w:lang w:val="haw-US"/>
        </w:rPr>
        <w:t xml:space="preserve">Juvenile </w:t>
      </w:r>
      <w:r w:rsidR="00BE44F3">
        <w:rPr>
          <w:rFonts w:ascii="Times New Roman" w:hAnsi="Times New Roman" w:cs="Times New Roman"/>
          <w:i/>
        </w:rPr>
        <w:t>T</w:t>
      </w:r>
      <w:r w:rsidR="0010700B">
        <w:rPr>
          <w:rFonts w:ascii="Times New Roman" w:hAnsi="Times New Roman" w:cs="Times New Roman"/>
          <w:i/>
          <w:lang w:val="haw-US"/>
        </w:rPr>
        <w:t>ripneustes</w:t>
      </w:r>
      <w:r w:rsidR="0010700B">
        <w:rPr>
          <w:rFonts w:ascii="Times New Roman" w:hAnsi="Times New Roman" w:cs="Times New Roman"/>
          <w:i/>
        </w:rPr>
        <w:t xml:space="preserve"> </w:t>
      </w:r>
      <w:r w:rsidR="006D2836">
        <w:rPr>
          <w:rFonts w:ascii="Times New Roman" w:hAnsi="Times New Roman" w:cs="Times New Roman"/>
          <w:i/>
        </w:rPr>
        <w:t>gratilla</w:t>
      </w:r>
      <w:r w:rsidR="00321FD3">
        <w:rPr>
          <w:rFonts w:ascii="Times New Roman" w:hAnsi="Times New Roman" w:cs="Times New Roman"/>
        </w:rPr>
        <w:t xml:space="preserve"> </w:t>
      </w:r>
      <w:r w:rsidR="00131137">
        <w:rPr>
          <w:rFonts w:ascii="Times New Roman" w:hAnsi="Times New Roman" w:cs="Times New Roman"/>
          <w:lang w:val="haw-US"/>
        </w:rPr>
        <w:t xml:space="preserve">from the same stock </w:t>
      </w:r>
      <w:r w:rsidR="0010700B">
        <w:rPr>
          <w:rFonts w:ascii="Times New Roman" w:hAnsi="Times New Roman" w:cs="Times New Roman"/>
          <w:lang w:val="haw-US"/>
        </w:rPr>
        <w:t>(n = 24</w:t>
      </w:r>
      <w:r w:rsidR="00131137">
        <w:rPr>
          <w:rFonts w:ascii="Times New Roman" w:hAnsi="Times New Roman" w:cs="Times New Roman"/>
          <w:lang w:val="haw-US"/>
        </w:rPr>
        <w:t xml:space="preserve">, mean diameter = </w:t>
      </w:r>
      <w:r w:rsidR="00131137" w:rsidRPr="003C23E4">
        <w:rPr>
          <w:rFonts w:ascii="Times New Roman" w:hAnsi="Times New Roman" w:cs="Times New Roman"/>
          <w:noProof/>
          <w:lang w:val="haw-US"/>
        </w:rPr>
        <w:t xml:space="preserve">7.54 </w:t>
      </w:r>
      <w:r w:rsidR="00131137" w:rsidRPr="003C23E4">
        <w:rPr>
          <w:rFonts w:ascii="Times New Roman" w:hAnsi="Times New Roman" w:cs="Times New Roman"/>
        </w:rPr>
        <w:sym w:font="Symbol" w:char="F0B1"/>
      </w:r>
      <w:r w:rsidR="00131137" w:rsidRPr="003C23E4">
        <w:rPr>
          <w:rFonts w:ascii="Times New Roman" w:hAnsi="Times New Roman" w:cs="Times New Roman"/>
        </w:rPr>
        <w:t xml:space="preserve"> 0.</w:t>
      </w:r>
      <w:r w:rsidR="00131137">
        <w:rPr>
          <w:rFonts w:ascii="Times New Roman" w:hAnsi="Times New Roman" w:cs="Times New Roman"/>
        </w:rPr>
        <w:t xml:space="preserve">29 </w:t>
      </w:r>
      <w:r w:rsidR="00131137" w:rsidRPr="003C23E4">
        <w:rPr>
          <w:rFonts w:ascii="Times New Roman" w:hAnsi="Times New Roman" w:cs="Times New Roman"/>
        </w:rPr>
        <w:t>mm</w:t>
      </w:r>
      <w:r w:rsidR="000F56BF">
        <w:rPr>
          <w:rFonts w:ascii="Times New Roman" w:hAnsi="Times New Roman" w:cs="Times New Roman"/>
          <w:lang w:val="haw-US"/>
        </w:rPr>
        <w:t>, spawned in July, 2018</w:t>
      </w:r>
      <w:r w:rsidR="0010700B">
        <w:rPr>
          <w:rFonts w:ascii="Times New Roman" w:hAnsi="Times New Roman" w:cs="Times New Roman"/>
          <w:lang w:val="haw-US"/>
        </w:rPr>
        <w:t xml:space="preserve">) </w:t>
      </w:r>
      <w:r w:rsidR="00321FD3" w:rsidRPr="002D48E8">
        <w:rPr>
          <w:rFonts w:ascii="Times New Roman" w:hAnsi="Times New Roman" w:cs="Times New Roman"/>
        </w:rPr>
        <w:t xml:space="preserve">were </w:t>
      </w:r>
      <w:r w:rsidR="00321FD3">
        <w:rPr>
          <w:rFonts w:ascii="Times New Roman" w:hAnsi="Times New Roman" w:cs="Times New Roman"/>
        </w:rPr>
        <w:t>obtained</w:t>
      </w:r>
      <w:r w:rsidR="00321FD3" w:rsidRPr="002D48E8">
        <w:rPr>
          <w:rFonts w:ascii="Times New Roman" w:hAnsi="Times New Roman" w:cs="Times New Roman"/>
        </w:rPr>
        <w:t xml:space="preserve"> from the </w:t>
      </w:r>
      <w:r w:rsidR="00321FD3">
        <w:rPr>
          <w:rFonts w:ascii="Times New Roman" w:hAnsi="Times New Roman" w:cs="Times New Roman"/>
          <w:lang w:val="haw-US"/>
        </w:rPr>
        <w:t>Hawai</w:t>
      </w:r>
      <w:r w:rsidR="00321FD3">
        <w:rPr>
          <w:rFonts w:ascii="Cambria Math" w:hAnsi="Cambria Math" w:cs="Times New Roman"/>
          <w:lang w:val="haw-US"/>
        </w:rPr>
        <w:t xml:space="preserve">ʻi </w:t>
      </w:r>
      <w:r w:rsidR="00321FD3" w:rsidRPr="002D48E8">
        <w:rPr>
          <w:rFonts w:ascii="Times New Roman" w:hAnsi="Times New Roman" w:cs="Times New Roman"/>
        </w:rPr>
        <w:t>Department of Land and Natural Resources (DLNR) Division of Aquatic Resources (DAR) sea urchin hatchery</w:t>
      </w:r>
      <w:r w:rsidR="00131137">
        <w:rPr>
          <w:rFonts w:ascii="Times New Roman" w:hAnsi="Times New Roman" w:cs="Times New Roman"/>
          <w:lang w:val="haw-US"/>
        </w:rPr>
        <w:t xml:space="preserve"> in September of 2018</w:t>
      </w:r>
      <w:r w:rsidR="00321FD3">
        <w:rPr>
          <w:rFonts w:ascii="Times New Roman" w:hAnsi="Times New Roman" w:cs="Times New Roman"/>
          <w:lang w:val="haw-US"/>
        </w:rPr>
        <w:t>, transported to HIMB,</w:t>
      </w:r>
      <w:r w:rsidR="00321FD3" w:rsidRPr="002D48E8">
        <w:rPr>
          <w:rFonts w:ascii="Times New Roman" w:hAnsi="Times New Roman" w:cs="Times New Roman"/>
        </w:rPr>
        <w:t xml:space="preserve"> and acclimated to K</w:t>
      </w:r>
      <w:r w:rsidR="00321FD3">
        <w:rPr>
          <w:rFonts w:ascii="Times New Roman" w:hAnsi="Times New Roman" w:cs="Times New Roman"/>
          <w:lang w:val="haw-US"/>
        </w:rPr>
        <w:t>ā</w:t>
      </w:r>
      <w:r w:rsidR="00321FD3" w:rsidRPr="002D48E8">
        <w:rPr>
          <w:rFonts w:ascii="Times New Roman" w:hAnsi="Times New Roman" w:cs="Times New Roman"/>
        </w:rPr>
        <w:t>ne</w:t>
      </w:r>
      <w:r w:rsidR="00321FD3">
        <w:rPr>
          <w:rFonts w:ascii="Cambria Math" w:hAnsi="Cambria Math" w:cs="Times New Roman"/>
          <w:lang w:val="haw-US"/>
        </w:rPr>
        <w:t>ʻ</w:t>
      </w:r>
      <w:r w:rsidR="00321FD3" w:rsidRPr="002D48E8">
        <w:rPr>
          <w:rFonts w:ascii="Times New Roman" w:hAnsi="Times New Roman" w:cs="Times New Roman"/>
        </w:rPr>
        <w:t xml:space="preserve">ohe Bay </w:t>
      </w:r>
      <w:r w:rsidR="00321FD3">
        <w:rPr>
          <w:rFonts w:ascii="Times New Roman" w:hAnsi="Times New Roman" w:cs="Times New Roman"/>
          <w:lang w:val="haw-US"/>
        </w:rPr>
        <w:t xml:space="preserve">ambient </w:t>
      </w:r>
      <w:r w:rsidR="00321FD3" w:rsidRPr="002D48E8">
        <w:rPr>
          <w:rFonts w:ascii="Times New Roman" w:hAnsi="Times New Roman" w:cs="Times New Roman"/>
        </w:rPr>
        <w:t>conditions for two weeks</w:t>
      </w:r>
      <w:r w:rsidR="00321FD3">
        <w:rPr>
          <w:rFonts w:ascii="Times New Roman" w:hAnsi="Times New Roman" w:cs="Times New Roman"/>
          <w:lang w:val="haw-US"/>
        </w:rPr>
        <w:t xml:space="preserve"> in flow-through seawater tables</w:t>
      </w:r>
      <w:r w:rsidR="00321FD3" w:rsidRPr="002D48E8">
        <w:rPr>
          <w:rFonts w:ascii="Times New Roman" w:hAnsi="Times New Roman" w:cs="Times New Roman"/>
        </w:rPr>
        <w:t>.</w:t>
      </w:r>
      <w:r w:rsidR="00D04B1C">
        <w:rPr>
          <w:rFonts w:ascii="Times New Roman" w:hAnsi="Times New Roman" w:cs="Times New Roman"/>
        </w:rPr>
        <w:t xml:space="preserve"> B</w:t>
      </w:r>
      <w:r w:rsidR="006B03DD">
        <w:rPr>
          <w:rFonts w:ascii="Times New Roman" w:hAnsi="Times New Roman" w:cs="Times New Roman"/>
          <w:lang w:val="haw-US"/>
        </w:rPr>
        <w:t>ody size</w:t>
      </w:r>
      <w:r w:rsidR="00D04B1C">
        <w:rPr>
          <w:rFonts w:ascii="Times New Roman" w:hAnsi="Times New Roman" w:cs="Times New Roman"/>
        </w:rPr>
        <w:t xml:space="preserve"> (test diameter</w:t>
      </w:r>
      <w:r w:rsidR="0010700B">
        <w:rPr>
          <w:rFonts w:ascii="Times New Roman" w:hAnsi="Times New Roman" w:cs="Times New Roman"/>
          <w:lang w:val="haw-US"/>
        </w:rPr>
        <w:t xml:space="preserve"> (mm)</w:t>
      </w:r>
      <w:r w:rsidR="00D04B1C">
        <w:rPr>
          <w:rFonts w:ascii="Times New Roman" w:hAnsi="Times New Roman" w:cs="Times New Roman"/>
        </w:rPr>
        <w:t>)</w:t>
      </w:r>
      <w:r w:rsidR="006B03DD">
        <w:rPr>
          <w:rFonts w:ascii="Times New Roman" w:hAnsi="Times New Roman" w:cs="Times New Roman"/>
          <w:lang w:val="haw-US"/>
        </w:rPr>
        <w:t xml:space="preserve"> was measured</w:t>
      </w:r>
      <w:r w:rsidR="00D04B1C">
        <w:rPr>
          <w:rFonts w:ascii="Times New Roman" w:hAnsi="Times New Roman" w:cs="Times New Roman"/>
        </w:rPr>
        <w:t xml:space="preserve"> weekly </w:t>
      </w:r>
      <w:r w:rsidR="006B03DD">
        <w:rPr>
          <w:rFonts w:ascii="Times New Roman" w:hAnsi="Times New Roman" w:cs="Times New Roman"/>
          <w:lang w:val="haw-US"/>
        </w:rPr>
        <w:t xml:space="preserve">using </w:t>
      </w:r>
      <w:r w:rsidR="006B03DD" w:rsidRPr="002D48E8">
        <w:rPr>
          <w:rFonts w:ascii="Times New Roman" w:hAnsi="Times New Roman" w:cs="Times New Roman"/>
        </w:rPr>
        <w:t>Neiko digital calipers (Resolution: 0.01mm, Accuracy: 0.02mm)</w:t>
      </w:r>
      <w:r w:rsidR="006B03DD">
        <w:rPr>
          <w:rFonts w:ascii="Times New Roman" w:hAnsi="Times New Roman" w:cs="Times New Roman"/>
          <w:lang w:val="haw-US"/>
        </w:rPr>
        <w:t>.</w:t>
      </w:r>
      <w:r w:rsidR="006B03DD" w:rsidRPr="002D48E8">
        <w:rPr>
          <w:rFonts w:ascii="Times New Roman" w:hAnsi="Times New Roman" w:cs="Times New Roman"/>
        </w:rPr>
        <w:t xml:space="preserve"> </w:t>
      </w:r>
      <w:r w:rsidR="00D04B1C">
        <w:rPr>
          <w:rFonts w:ascii="Times New Roman" w:hAnsi="Times New Roman" w:cs="Times New Roman"/>
        </w:rPr>
        <w:t>Two measurements of diameter were taken to account for</w:t>
      </w:r>
      <w:r w:rsidR="00D04B1C">
        <w:rPr>
          <w:rFonts w:ascii="Times New Roman" w:hAnsi="Times New Roman" w:cs="Times New Roman"/>
          <w:lang w:val="haw-US"/>
        </w:rPr>
        <w:t xml:space="preserve"> </w:t>
      </w:r>
      <w:r w:rsidR="006551D6">
        <w:rPr>
          <w:rFonts w:ascii="Times New Roman" w:hAnsi="Times New Roman" w:cs="Times New Roman"/>
          <w:lang w:val="haw-US"/>
        </w:rPr>
        <w:t>nonsymmetrical</w:t>
      </w:r>
      <w:r w:rsidR="00D04B1C">
        <w:rPr>
          <w:rFonts w:ascii="Times New Roman" w:hAnsi="Times New Roman" w:cs="Times New Roman"/>
          <w:lang w:val="haw-US"/>
        </w:rPr>
        <w:t xml:space="preserve"> shapes </w:t>
      </w:r>
      <w:r w:rsidR="00D04B1C">
        <w:rPr>
          <w:rFonts w:ascii="Times New Roman" w:hAnsi="Times New Roman" w:cs="Times New Roman"/>
        </w:rPr>
        <w:t>in test formation.</w:t>
      </w:r>
      <w:r w:rsidR="0010700B">
        <w:rPr>
          <w:rFonts w:ascii="Times New Roman" w:hAnsi="Times New Roman" w:cs="Times New Roman"/>
          <w:color w:val="000000" w:themeColor="text1"/>
          <w:lang w:val="haw-US"/>
        </w:rPr>
        <w:t xml:space="preserve"> </w:t>
      </w:r>
      <w:r w:rsidR="002F7E90" w:rsidRPr="00156393">
        <w:rPr>
          <w:rFonts w:ascii="Times New Roman" w:hAnsi="Times New Roman" w:cs="Times New Roman"/>
          <w:color w:val="000000" w:themeColor="text1"/>
          <w:lang w:val="haw-US"/>
        </w:rPr>
        <w:t xml:space="preserve">Growth was calculated </w:t>
      </w:r>
      <w:r w:rsidR="006551D6" w:rsidRPr="00156393">
        <w:rPr>
          <w:rFonts w:ascii="Times New Roman" w:hAnsi="Times New Roman" w:cs="Times New Roman"/>
          <w:color w:val="000000" w:themeColor="text1"/>
          <w:lang w:val="haw-US"/>
        </w:rPr>
        <w:t>to</w:t>
      </w:r>
      <w:r w:rsidR="002F7E90" w:rsidRPr="00156393">
        <w:rPr>
          <w:rFonts w:ascii="Times New Roman" w:hAnsi="Times New Roman" w:cs="Times New Roman"/>
          <w:color w:val="000000" w:themeColor="text1"/>
          <w:lang w:val="haw-US"/>
        </w:rPr>
        <w:t xml:space="preserve"> standardiz</w:t>
      </w:r>
      <w:r w:rsidR="006551D6" w:rsidRPr="00156393">
        <w:rPr>
          <w:rFonts w:ascii="Times New Roman" w:hAnsi="Times New Roman" w:cs="Times New Roman"/>
          <w:color w:val="000000" w:themeColor="text1"/>
          <w:lang w:val="haw-US"/>
        </w:rPr>
        <w:t>e</w:t>
      </w:r>
      <w:r w:rsidR="002F7E90" w:rsidRPr="00156393">
        <w:rPr>
          <w:rFonts w:ascii="Times New Roman" w:hAnsi="Times New Roman" w:cs="Times New Roman"/>
          <w:color w:val="000000" w:themeColor="text1"/>
          <w:lang w:val="haw-US"/>
        </w:rPr>
        <w:t xml:space="preserve"> to initial size </w:t>
      </w:r>
      <w:r w:rsidR="006551D6" w:rsidRPr="00156393">
        <w:rPr>
          <w:rFonts w:ascii="Times New Roman" w:hAnsi="Times New Roman" w:cs="Times New Roman"/>
          <w:color w:val="000000" w:themeColor="text1"/>
          <w:lang w:val="haw-US"/>
        </w:rPr>
        <w:t>and presented as a percent</w:t>
      </w:r>
      <w:r w:rsidR="006551D6">
        <w:rPr>
          <w:rFonts w:ascii="Times New Roman" w:hAnsi="Times New Roman" w:cs="Times New Roman"/>
          <w:color w:val="000000" w:themeColor="text1"/>
          <w:lang w:val="haw-US"/>
        </w:rPr>
        <w:t xml:space="preserve"> </w:t>
      </w:r>
      <w:r w:rsidR="002F7E90">
        <w:rPr>
          <w:rFonts w:ascii="Times New Roman" w:hAnsi="Times New Roman" w:cs="Times New Roman"/>
          <w:color w:val="000000" w:themeColor="text1"/>
          <w:lang w:val="haw-US"/>
        </w:rPr>
        <w:t>(</w:t>
      </w:r>
      <w:r w:rsidR="006551D6">
        <w:rPr>
          <w:rFonts w:ascii="Times New Roman" w:hAnsi="Times New Roman" w:cs="Times New Roman"/>
          <w:color w:val="000000" w:themeColor="text1"/>
          <w:lang w:val="haw-US"/>
        </w:rPr>
        <w:t>(</w:t>
      </w:r>
      <w:r w:rsidR="002F7E90">
        <w:rPr>
          <w:rFonts w:ascii="Times New Roman" w:hAnsi="Times New Roman" w:cs="Times New Roman"/>
          <w:color w:val="000000" w:themeColor="text1"/>
          <w:lang w:val="haw-US"/>
        </w:rPr>
        <w:t>final – initial / initial diameter</w:t>
      </w:r>
      <w:r w:rsidR="006551D6">
        <w:rPr>
          <w:rFonts w:ascii="Times New Roman" w:hAnsi="Times New Roman" w:cs="Times New Roman"/>
          <w:color w:val="000000" w:themeColor="text1"/>
          <w:lang w:val="haw-US"/>
        </w:rPr>
        <w:t>)*100</w:t>
      </w:r>
      <w:r w:rsidR="002F7E90">
        <w:rPr>
          <w:rFonts w:ascii="Times New Roman" w:hAnsi="Times New Roman" w:cs="Times New Roman"/>
          <w:color w:val="000000" w:themeColor="text1"/>
          <w:lang w:val="haw-US"/>
        </w:rPr>
        <w:t xml:space="preserve">). </w:t>
      </w:r>
      <w:r w:rsidR="00321FD3" w:rsidRPr="002D48E8">
        <w:rPr>
          <w:rFonts w:ascii="Times New Roman" w:hAnsi="Times New Roman" w:cs="Times New Roman"/>
        </w:rPr>
        <w:t xml:space="preserve">Urchins were fed </w:t>
      </w:r>
      <w:r w:rsidR="00BA37F5">
        <w:rPr>
          <w:rFonts w:ascii="Times New Roman" w:hAnsi="Times New Roman" w:cs="Times New Roman"/>
        </w:rPr>
        <w:t xml:space="preserve">in excess the </w:t>
      </w:r>
      <w:r w:rsidR="00321FD3">
        <w:rPr>
          <w:rFonts w:ascii="Times New Roman" w:hAnsi="Times New Roman" w:cs="Times New Roman"/>
        </w:rPr>
        <w:t xml:space="preserve">commonly found invasive red alga, </w:t>
      </w:r>
      <w:r w:rsidR="00321FD3" w:rsidRPr="002D48E8">
        <w:rPr>
          <w:rFonts w:ascii="Times New Roman" w:hAnsi="Times New Roman" w:cs="Times New Roman"/>
          <w:i/>
          <w:iCs/>
        </w:rPr>
        <w:t xml:space="preserve">Gracilaria </w:t>
      </w:r>
      <w:r w:rsidR="00321FD3">
        <w:rPr>
          <w:rFonts w:ascii="Times New Roman" w:hAnsi="Times New Roman" w:cs="Times New Roman"/>
          <w:i/>
          <w:iCs/>
        </w:rPr>
        <w:t>s</w:t>
      </w:r>
      <w:r w:rsidR="00321FD3">
        <w:rPr>
          <w:rFonts w:ascii="Times New Roman" w:hAnsi="Times New Roman" w:cs="Times New Roman"/>
          <w:i/>
          <w:iCs/>
          <w:lang w:val="haw-US"/>
        </w:rPr>
        <w:t>alicornia</w:t>
      </w:r>
      <w:r w:rsidR="00321FD3">
        <w:rPr>
          <w:rFonts w:ascii="Times New Roman" w:hAnsi="Times New Roman" w:cs="Times New Roman"/>
          <w:i/>
          <w:iCs/>
        </w:rPr>
        <w:t>,</w:t>
      </w:r>
      <w:r w:rsidR="00321FD3" w:rsidRPr="002D48E8">
        <w:rPr>
          <w:rFonts w:ascii="Times New Roman" w:hAnsi="Times New Roman" w:cs="Times New Roman"/>
          <w:i/>
          <w:iCs/>
        </w:rPr>
        <w:t xml:space="preserve"> </w:t>
      </w:r>
      <w:r w:rsidR="00321FD3" w:rsidRPr="002D48E8">
        <w:rPr>
          <w:rFonts w:ascii="Times New Roman" w:hAnsi="Times New Roman" w:cs="Times New Roman"/>
        </w:rPr>
        <w:t xml:space="preserve">collected from the shores of HIMB. </w:t>
      </w:r>
      <w:r w:rsidR="00321FD3">
        <w:rPr>
          <w:rFonts w:ascii="Times New Roman" w:hAnsi="Times New Roman" w:cs="Times New Roman"/>
        </w:rPr>
        <w:t xml:space="preserve">Although this may not reflect realistic food availability, this </w:t>
      </w:r>
      <w:r w:rsidR="00BA37F5">
        <w:rPr>
          <w:rFonts w:ascii="Times New Roman" w:hAnsi="Times New Roman" w:cs="Times New Roman"/>
        </w:rPr>
        <w:t>protocol is</w:t>
      </w:r>
      <w:r w:rsidR="00321FD3">
        <w:rPr>
          <w:rFonts w:ascii="Times New Roman" w:hAnsi="Times New Roman" w:cs="Times New Roman"/>
        </w:rPr>
        <w:t xml:space="preserve"> consistent with other long-term </w:t>
      </w:r>
      <w:r w:rsidR="00321FD3">
        <w:rPr>
          <w:rFonts w:ascii="Times New Roman" w:hAnsi="Times New Roman" w:cs="Times New Roman"/>
          <w:lang w:val="haw-US"/>
        </w:rPr>
        <w:t xml:space="preserve">urchin </w:t>
      </w:r>
      <w:r w:rsidR="00321FD3">
        <w:rPr>
          <w:rFonts w:ascii="Times New Roman" w:hAnsi="Times New Roman" w:cs="Times New Roman"/>
        </w:rPr>
        <w:t xml:space="preserve">growth studies </w:t>
      </w:r>
      <w:r w:rsidR="00321FD3">
        <w:rPr>
          <w:rFonts w:ascii="Times New Roman" w:hAnsi="Times New Roman" w:cs="Times New Roman"/>
        </w:rPr>
        <w:fldChar w:fldCharType="begin" w:fldLock="1"/>
      </w:r>
      <w:r w:rsidR="00445881">
        <w:rPr>
          <w:rFonts w:ascii="Times New Roman" w:hAnsi="Times New Roman" w:cs="Times New Roman"/>
        </w:rPr>
        <w:instrText>ADDIN CSL_CITATION {"citationItems":[{"id":"ITEM-1","itemData":{"DOI":"10.1098/rspb.2017.2684","ISBN":"0962-8452","ISSN":"14712954","PMID":"29643209","abstract":"Understanding how growth trajectories of calcifying invertebrates are affected by changing climate requires acclimation experiments that follow development across life-history transitions. In a long-term acclimation study, the effects of increased acidification and temperature on survival and growth of the tropical sea urchin Tripneustes gratilla from the early juven- ile (5mm test diameter—TD) through the developmental transition to the mature adult (60mmTD) were investigated. Juveniles were reared in a com- bination of three temperature and three pH/pCO2 treatments, including treatments commensurate with global change projections. Elevated tempera- ture and pCO2/pH both affected growth, but there was no interaction between these factors. The urchins grew more slowly at pH 7.6, but not at pH 7.8. Slow growth may be influenced by the inability to compensate coe- lomic fluid acid–base balance at pH 7.6. Growth was faster at þ3 and þ68C compared to that in ambient temperature. Acidification and warming had strong and interactive effects on reproductive potential. Warming increased the gonad index, but acidification decreased it. At pH 7.6 there were vir- tually no gonads in any urchins regardless of temperature. The T. gratilla were larger at maturity under combined near-future warming and acidifica- tion scenarios (þ38C/pH 7.8). Although the juveniles grew and survived in near-future warming and acidification conditions, chronic exposure to these stressors from an early stage altered allocation to somatic and gonad growth. In the absence of phenotypic adjustment, the interactive effects of warming and acidification on the benthic life phases of sea urchins may compromise reproductive fitness and population maintenance as global climatic change unfolds. Electronic","author":[{"dropping-particle":"","family":"Dworjanyn","given":"Symon A","non-dropping-particle":"","parse-names":false,"suffix":""},{"dropping-particle":"","family":"Byrne","given":"Maria","non-dropping-particle":"","parse-names":false,"suffix":""}],"container-title":"Proceedings of the Royal Society B: Biological Sciences","id":"ITEM-1","issue":"1876","issued":{"date-parts":[["2018"]]},"title":"Impacts of ocean acidification on sea urchin growth across the juvenile to mature adult life-stage transition is mitigated by warming","type":"article-journal","volume":"285"},"uris":["http://www.mendeley.com/documents/?uuid=fb984fcf-4f6e-4b2f-95a3-834ce78af949"]},{"id":"ITEM-2","itemData":{"DOI":"10.1098/rsos.170140","ISBN":"0000000278645","ISSN":"20545703","abstract":"Increasing atmospheric carbon dioxide (CO 2) has resulted in a change in seawater chemistry and lowering of pH, referred to as ocean acidification. Understanding how different organisms and processes respond to ocean acidification is vital to predict how marine ecosystems will be altered under future scenarios of continued environmental change. Regenerative processes involving biomineralization in marine calcifiers such as sea urchins are predicted to be especially vulnerable. In this study, the effect of ocean acidification on regeneration of external appendages (spines and tube feet) was investigated in the sea urchin Lytechinus variegatus exposed to ambient (546 µatm), intermediate (1027 µatm) and high (1841 µatm) partial pressure of CO 2 (pCO 2) for eight weeks. The rate of regeneration was maintained in spines and tube feet throughout two periods of amputation and regrowth under conditions of elevated pCO 2 . Increased expression of several biomineralization-related genes indicated molecular compensatory mechanisms; however, the structural integrity of both regenerating and homeostatic spines was compromised in high pCO 2 conditions. Indicators of physiological fitness (righting response, growth rate, coelomocyte concentration and composition) were not affected by increasing pCO 2 , but compromised spine integrity is likely to have negative consequences for defence capabilities and therefore survival of these ecologically and economically important organisms.","author":[{"dropping-particle":"","family":"Emerson","given":"Chloe E.","non-dropping-particle":"","parse-names":false,"suffix":""},{"dropping-particle":"","family":"Reinardy","given":"Helena C.","non-dropping-particle":"","parse-names":false,"suffix":""},{"dropping-particle":"","family":"Bates","given":"Nicholas R.","non-dropping-particle":"","parse-names":false,"suffix":""},{"dropping-particle":"","family":"Bodnar","given":"Andrea G.","non-dropping-particle":"","parse-names":false,"suffix":""}],"container-title":"Royal Society Open Science","id":"ITEM-2","issue":"5","issued":{"date-parts":[["2017"]]},"title":"Ocean acidification impacts spine integrity but not regenerative capacity of spines and tube feet in adult sea urchins","type":"article-journal","volume":"4"},"uris":["http://www.mendeley.com/documents/?uuid=7c9f8d97-54d8-40fb-a0ce-a9ee3da508e7"]},{"id":"ITEM-3","itemData":{"DOI":"10.1016/j.jembe.2012.05.017","ISBN":"0022-0981 (Print)$\\$r0022-0981 (Linking)","ISSN":"00220981","PMID":"22833691","abstract":"To evaluate the effect of elevated pCO2exposure on the juvenile growth of the sea urchin Lytechinus variegatus, we reared individuals for 3months in one of three target pCO2levels: ambient seawater (380$μ$atm) and two scenarios that are projected to occur by the middle (560$μ$atm) and end (800$μ$atm) of this century. At the end of 89days, urchins reared at ambient pCO2weighed 12% more than those reared at 560$μ$atm and 28% more than those reared at 800$μ$atm. Skeletons were analyzed using scanning electron microscopy, revealing degradation of spines in urchins reared at elevated pCO2(800$μ$atm). Our results indicate that elevated pCO2levels projected to occur this century may adversely affect the development of juvenile sea urchins. Acidification-induced changes to juvenile urchin development would likely impair performance and functioning of juvenile stages with implications for adult populations. ©2012 Elsevier B.V.","author":[{"dropping-particle":"","family":"Albright","given":"Rebecca","non-dropping-particle":"","parse-names":false,"suffix":""},{"dropping-particle":"","family":"Bland","given":"Charnelle","non-dropping-particle":"","parse-names":false,"suffix":""},{"dropping-particle":"","family":"Gillette","given":"Phillip","non-dropping-particle":"","parse-names":false,"suffix":""},{"dropping-particle":"","family":"Serafy","given":"Joseph E","non-dropping-particle":"","parse-names":false,"suffix":""},{"dropping-particle":"","family":"Langdon","given":"Chris","non-dropping-particle":"","parse-names":false,"suffix":""},{"dropping-particle":"","family":"Capo","given":"Thomas R","non-dropping-particle":"","parse-names":false,"suffix":""}],"container-title":"Journal of Experimental Marine Biology and Ecology","id":"ITEM-3","issued":{"date-parts":[["2012"]]},"note":"EXPERIMENT:\nwe reared individuals for 3 months in one of three target pCO2 levels: ambient seawater (380 μatm) and two scenarios that are projected to occur by the middle (560 μatm) and end (800 μatm)\n\nRESULTS:\n- At the end of 89 days, urchins reared at ambient pCO2 weighed 12% more than those reared at 560 μatm and 28% more than those reared at 800 μatm\n- Skeletons were analyzed using scanning electron microscopy, revealing degra- dation of spines in urchins reared at elevated pCO2 (800 μatm)","page":"12-17","publisher":"Elsevier B.V.","title":"Juvenile growth of the tropical sea urchin Lytechinus variegatus exposed to near-future ocean acidification scenarios","type":"article-journal","volume":"426-427"},"uris":["http://www.mendeley.com/documents/?uuid=c1d0df5c-2cc0-4f41-9791-4751a7f217d9"]}],"mendeley":{"formattedCitation":"(Albright et al., 2012b; Dworjanyn &amp; Byrne, 2018; Emerson et al., 2017)","plainTextFormattedCitation":"(Albright et al., 2012b; Dworjanyn &amp; Byrne, 2018; Emerson et al., 2017)","previouslyFormattedCitation":"(Albright et al., 2012b; Dworjanyn &amp; Byrne, 2018; Emerson et al., 2017)"},"properties":{"noteIndex":0},"schema":"https://github.com/citation-style-language/schema/raw/master/csl-citation.json"}</w:instrText>
      </w:r>
      <w:r w:rsidR="00321FD3">
        <w:rPr>
          <w:rFonts w:ascii="Times New Roman" w:hAnsi="Times New Roman" w:cs="Times New Roman"/>
        </w:rPr>
        <w:fldChar w:fldCharType="separate"/>
      </w:r>
      <w:r w:rsidR="00CA4135" w:rsidRPr="00CA4135">
        <w:rPr>
          <w:rFonts w:ascii="Times New Roman" w:hAnsi="Times New Roman" w:cs="Times New Roman"/>
          <w:noProof/>
        </w:rPr>
        <w:t>(Albright et al., 2012b; Dworjanyn &amp; Byrne, 2018; Emerson et al., 2017)</w:t>
      </w:r>
      <w:r w:rsidR="00321FD3">
        <w:rPr>
          <w:rFonts w:ascii="Times New Roman" w:hAnsi="Times New Roman" w:cs="Times New Roman"/>
        </w:rPr>
        <w:fldChar w:fldCharType="end"/>
      </w:r>
      <w:r w:rsidR="00EB29CC">
        <w:rPr>
          <w:rFonts w:ascii="Times New Roman" w:hAnsi="Times New Roman" w:cs="Times New Roman"/>
          <w:lang w:val="haw-US"/>
        </w:rPr>
        <w:t>, and represent</w:t>
      </w:r>
      <w:r w:rsidR="00156393">
        <w:rPr>
          <w:rFonts w:ascii="Times New Roman" w:hAnsi="Times New Roman" w:cs="Times New Roman"/>
        </w:rPr>
        <w:t>s</w:t>
      </w:r>
      <w:r w:rsidR="00EB29CC">
        <w:rPr>
          <w:rFonts w:ascii="Times New Roman" w:hAnsi="Times New Roman" w:cs="Times New Roman"/>
          <w:lang w:val="haw-US"/>
        </w:rPr>
        <w:t xml:space="preserve"> a “best case scenario” in terms of nutritional status of the urchins</w:t>
      </w:r>
      <w:r w:rsidR="00321FD3">
        <w:rPr>
          <w:rFonts w:ascii="Times New Roman" w:hAnsi="Times New Roman" w:cs="Times New Roman"/>
        </w:rPr>
        <w:t xml:space="preserve">. </w:t>
      </w:r>
      <w:r w:rsidR="00BA37F5" w:rsidRPr="002D48E8">
        <w:rPr>
          <w:rFonts w:ascii="Times New Roman" w:hAnsi="Times New Roman" w:cs="Times New Roman"/>
        </w:rPr>
        <w:t xml:space="preserve">Throughout the </w:t>
      </w:r>
      <w:r w:rsidR="00BA37F5">
        <w:rPr>
          <w:rFonts w:ascii="Times New Roman" w:hAnsi="Times New Roman" w:cs="Times New Roman"/>
        </w:rPr>
        <w:t>12</w:t>
      </w:r>
      <w:r w:rsidR="00BA37F5">
        <w:rPr>
          <w:rFonts w:ascii="Times New Roman" w:hAnsi="Times New Roman" w:cs="Times New Roman"/>
          <w:lang w:val="haw-US"/>
        </w:rPr>
        <w:t>6</w:t>
      </w:r>
      <w:r w:rsidR="00BA37F5">
        <w:rPr>
          <w:rFonts w:ascii="Times New Roman" w:hAnsi="Times New Roman" w:cs="Times New Roman"/>
        </w:rPr>
        <w:t xml:space="preserve">-day </w:t>
      </w:r>
      <w:r w:rsidR="00BA37F5" w:rsidRPr="002D48E8">
        <w:rPr>
          <w:rFonts w:ascii="Times New Roman" w:hAnsi="Times New Roman" w:cs="Times New Roman"/>
        </w:rPr>
        <w:t xml:space="preserve">experiment, </w:t>
      </w:r>
      <w:r w:rsidR="00BA37F5">
        <w:rPr>
          <w:rFonts w:ascii="Times New Roman" w:hAnsi="Times New Roman" w:cs="Times New Roman"/>
        </w:rPr>
        <w:t xml:space="preserve">survival was close to 100%, with only one </w:t>
      </w:r>
      <w:r w:rsidR="00EE0864">
        <w:rPr>
          <w:rFonts w:ascii="Times New Roman" w:hAnsi="Times New Roman" w:cs="Times New Roman"/>
        </w:rPr>
        <w:t>mortality</w:t>
      </w:r>
      <w:r w:rsidR="00BA37F5">
        <w:rPr>
          <w:rFonts w:ascii="Times New Roman" w:hAnsi="Times New Roman" w:cs="Times New Roman"/>
        </w:rPr>
        <w:t xml:space="preserve"> out of 24 urchins on day</w:t>
      </w:r>
      <w:r w:rsidR="00BA37F5" w:rsidRPr="002D48E8">
        <w:rPr>
          <w:rFonts w:ascii="Times New Roman" w:hAnsi="Times New Roman" w:cs="Times New Roman"/>
        </w:rPr>
        <w:t xml:space="preserve"> </w:t>
      </w:r>
      <w:r w:rsidR="00BA37F5">
        <w:rPr>
          <w:rFonts w:ascii="Times New Roman" w:hAnsi="Times New Roman" w:cs="Times New Roman"/>
        </w:rPr>
        <w:t>103</w:t>
      </w:r>
      <w:r w:rsidR="00BA37F5" w:rsidRPr="002D48E8">
        <w:rPr>
          <w:rFonts w:ascii="Times New Roman" w:hAnsi="Times New Roman" w:cs="Times New Roman"/>
        </w:rPr>
        <w:t>.</w:t>
      </w:r>
    </w:p>
    <w:p w14:paraId="7EDE4EA0" w14:textId="079BB7F9" w:rsidR="00C860EF" w:rsidRDefault="00C860EF" w:rsidP="00C860EF">
      <w:pPr>
        <w:spacing w:line="480" w:lineRule="auto"/>
        <w:rPr>
          <w:rFonts w:ascii="Times New Roman" w:hAnsi="Times New Roman" w:cs="Times New Roman"/>
          <w:b/>
          <w:bCs/>
        </w:rPr>
      </w:pPr>
    </w:p>
    <w:p w14:paraId="047735D5" w14:textId="77777777" w:rsidR="00321FD3" w:rsidRPr="00C860EF" w:rsidRDefault="00321FD3" w:rsidP="00C860EF">
      <w:pPr>
        <w:spacing w:line="480" w:lineRule="auto"/>
        <w:rPr>
          <w:rFonts w:ascii="Times New Roman" w:hAnsi="Times New Roman" w:cs="Times New Roman"/>
          <w:b/>
          <w:bCs/>
          <w:lang w:val="haw-US"/>
        </w:rPr>
      </w:pPr>
      <w:bookmarkStart w:id="10" w:name="ExpDesign"/>
      <w:r w:rsidRPr="00C860EF">
        <w:rPr>
          <w:rFonts w:ascii="Times New Roman" w:hAnsi="Times New Roman" w:cs="Times New Roman"/>
          <w:b/>
          <w:bCs/>
        </w:rPr>
        <w:t xml:space="preserve">Experimental </w:t>
      </w:r>
      <w:r w:rsidRPr="00C860EF">
        <w:rPr>
          <w:rFonts w:ascii="Times New Roman" w:hAnsi="Times New Roman" w:cs="Times New Roman"/>
          <w:b/>
          <w:bCs/>
          <w:lang w:val="haw-US"/>
        </w:rPr>
        <w:t>Design</w:t>
      </w:r>
    </w:p>
    <w:bookmarkEnd w:id="10"/>
    <w:p w14:paraId="6C58DFA1" w14:textId="495FF97D" w:rsidR="00321FD3" w:rsidRPr="002D48E8" w:rsidRDefault="00321FD3">
      <w:pPr>
        <w:spacing w:line="480" w:lineRule="auto"/>
        <w:ind w:firstLine="720"/>
        <w:rPr>
          <w:rFonts w:ascii="Times New Roman" w:hAnsi="Times New Roman" w:cs="Times New Roman"/>
        </w:rPr>
      </w:pPr>
      <w:r w:rsidRPr="002D48E8">
        <w:rPr>
          <w:rFonts w:ascii="Times New Roman" w:hAnsi="Times New Roman" w:cs="Times New Roman"/>
        </w:rPr>
        <w:t>Th</w:t>
      </w:r>
      <w:r>
        <w:rPr>
          <w:rFonts w:ascii="Times New Roman" w:hAnsi="Times New Roman" w:cs="Times New Roman"/>
        </w:rPr>
        <w:t>e</w:t>
      </w:r>
      <w:r w:rsidRPr="002D48E8">
        <w:rPr>
          <w:rFonts w:ascii="Times New Roman" w:hAnsi="Times New Roman" w:cs="Times New Roman"/>
        </w:rPr>
        <w:t xml:space="preserve"> experiment was conducted in a flow-through system at HIMB </w:t>
      </w:r>
      <w:r>
        <w:rPr>
          <w:rFonts w:ascii="Times New Roman" w:hAnsi="Times New Roman" w:cs="Times New Roman"/>
        </w:rPr>
        <w:t xml:space="preserve">modified from the </w:t>
      </w:r>
      <w:r w:rsidRPr="002D48E8">
        <w:rPr>
          <w:rFonts w:ascii="Times New Roman" w:hAnsi="Times New Roman" w:cs="Times New Roman"/>
        </w:rPr>
        <w:t xml:space="preserve">low-cost, high-flow system outlined in </w:t>
      </w:r>
      <w:r w:rsidRPr="002D48E8">
        <w:rPr>
          <w:rFonts w:ascii="Times New Roman" w:hAnsi="Times New Roman" w:cs="Times New Roman"/>
        </w:rPr>
        <w:fldChar w:fldCharType="begin" w:fldLock="1"/>
      </w:r>
      <w:r w:rsidR="00187F55">
        <w:rPr>
          <w:rFonts w:ascii="Times New Roman" w:hAnsi="Times New Roman" w:cs="Times New Roman"/>
        </w:rPr>
        <w:instrText>ADDIN CSL_CITATION {"citationItems":[{"id":"ITEM-1","itemData":{"DOI":"10.4319/lom.2014.12.313","ISSN":"15415856","abstract":"Abstract The high cost of building and operating open-flow experimental systems for studies of biological response to ocean acidification (OA) has led to extensive use of short-term incubations in closed-flow systems that do not simulate natural conditions. An inexpensive ...","author":[{"dropping-particle":"","family":"Jokiel","given":"Paul L.","non-dropping-particle":"","parse-names":false,"suffix":""},{"dropping-particle":"","family":"Bahr","given":"Keisha D.","non-dropping-particle":"","parse-names":false,"suffix":""},{"dropping-particle":"","family":"Rodgers","given":"Ku'ulei S.","non-dropping-particle":"","parse-names":false,"suffix":""}],"container-title":"Limnology and Oceanography: Methods","id":"ITEM-1","issue":"MAY","issued":{"date-parts":[["2014"]]},"page":"313-322","title":"Low-cost, high-flow mesocosm system for simulating ocean acidification with CO2 gas","type":"article-journal","volume":"12"},"uris":["http://www.mendeley.com/documents/?uuid=85c6010b-4e5f-4d84-a031-3fae4611f782"]}],"mendeley":{"formattedCitation":"(Jokiel, Bahr, &amp; Rodgers, 2014)","manualFormatting":"Jokiel et. al. 2014","plainTextFormattedCitation":"(Jokiel, Bahr, &amp; Rodgers, 2014)","previouslyFormattedCitation":"(Jokiel, Bahr, &amp; Rodgers, 2014)"},"properties":{"noteIndex":0},"schema":"https://github.com/citation-style-language/schema/raw/master/csl-citation.json"}</w:instrText>
      </w:r>
      <w:r w:rsidRPr="002D48E8">
        <w:rPr>
          <w:rFonts w:ascii="Times New Roman" w:hAnsi="Times New Roman" w:cs="Times New Roman"/>
        </w:rPr>
        <w:fldChar w:fldCharType="separate"/>
      </w:r>
      <w:r w:rsidRPr="002D48E8">
        <w:rPr>
          <w:rFonts w:ascii="Times New Roman" w:hAnsi="Times New Roman" w:cs="Times New Roman"/>
          <w:noProof/>
        </w:rPr>
        <w:t>Jokiel et. al. 2014</w:t>
      </w:r>
      <w:r w:rsidRPr="002D48E8">
        <w:rPr>
          <w:rFonts w:ascii="Times New Roman" w:hAnsi="Times New Roman" w:cs="Times New Roman"/>
        </w:rPr>
        <w:fldChar w:fldCharType="end"/>
      </w:r>
      <w:r w:rsidRPr="002D48E8">
        <w:rPr>
          <w:rFonts w:ascii="Times New Roman" w:hAnsi="Times New Roman" w:cs="Times New Roman"/>
        </w:rPr>
        <w:t xml:space="preserve">. </w:t>
      </w:r>
      <w:r w:rsidR="00075AD8">
        <w:rPr>
          <w:rFonts w:ascii="Times New Roman" w:hAnsi="Times New Roman" w:cs="Times New Roman"/>
        </w:rPr>
        <w:t>Conditions tracked daily and seasonal fluctuations</w:t>
      </w:r>
      <w:r w:rsidR="00D04B1C">
        <w:rPr>
          <w:rFonts w:ascii="Times New Roman" w:hAnsi="Times New Roman" w:cs="Times New Roman"/>
        </w:rPr>
        <w:t xml:space="preserve"> of environmental parameters (i.e., temperature, pH, </w:t>
      </w:r>
      <w:r w:rsidR="001E5A96">
        <w:rPr>
          <w:rFonts w:ascii="Times New Roman" w:hAnsi="Times New Roman" w:cs="Times New Roman"/>
          <w:lang w:val="haw-US"/>
        </w:rPr>
        <w:t xml:space="preserve">salinity, </w:t>
      </w:r>
      <w:r w:rsidR="00D04B1C">
        <w:rPr>
          <w:rFonts w:ascii="Times New Roman" w:hAnsi="Times New Roman" w:cs="Times New Roman"/>
        </w:rPr>
        <w:t xml:space="preserve">dissolved oxygen). </w:t>
      </w:r>
      <w:r w:rsidR="00D04B1C">
        <w:rPr>
          <w:rFonts w:ascii="Times New Roman" w:hAnsi="Times New Roman" w:cs="Times New Roman"/>
        </w:rPr>
        <w:lastRenderedPageBreak/>
        <w:t xml:space="preserve">Treatments consisted of </w:t>
      </w:r>
      <w:r w:rsidR="004C3384">
        <w:rPr>
          <w:rFonts w:ascii="Times New Roman" w:hAnsi="Times New Roman" w:cs="Times New Roman"/>
        </w:rPr>
        <w:t xml:space="preserve">two temperature regimes (present day and near-future </w:t>
      </w:r>
      <w:r w:rsidR="004C3384" w:rsidRPr="002D48E8">
        <w:rPr>
          <w:rFonts w:ascii="Times New Roman" w:hAnsi="Times New Roman" w:cs="Times New Roman"/>
        </w:rPr>
        <w:t>+2</w:t>
      </w:r>
      <w:r w:rsidR="004C3384" w:rsidRPr="002D48E8">
        <w:rPr>
          <w:rFonts w:ascii="Times New Roman" w:hAnsi="Times New Roman" w:cs="Times New Roman"/>
        </w:rPr>
        <w:sym w:font="Symbol" w:char="F0B0"/>
      </w:r>
      <w:r w:rsidR="004C3384" w:rsidRPr="002D48E8">
        <w:rPr>
          <w:rFonts w:ascii="Times New Roman" w:hAnsi="Times New Roman" w:cs="Times New Roman"/>
        </w:rPr>
        <w:t>C</w:t>
      </w:r>
      <w:r w:rsidR="004C3384">
        <w:rPr>
          <w:rFonts w:ascii="Times New Roman" w:hAnsi="Times New Roman" w:cs="Times New Roman"/>
        </w:rPr>
        <w:t>)</w:t>
      </w:r>
      <w:r w:rsidR="00075AD8">
        <w:rPr>
          <w:rFonts w:ascii="Times New Roman" w:hAnsi="Times New Roman" w:cs="Times New Roman"/>
        </w:rPr>
        <w:t xml:space="preserve">, </w:t>
      </w:r>
      <w:r w:rsidR="004C3384">
        <w:rPr>
          <w:rFonts w:ascii="Times New Roman" w:hAnsi="Times New Roman" w:cs="Times New Roman"/>
        </w:rPr>
        <w:t>two pH levels (present and near-future</w:t>
      </w:r>
      <w:r w:rsidR="004C3384" w:rsidRPr="002D48E8">
        <w:rPr>
          <w:rFonts w:ascii="Times New Roman" w:hAnsi="Times New Roman" w:cs="Times New Roman"/>
        </w:rPr>
        <w:t xml:space="preserve"> -0.3 pH units</w:t>
      </w:r>
      <w:r w:rsidR="004C3384">
        <w:rPr>
          <w:rFonts w:ascii="Times New Roman" w:hAnsi="Times New Roman" w:cs="Times New Roman"/>
        </w:rPr>
        <w:t>)</w:t>
      </w:r>
      <w:r w:rsidR="00CA192D">
        <w:rPr>
          <w:rFonts w:ascii="Times New Roman" w:hAnsi="Times New Roman" w:cs="Times New Roman"/>
        </w:rPr>
        <w:t xml:space="preserve">, and the combination of both. These </w:t>
      </w:r>
      <w:r w:rsidR="00535DCE">
        <w:rPr>
          <w:rFonts w:ascii="Times New Roman" w:hAnsi="Times New Roman" w:cs="Times New Roman"/>
          <w:lang w:val="haw-US"/>
        </w:rPr>
        <w:t>manipulations</w:t>
      </w:r>
      <w:r w:rsidR="00CA192D">
        <w:rPr>
          <w:rFonts w:ascii="Times New Roman" w:hAnsi="Times New Roman" w:cs="Times New Roman"/>
        </w:rPr>
        <w:t xml:space="preserve"> represented future climate change conditions projected to occur by 2100</w:t>
      </w:r>
      <w:r w:rsidR="004C3384">
        <w:rPr>
          <w:rFonts w:ascii="Times New Roman" w:hAnsi="Times New Roman" w:cs="Times New Roman"/>
        </w:rPr>
        <w:t xml:space="preserve"> </w:t>
      </w:r>
      <w:r>
        <w:rPr>
          <w:rFonts w:ascii="Times New Roman" w:hAnsi="Times New Roman" w:cs="Times New Roman"/>
          <w:lang w:val="haw-US"/>
        </w:rPr>
        <w:fldChar w:fldCharType="begin" w:fldLock="1"/>
      </w:r>
      <w:r w:rsidR="00121E90">
        <w:rPr>
          <w:rFonts w:ascii="Times New Roman" w:hAnsi="Times New Roman" w:cs="Times New Roman"/>
          <w:lang w:val="haw-US"/>
        </w:rPr>
        <w:instrText>ADDIN CSL_CITATION {"citationItems":[{"id":"ITEM-1","itemData":{"DOI":"https://www.ipcc.ch/report/srocc/","author":[{"dropping-particle":"","family":"IPCC","given":"","non-dropping-particle":"","parse-names":false,"suffix":""}],"id":"ITEM-1","issue":"September","issued":{"date-parts":[["2019"]]},"note":"WARMING:\n\nOA:","page":"in preparation","title":"IPCC Special Report on the Ocean and Cryosphere in a Changing Climate","type":"article-journal"},"uris":["http://www.mendeley.com/documents/?uuid=db19fbd7-c41f-4b1c-ac10-84645b8be1fa"]}],"mendeley":{"formattedCitation":"(IPCC, 2019)","plainTextFormattedCitation":"(IPCC, 2019)","previouslyFormattedCitation":"(IPCC, 2019)"},"properties":{"noteIndex":0},"schema":"https://github.com/citation-style-language/schema/raw/master/csl-citation.json"}</w:instrText>
      </w:r>
      <w:r>
        <w:rPr>
          <w:rFonts w:ascii="Times New Roman" w:hAnsi="Times New Roman" w:cs="Times New Roman"/>
          <w:lang w:val="haw-US"/>
        </w:rPr>
        <w:fldChar w:fldCharType="separate"/>
      </w:r>
      <w:r w:rsidR="00445881" w:rsidRPr="00445881">
        <w:rPr>
          <w:rFonts w:ascii="Times New Roman" w:hAnsi="Times New Roman" w:cs="Times New Roman"/>
          <w:noProof/>
          <w:lang w:val="haw-US"/>
        </w:rPr>
        <w:t>(IPCC, 2019)</w:t>
      </w:r>
      <w:r>
        <w:rPr>
          <w:rFonts w:ascii="Times New Roman" w:hAnsi="Times New Roman" w:cs="Times New Roman"/>
          <w:lang w:val="haw-US"/>
        </w:rPr>
        <w:fldChar w:fldCharType="end"/>
      </w:r>
      <w:r w:rsidR="00535DCE">
        <w:rPr>
          <w:rFonts w:ascii="Times New Roman" w:hAnsi="Times New Roman" w:cs="Times New Roman"/>
          <w:lang w:val="haw-US"/>
        </w:rPr>
        <w:t xml:space="preserve"> (Figure 2.1)</w:t>
      </w:r>
      <w:r w:rsidRPr="002D48E8">
        <w:rPr>
          <w:rFonts w:ascii="Times New Roman" w:hAnsi="Times New Roman" w:cs="Times New Roman"/>
        </w:rPr>
        <w:t xml:space="preserve">. </w:t>
      </w:r>
      <w:r w:rsidR="00BA37F5">
        <w:rPr>
          <w:rFonts w:ascii="Times New Roman" w:hAnsi="Times New Roman" w:cs="Times New Roman"/>
        </w:rPr>
        <w:t>The control was represented by ambient conditions</w:t>
      </w:r>
      <w:r w:rsidR="006551D6">
        <w:rPr>
          <w:rFonts w:ascii="Times New Roman" w:hAnsi="Times New Roman" w:cs="Times New Roman"/>
          <w:lang w:val="haw-US"/>
        </w:rPr>
        <w:t xml:space="preserve"> </w:t>
      </w:r>
      <w:r w:rsidR="00BA37F5">
        <w:rPr>
          <w:rFonts w:ascii="Times New Roman" w:hAnsi="Times New Roman" w:cs="Times New Roman"/>
        </w:rPr>
        <w:t>of both pH and temperature</w:t>
      </w:r>
      <w:r w:rsidR="006551D6">
        <w:rPr>
          <w:rFonts w:ascii="Times New Roman" w:hAnsi="Times New Roman" w:cs="Times New Roman"/>
          <w:lang w:val="haw-US"/>
        </w:rPr>
        <w:t xml:space="preserve"> of incoming seawater</w:t>
      </w:r>
      <w:r w:rsidR="00BA37F5">
        <w:rPr>
          <w:rFonts w:ascii="Times New Roman" w:hAnsi="Times New Roman" w:cs="Times New Roman"/>
        </w:rPr>
        <w:t>.</w:t>
      </w:r>
    </w:p>
    <w:p w14:paraId="2888069F" w14:textId="46A69D2D" w:rsidR="00321FD3" w:rsidRDefault="00321FD3" w:rsidP="00C860EF">
      <w:pPr>
        <w:spacing w:line="480" w:lineRule="auto"/>
        <w:ind w:firstLine="720"/>
        <w:rPr>
          <w:rFonts w:ascii="Times New Roman" w:hAnsi="Times New Roman" w:cs="Times New Roman"/>
        </w:rPr>
      </w:pPr>
      <w:r w:rsidRPr="002D48E8">
        <w:rPr>
          <w:rFonts w:ascii="Times New Roman" w:hAnsi="Times New Roman" w:cs="Times New Roman"/>
        </w:rPr>
        <w:t xml:space="preserve">Unfiltered seawater was pumped directly from </w:t>
      </w:r>
      <w:r w:rsidR="00535DCE" w:rsidRPr="00350CBF">
        <w:rPr>
          <w:rFonts w:ascii="Times New Roman" w:hAnsi="Times New Roman" w:cs="Times New Roman"/>
        </w:rPr>
        <w:t>Kān</w:t>
      </w:r>
      <w:r w:rsidR="00535DCE" w:rsidRPr="00350CBF">
        <w:rPr>
          <w:rFonts w:ascii="Times New Roman" w:hAnsi="Times New Roman" w:cs="Times New Roman"/>
          <w:lang w:val="haw-US"/>
        </w:rPr>
        <w:t>eʻ</w:t>
      </w:r>
      <w:r w:rsidR="00535DCE" w:rsidRPr="00350CBF">
        <w:rPr>
          <w:rFonts w:ascii="Times New Roman" w:hAnsi="Times New Roman" w:cs="Times New Roman"/>
        </w:rPr>
        <w:t xml:space="preserve">ohe Bay </w:t>
      </w:r>
      <w:r w:rsidRPr="002D48E8">
        <w:rPr>
          <w:rFonts w:ascii="Times New Roman" w:hAnsi="Times New Roman" w:cs="Times New Roman"/>
        </w:rPr>
        <w:t xml:space="preserve">from </w:t>
      </w:r>
      <w:r>
        <w:rPr>
          <w:rFonts w:ascii="Times New Roman" w:hAnsi="Times New Roman" w:cs="Times New Roman"/>
        </w:rPr>
        <w:t>about 2</w:t>
      </w:r>
      <w:r>
        <w:rPr>
          <w:rFonts w:ascii="Times New Roman" w:hAnsi="Times New Roman" w:cs="Times New Roman"/>
          <w:lang w:val="haw-US"/>
        </w:rPr>
        <w:t xml:space="preserve">m </w:t>
      </w:r>
      <w:r w:rsidRPr="002D48E8">
        <w:rPr>
          <w:rFonts w:ascii="Times New Roman" w:hAnsi="Times New Roman" w:cs="Times New Roman"/>
        </w:rPr>
        <w:t xml:space="preserve">depth into </w:t>
      </w:r>
      <w:r>
        <w:rPr>
          <w:rFonts w:ascii="Times New Roman" w:hAnsi="Times New Roman" w:cs="Times New Roman"/>
        </w:rPr>
        <w:t xml:space="preserve">eight </w:t>
      </w:r>
      <w:r>
        <w:rPr>
          <w:rFonts w:ascii="Times New Roman" w:hAnsi="Times New Roman" w:cs="Times New Roman"/>
          <w:lang w:val="haw-US"/>
        </w:rPr>
        <w:t>6</w:t>
      </w:r>
      <w:r w:rsidRPr="002D48E8">
        <w:rPr>
          <w:rFonts w:ascii="Times New Roman" w:hAnsi="Times New Roman" w:cs="Times New Roman"/>
        </w:rPr>
        <w:t xml:space="preserve">-gallon header buckets where seawater </w:t>
      </w:r>
      <w:r>
        <w:rPr>
          <w:rFonts w:ascii="Times New Roman" w:hAnsi="Times New Roman" w:cs="Times New Roman"/>
        </w:rPr>
        <w:t xml:space="preserve">temperature and </w:t>
      </w:r>
      <w:r w:rsidR="00445881">
        <w:rPr>
          <w:rFonts w:ascii="Times New Roman" w:hAnsi="Times New Roman" w:cs="Times New Roman"/>
        </w:rPr>
        <w:t>pH</w:t>
      </w:r>
      <w:r w:rsidRPr="002D48E8">
        <w:rPr>
          <w:rFonts w:ascii="Times New Roman" w:hAnsi="Times New Roman" w:cs="Times New Roman"/>
        </w:rPr>
        <w:t xml:space="preserve"> were manipulated. </w:t>
      </w:r>
      <w:r>
        <w:rPr>
          <w:rFonts w:ascii="Times New Roman" w:hAnsi="Times New Roman" w:cs="Times New Roman"/>
          <w:lang w:val="haw-US"/>
        </w:rPr>
        <w:t>Two-tiered seawater tables (n=2) allowed e</w:t>
      </w:r>
      <w:r w:rsidRPr="002D48E8">
        <w:rPr>
          <w:rFonts w:ascii="Times New Roman" w:hAnsi="Times New Roman" w:cs="Times New Roman"/>
        </w:rPr>
        <w:t xml:space="preserve">ach header </w:t>
      </w:r>
      <w:r>
        <w:rPr>
          <w:rFonts w:ascii="Times New Roman" w:hAnsi="Times New Roman" w:cs="Times New Roman"/>
          <w:lang w:val="haw-US"/>
        </w:rPr>
        <w:t>to</w:t>
      </w:r>
      <w:r w:rsidRPr="002D48E8">
        <w:rPr>
          <w:rFonts w:ascii="Times New Roman" w:hAnsi="Times New Roman" w:cs="Times New Roman"/>
        </w:rPr>
        <w:t xml:space="preserve"> </w:t>
      </w:r>
      <w:r>
        <w:rPr>
          <w:rFonts w:ascii="Times New Roman" w:hAnsi="Times New Roman" w:cs="Times New Roman"/>
          <w:lang w:val="haw-US"/>
        </w:rPr>
        <w:t>gravity-feed into</w:t>
      </w:r>
      <w:r w:rsidRPr="002D48E8">
        <w:rPr>
          <w:rFonts w:ascii="Times New Roman" w:hAnsi="Times New Roman" w:cs="Times New Roman"/>
        </w:rPr>
        <w:t xml:space="preserve"> </w:t>
      </w:r>
      <w:r>
        <w:rPr>
          <w:rFonts w:ascii="Times New Roman" w:hAnsi="Times New Roman" w:cs="Times New Roman"/>
        </w:rPr>
        <w:t>three</w:t>
      </w:r>
      <w:r w:rsidRPr="002D48E8">
        <w:rPr>
          <w:rFonts w:ascii="Times New Roman" w:hAnsi="Times New Roman" w:cs="Times New Roman"/>
        </w:rPr>
        <w:t xml:space="preserve"> 8L tanks</w:t>
      </w:r>
      <w:r>
        <w:rPr>
          <w:rFonts w:ascii="Times New Roman" w:hAnsi="Times New Roman" w:cs="Times New Roman"/>
          <w:lang w:val="haw-US"/>
        </w:rPr>
        <w:t xml:space="preserve">, </w:t>
      </w:r>
      <w:r w:rsidRPr="002D48E8">
        <w:rPr>
          <w:rFonts w:ascii="Times New Roman" w:hAnsi="Times New Roman" w:cs="Times New Roman"/>
        </w:rPr>
        <w:t>where individual urchins were housed</w:t>
      </w:r>
      <w:r>
        <w:rPr>
          <w:rFonts w:ascii="Times New Roman" w:hAnsi="Times New Roman" w:cs="Times New Roman"/>
          <w:lang w:val="haw-US"/>
        </w:rPr>
        <w:t>.</w:t>
      </w:r>
      <w:r w:rsidRPr="002D48E8">
        <w:rPr>
          <w:rFonts w:ascii="Times New Roman" w:hAnsi="Times New Roman" w:cs="Times New Roman"/>
        </w:rPr>
        <w:t xml:space="preserve"> </w:t>
      </w:r>
      <w:r>
        <w:rPr>
          <w:rFonts w:ascii="Times New Roman" w:hAnsi="Times New Roman" w:cs="Times New Roman"/>
          <w:lang w:val="haw-US"/>
        </w:rPr>
        <w:t>Two replicate</w:t>
      </w:r>
      <w:r w:rsidRPr="002D48E8">
        <w:rPr>
          <w:rFonts w:ascii="Times New Roman" w:hAnsi="Times New Roman" w:cs="Times New Roman"/>
        </w:rPr>
        <w:t xml:space="preserve"> </w:t>
      </w:r>
      <w:r>
        <w:rPr>
          <w:rFonts w:ascii="Times New Roman" w:hAnsi="Times New Roman" w:cs="Times New Roman"/>
          <w:lang w:val="haw-US"/>
        </w:rPr>
        <w:t xml:space="preserve">systems led to </w:t>
      </w:r>
      <w:r w:rsidRPr="002D48E8">
        <w:rPr>
          <w:rFonts w:ascii="Times New Roman" w:hAnsi="Times New Roman" w:cs="Times New Roman"/>
        </w:rPr>
        <w:t xml:space="preserve">a total of 24 microcosms </w:t>
      </w:r>
      <w:r>
        <w:rPr>
          <w:rFonts w:ascii="Times New Roman" w:hAnsi="Times New Roman" w:cs="Times New Roman"/>
          <w:lang w:val="haw-US"/>
        </w:rPr>
        <w:t>with</w:t>
      </w:r>
      <w:r w:rsidRPr="002D48E8">
        <w:rPr>
          <w:rFonts w:ascii="Times New Roman" w:hAnsi="Times New Roman" w:cs="Times New Roman"/>
        </w:rPr>
        <w:t xml:space="preserve"> 6 </w:t>
      </w:r>
      <w:r>
        <w:rPr>
          <w:rFonts w:ascii="Times New Roman" w:hAnsi="Times New Roman" w:cs="Times New Roman"/>
          <w:lang w:val="haw-US"/>
        </w:rPr>
        <w:t>urchins</w:t>
      </w:r>
      <w:r w:rsidRPr="002D48E8">
        <w:rPr>
          <w:rFonts w:ascii="Times New Roman" w:hAnsi="Times New Roman" w:cs="Times New Roman"/>
        </w:rPr>
        <w:t xml:space="preserve"> per treatment</w:t>
      </w:r>
      <w:r>
        <w:rPr>
          <w:rFonts w:ascii="Times New Roman" w:hAnsi="Times New Roman" w:cs="Times New Roman"/>
          <w:lang w:val="haw-US"/>
        </w:rPr>
        <w:t xml:space="preserve"> (Fig</w:t>
      </w:r>
      <w:r w:rsidR="00445881">
        <w:rPr>
          <w:rFonts w:ascii="Times New Roman" w:hAnsi="Times New Roman" w:cs="Times New Roman"/>
        </w:rPr>
        <w:t>.</w:t>
      </w:r>
      <w:r>
        <w:rPr>
          <w:rFonts w:ascii="Times New Roman" w:hAnsi="Times New Roman" w:cs="Times New Roman"/>
          <w:lang w:val="haw-US"/>
        </w:rPr>
        <w:t xml:space="preserve"> </w:t>
      </w:r>
      <w:r w:rsidR="00445881">
        <w:rPr>
          <w:rFonts w:ascii="Times New Roman" w:hAnsi="Times New Roman" w:cs="Times New Roman"/>
        </w:rPr>
        <w:t>2.</w:t>
      </w:r>
      <w:r>
        <w:rPr>
          <w:rFonts w:ascii="Times New Roman" w:hAnsi="Times New Roman" w:cs="Times New Roman"/>
          <w:lang w:val="haw-US"/>
        </w:rPr>
        <w:t>1)</w:t>
      </w:r>
      <w:r w:rsidRPr="002D48E8">
        <w:rPr>
          <w:rFonts w:ascii="Times New Roman" w:hAnsi="Times New Roman" w:cs="Times New Roman"/>
        </w:rPr>
        <w:t xml:space="preserve">. </w:t>
      </w:r>
    </w:p>
    <w:p w14:paraId="0572C13B" w14:textId="6786105A" w:rsidR="00321FD3" w:rsidRDefault="00321FD3" w:rsidP="00C860EF">
      <w:pPr>
        <w:spacing w:line="480" w:lineRule="auto"/>
        <w:ind w:firstLine="720"/>
        <w:rPr>
          <w:rFonts w:ascii="Times New Roman" w:hAnsi="Times New Roman" w:cs="Times New Roman"/>
        </w:rPr>
      </w:pPr>
      <w:r w:rsidRPr="002D48E8">
        <w:rPr>
          <w:rFonts w:ascii="Times New Roman" w:hAnsi="Times New Roman" w:cs="Times New Roman"/>
        </w:rPr>
        <w:t>Water flowed into tanks at a rate of 0.9</w:t>
      </w:r>
      <w:r>
        <w:rPr>
          <w:rFonts w:ascii="Times New Roman" w:hAnsi="Times New Roman" w:cs="Times New Roman"/>
          <w:lang w:val="haw-US"/>
        </w:rPr>
        <w:t xml:space="preserve"> - </w:t>
      </w:r>
      <w:r w:rsidRPr="002D48E8">
        <w:rPr>
          <w:rFonts w:ascii="Times New Roman" w:hAnsi="Times New Roman" w:cs="Times New Roman"/>
        </w:rPr>
        <w:t>1.2 L min</w:t>
      </w:r>
      <w:r w:rsidRPr="002D48E8">
        <w:rPr>
          <w:rFonts w:ascii="Times New Roman" w:hAnsi="Times New Roman" w:cs="Times New Roman"/>
          <w:vertAlign w:val="superscript"/>
        </w:rPr>
        <w:t>-1</w:t>
      </w:r>
      <w:r w:rsidRPr="002D48E8">
        <w:rPr>
          <w:rFonts w:ascii="Times New Roman" w:hAnsi="Times New Roman" w:cs="Times New Roman"/>
        </w:rPr>
        <w:t>, resulting in a complete volume exchange every 6</w:t>
      </w:r>
      <w:r>
        <w:rPr>
          <w:rFonts w:ascii="Times New Roman" w:hAnsi="Times New Roman" w:cs="Times New Roman"/>
          <w:lang w:val="haw-US"/>
        </w:rPr>
        <w:t xml:space="preserve"> - 8</w:t>
      </w:r>
      <w:r w:rsidRPr="002D48E8">
        <w:rPr>
          <w:rFonts w:ascii="Times New Roman" w:hAnsi="Times New Roman" w:cs="Times New Roman"/>
        </w:rPr>
        <w:t xml:space="preserve"> minutes</w:t>
      </w:r>
      <w:r w:rsidR="00445881">
        <w:rPr>
          <w:rFonts w:ascii="Times New Roman" w:hAnsi="Times New Roman" w:cs="Times New Roman"/>
        </w:rPr>
        <w:t>. This exchange also allowed for</w:t>
      </w:r>
      <w:r>
        <w:rPr>
          <w:rFonts w:ascii="Times New Roman" w:hAnsi="Times New Roman" w:cs="Times New Roman"/>
          <w:lang w:val="haw-US"/>
        </w:rPr>
        <w:t xml:space="preserve"> </w:t>
      </w:r>
      <w:r w:rsidR="0066006B">
        <w:rPr>
          <w:rFonts w:ascii="Times New Roman" w:hAnsi="Times New Roman" w:cs="Times New Roman"/>
        </w:rPr>
        <w:t>sufficient</w:t>
      </w:r>
      <w:r w:rsidRPr="002D48E8">
        <w:rPr>
          <w:rFonts w:ascii="Times New Roman" w:hAnsi="Times New Roman" w:cs="Times New Roman"/>
        </w:rPr>
        <w:t xml:space="preserve"> oxygen</w:t>
      </w:r>
      <w:r>
        <w:rPr>
          <w:rFonts w:ascii="Times New Roman" w:hAnsi="Times New Roman" w:cs="Times New Roman"/>
        </w:rPr>
        <w:t xml:space="preserve"> </w:t>
      </w:r>
      <w:r w:rsidR="0066006B">
        <w:rPr>
          <w:rFonts w:ascii="Times New Roman" w:hAnsi="Times New Roman" w:cs="Times New Roman"/>
        </w:rPr>
        <w:t xml:space="preserve">saturation levels </w:t>
      </w:r>
      <w:r w:rsidR="00550C3A">
        <w:rPr>
          <w:rFonts w:ascii="Times New Roman" w:hAnsi="Times New Roman" w:cs="Times New Roman"/>
          <w:lang w:val="haw-US"/>
        </w:rPr>
        <w:t xml:space="preserve">above 95% </w:t>
      </w:r>
      <w:r w:rsidR="00550C3A">
        <w:rPr>
          <w:rFonts w:ascii="Times New Roman" w:hAnsi="Times New Roman" w:cs="Times New Roman"/>
          <w:lang w:val="haw-US"/>
        </w:rPr>
        <w:fldChar w:fldCharType="begin" w:fldLock="1"/>
      </w:r>
      <w:r w:rsidR="009E04BA">
        <w:rPr>
          <w:rFonts w:ascii="Times New Roman" w:hAnsi="Times New Roman" w:cs="Times New Roman"/>
          <w:lang w:val="haw-US"/>
        </w:rPr>
        <w:instrText>ADDIN CSL_CITATION {"citationItems":[{"id":"ITEM-1","itemData":{"DOI":"10.1021/es5017526","ISBN":"1520-5851 (Electronic)\\r0013-936X (Linking)","ISSN":"15205851","PMID":"25252045","abstract":"We examined the long-term effects of near-future changes in temperature and acidification on skeletal mineralogy, thickness, and strength in the sea urchin Tripneustes gratilla reared in all combinations of three pH (pH 8.1, 7.8, 7.6) and three temperatures (22 degrees C, 25 degrees C, 28 degrees C) from the early juvenile to adult, over 146 days. As the high-magnesium calcite of the echinoderm skeleton is a biomineral form highly sensitive to acidification, and influenced by temperature, we documented the MgCO3 content of the spines, test plates, and teeth. The percentage of MgCO3 varied systematically, with more Mg2+ in the test and spines. The percentage of MgCO3 in the test and teeth, but not the spines increased with temperature. Acidification did not change the percentage MgCO3. Test thickness increased with warming and decreased at pH 7.6, with no interaction between these factors. In crushing tests live urchins mostly ruptured at sutures between the plates. The force required to crush a live urchin was reduced in animals reared in low pH conditions but increased in those reared in warm conditions, a result driven by differences in urchin size. It appears that the interactive effects of warming and acidification on the Mg2+ content and protective function of the sea urchin skeleton will play out in a complex way as global climatic change unfolds.","author":[{"dropping-particle":"","family":"Byrne","given":"Maria","non-dropping-particle":"","parse-names":false,"suffix":""},{"dropping-particle":"","family":"Smith","given":"Abigail M.","non-dropping-particle":"","parse-names":false,"suffix":""},{"dropping-particle":"","family":"West","given":"Samantha","non-dropping-particle":"","parse-names":false,"suffix":""},{"dropping-particle":"","family":"Collard","given":"Marie","non-dropping-particle":"","parse-names":false,"suffix":""},{"dropping-particle":"","family":"Dubois","given":"Philippe","non-dropping-particle":"","parse-names":false,"suffix":""},{"dropping-particle":"","family":"Graba-Landry","given":"Alexia","non-dropping-particle":"","parse-names":false,"suffix":""},{"dropping-particle":"","family":"Dworjanyn","given":"Symon A.","non-dropping-particle":"","parse-names":false,"suffix":""}],"container-title":"Environmental Science and Technology","id":"ITEM-1","issue":"21","issued":{"date-parts":[["2014"]]},"page":"12620-12627","title":"Warming influences Mg2+ content, while warming and acidification influence calcification and test strength of a sea urchin","type":"article-journal","volume":"48"},"uris":["http://www.mendeley.com/documents/?uuid=74f2f4dd-e9b6-479c-95dc-f8c315b032d7"]}],"mendeley":{"formattedCitation":"(Byrne et al., 2014)","plainTextFormattedCitation":"(Byrne et al., 2014)","previouslyFormattedCitation":"(Byrne et al., 2014)"},"properties":{"noteIndex":0},"schema":"https://github.com/citation-style-language/schema/raw/master/csl-citation.json"}</w:instrText>
      </w:r>
      <w:r w:rsidR="00550C3A">
        <w:rPr>
          <w:rFonts w:ascii="Times New Roman" w:hAnsi="Times New Roman" w:cs="Times New Roman"/>
          <w:lang w:val="haw-US"/>
        </w:rPr>
        <w:fldChar w:fldCharType="separate"/>
      </w:r>
      <w:r w:rsidR="00550C3A" w:rsidRPr="00550C3A">
        <w:rPr>
          <w:rFonts w:ascii="Times New Roman" w:hAnsi="Times New Roman" w:cs="Times New Roman"/>
          <w:noProof/>
          <w:lang w:val="haw-US"/>
        </w:rPr>
        <w:t>(Byrne et al., 2014)</w:t>
      </w:r>
      <w:r w:rsidR="00550C3A">
        <w:rPr>
          <w:rFonts w:ascii="Times New Roman" w:hAnsi="Times New Roman" w:cs="Times New Roman"/>
          <w:lang w:val="haw-US"/>
        </w:rPr>
        <w:fldChar w:fldCharType="end"/>
      </w:r>
      <w:r w:rsidRPr="002D48E8">
        <w:rPr>
          <w:rFonts w:ascii="Times New Roman" w:hAnsi="Times New Roman" w:cs="Times New Roman"/>
        </w:rPr>
        <w:t>. The experiment ran for 1</w:t>
      </w:r>
      <w:r w:rsidR="003C7469">
        <w:rPr>
          <w:rFonts w:ascii="Times New Roman" w:hAnsi="Times New Roman" w:cs="Times New Roman"/>
        </w:rPr>
        <w:t>2</w:t>
      </w:r>
      <w:r w:rsidR="00FE36D5">
        <w:rPr>
          <w:rFonts w:ascii="Times New Roman" w:hAnsi="Times New Roman" w:cs="Times New Roman"/>
          <w:lang w:val="haw-US"/>
        </w:rPr>
        <w:t>6</w:t>
      </w:r>
      <w:r w:rsidRPr="002D48E8">
        <w:rPr>
          <w:rFonts w:ascii="Times New Roman" w:hAnsi="Times New Roman" w:cs="Times New Roman"/>
        </w:rPr>
        <w:t xml:space="preserve"> days, </w:t>
      </w:r>
      <w:r>
        <w:rPr>
          <w:rFonts w:ascii="Times New Roman" w:hAnsi="Times New Roman" w:cs="Times New Roman"/>
          <w:lang w:val="haw-US"/>
        </w:rPr>
        <w:t xml:space="preserve">excluding </w:t>
      </w:r>
      <w:r w:rsidR="00445881">
        <w:rPr>
          <w:rFonts w:ascii="Times New Roman" w:hAnsi="Times New Roman" w:cs="Times New Roman"/>
        </w:rPr>
        <w:t>a</w:t>
      </w:r>
      <w:r w:rsidRPr="002D48E8">
        <w:rPr>
          <w:rFonts w:ascii="Times New Roman" w:hAnsi="Times New Roman" w:cs="Times New Roman"/>
        </w:rPr>
        <w:t xml:space="preserve"> two</w:t>
      </w:r>
      <w:r>
        <w:rPr>
          <w:rFonts w:ascii="Times New Roman" w:hAnsi="Times New Roman" w:cs="Times New Roman"/>
          <w:lang w:val="haw-US"/>
        </w:rPr>
        <w:t>-</w:t>
      </w:r>
      <w:r w:rsidRPr="002D48E8">
        <w:rPr>
          <w:rFonts w:ascii="Times New Roman" w:hAnsi="Times New Roman" w:cs="Times New Roman"/>
        </w:rPr>
        <w:t>week acclimation</w:t>
      </w:r>
      <w:r w:rsidR="003C7469">
        <w:rPr>
          <w:rFonts w:ascii="Times New Roman" w:hAnsi="Times New Roman" w:cs="Times New Roman"/>
        </w:rPr>
        <w:t xml:space="preserve"> and </w:t>
      </w:r>
      <w:r w:rsidR="00A46CE3">
        <w:rPr>
          <w:rFonts w:ascii="Times New Roman" w:hAnsi="Times New Roman" w:cs="Times New Roman"/>
          <w:lang w:val="haw-US"/>
        </w:rPr>
        <w:t xml:space="preserve">two-week </w:t>
      </w:r>
      <w:r w:rsidR="003C7469">
        <w:rPr>
          <w:rFonts w:ascii="Times New Roman" w:hAnsi="Times New Roman" w:cs="Times New Roman"/>
        </w:rPr>
        <w:t>conditioning</w:t>
      </w:r>
      <w:r w:rsidR="00445881">
        <w:rPr>
          <w:rFonts w:ascii="Times New Roman" w:hAnsi="Times New Roman" w:cs="Times New Roman"/>
        </w:rPr>
        <w:t xml:space="preserve"> time period</w:t>
      </w:r>
      <w:r>
        <w:rPr>
          <w:rFonts w:ascii="Times New Roman" w:hAnsi="Times New Roman" w:cs="Times New Roman"/>
          <w:lang w:val="haw-US"/>
        </w:rPr>
        <w:t xml:space="preserve">. By the end of the </w:t>
      </w:r>
      <w:r>
        <w:rPr>
          <w:rFonts w:ascii="Times New Roman" w:hAnsi="Times New Roman" w:cs="Times New Roman"/>
        </w:rPr>
        <w:t>study</w:t>
      </w:r>
      <w:r>
        <w:rPr>
          <w:rFonts w:ascii="Times New Roman" w:hAnsi="Times New Roman" w:cs="Times New Roman"/>
          <w:lang w:val="haw-US"/>
        </w:rPr>
        <w:t xml:space="preserve">, </w:t>
      </w:r>
      <w:r>
        <w:rPr>
          <w:rFonts w:ascii="Times New Roman" w:hAnsi="Times New Roman" w:cs="Times New Roman"/>
        </w:rPr>
        <w:t xml:space="preserve">all </w:t>
      </w:r>
      <w:r w:rsidRPr="002D48E8">
        <w:rPr>
          <w:rFonts w:ascii="Times New Roman" w:hAnsi="Times New Roman" w:cs="Times New Roman"/>
        </w:rPr>
        <w:t>urchins reached mature adult size of at least 60mm</w:t>
      </w:r>
      <w:r>
        <w:rPr>
          <w:rFonts w:ascii="Times New Roman" w:hAnsi="Times New Roman" w:cs="Times New Roman"/>
        </w:rPr>
        <w:t xml:space="preserve"> </w:t>
      </w:r>
      <w:r w:rsidRPr="002D48E8">
        <w:rPr>
          <w:rFonts w:ascii="Times New Roman" w:hAnsi="Times New Roman" w:cs="Times New Roman"/>
        </w:rPr>
        <w:fldChar w:fldCharType="begin" w:fldLock="1"/>
      </w:r>
      <w:r w:rsidR="005709BC">
        <w:rPr>
          <w:rFonts w:ascii="Times New Roman" w:hAnsi="Times New Roman" w:cs="Times New Roman"/>
        </w:rPr>
        <w:instrText>ADDIN CSL_CITATION {"citationItems":[{"id":"ITEM-1","itemData":{"DOI":"10.1021/es5017526","ISBN":"1520-5851 (Electronic)\\r0013-936X (Linking)","ISSN":"15205851","PMID":"25252045","abstract":"We examined the long-term effects of near-future changes in temperature and acidification on skeletal mineralogy, thickness, and strength in the sea urchin Tripneustes gratilla reared in all combinations of three pH (pH 8.1, 7.8, 7.6) and three temperatures (22 degrees C, 25 degrees C, 28 degrees C) from the early juvenile to adult, over 146 days. As the high-magnesium calcite of the echinoderm skeleton is a biomineral form highly sensitive to acidification, and influenced by temperature, we documented the MgCO3 content of the spines, test plates, and teeth. The percentage of MgCO3 varied systematically, with more Mg2+ in the test and spines. The percentage of MgCO3 in the test and teeth, but not the spines increased with temperature. Acidification did not change the percentage MgCO3. Test thickness increased with warming and decreased at pH 7.6, with no interaction between these factors. In crushing tests live urchins mostly ruptured at sutures between the plates. The force required to crush a live urchin was reduced in animals reared in low pH conditions but increased in those reared in warm conditions, a result driven by differences in urchin size. It appears that the interactive effects of warming and acidification on the Mg2+ content and protective function of the sea urchin skeleton will play out in a complex way as global climatic change unfolds.","author":[{"dropping-particle":"","family":"Byrne","given":"Maria","non-dropping-particle":"","parse-names":false,"suffix":""},{"dropping-particle":"","family":"Smith","given":"Abigail M.","non-dropping-particle":"","parse-names":false,"suffix":""},{"dropping-particle":"","family":"West","given":"Samantha","non-dropping-particle":"","parse-names":false,"suffix":""},{"dropping-particle":"","family":"Collard","given":"Marie","non-dropping-particle":"","parse-names":false,"suffix":""},{"dropping-particle":"","family":"Dubois","given":"Philippe","non-dropping-particle":"","parse-names":false,"suffix":""},{"dropping-particle":"","family":"Graba-Landry","given":"Alexia","non-dropping-particle":"","parse-names":false,"suffix":""},{"dropping-particle":"","family":"Dworjanyn","given":"Symon A.","non-dropping-particle":"","parse-names":false,"suffix":""}],"container-title":"Environmental Science and Technology","id":"ITEM-1","issue":"21","issued":{"date-parts":[["2014"]]},"page":"12620-12627","title":"Warming influences Mg2+ content, while warming and acidification influence calcification and test strength of a sea urchin","type":"article-journal","volume":"48"},"uris":["http://www.mendeley.com/documents/?uuid=74f2f4dd-e9b6-479c-95dc-f8c315b032d7"]},{"id":"ITEM-2","itemData":{"DOI":"10.1098/rspb.2017.2684","ISBN":"0962-8452","ISSN":"14712954","PMID":"29643209","abstract":"Understanding how growth trajectories of calcifying invertebrates are affected by changing climate requires acclimation experiments that follow development across life-history transitions. In a long-term acclimation study, the effects of increased acidification and temperature on survival and growth of the tropical sea urchin Tripneustes gratilla from the early juven- ile (5mm test diameter—TD) through the developmental transition to the mature adult (60mmTD) were investigated. Juveniles were reared in a com- bination of three temperature and three pH/pCO2 treatments, including treatments commensurate with global change projections. Elevated tempera- ture and pCO2/pH both affected growth, but there was no interaction between these factors. The urchins grew more slowly at pH 7.6, but not at pH 7.8. Slow growth may be influenced by the inability to compensate coe- lomic fluid acid–base balance at pH 7.6. Growth was faster at þ3 and þ68C compared to that in ambient temperature. Acidification and warming had strong and interactive effects on reproductive potential. Warming increased the gonad index, but acidification decreased it. At pH 7.6 there were vir- tually no gonads in any urchins regardless of temperature. The T. gratilla were larger at maturity under combined near-future warming and acidifica- tion scenarios (þ38C/pH 7.8). Although the juveniles grew and survived in near-future warming and acidification conditions, chronic exposure to these stressors from an early stage altered allocation to somatic and gonad growth. In the absence of phenotypic adjustment, the interactive effects of warming and acidification on the benthic life phases of sea urchins may compromise reproductive fitness and population maintenance as global climatic change unfolds. Electronic","author":[{"dropping-particle":"","family":"Dworjanyn","given":"Symon A","non-dropping-particle":"","parse-names":false,"suffix":""},{"dropping-particle":"","family":"Byrne","given":"Maria","non-dropping-particle":"","parse-names":false,"suffix":""}],"container-title":"Proceedings of the Royal Society B: Biological Sciences","id":"ITEM-2","issue":"1876","issued":{"date-parts":[["2018"]]},"title":"Impacts of ocean acidification on sea urchin growth across the juvenile to mature adult life-stage transition is mitigated by warming","type":"article-journal","volume":"285"},"uris":["http://www.mendeley.com/documents/?uuid=fb984fcf-4f6e-4b2f-95a3-834ce78af949"]}],"mendeley":{"formattedCitation":"(Byrne et al., 2014; Dworjanyn &amp; Byrne, 2018)","plainTextFormattedCitation":"(Byrne et al., 2014; Dworjanyn &amp; Byrne, 2018)","previouslyFormattedCitation":"(Byrne et al., 2014; Dworjanyn &amp; Byrne, 2018)"},"properties":{"noteIndex":0},"schema":"https://github.com/citation-style-language/schema/raw/master/csl-citation.json"}</w:instrText>
      </w:r>
      <w:r w:rsidRPr="002D48E8">
        <w:rPr>
          <w:rFonts w:ascii="Times New Roman" w:hAnsi="Times New Roman" w:cs="Times New Roman"/>
        </w:rPr>
        <w:fldChar w:fldCharType="separate"/>
      </w:r>
      <w:r w:rsidR="0023049D" w:rsidRPr="0023049D">
        <w:rPr>
          <w:rFonts w:ascii="Times New Roman" w:hAnsi="Times New Roman" w:cs="Times New Roman"/>
          <w:noProof/>
        </w:rPr>
        <w:t>(Byrne et al., 2014; Dworjanyn &amp; Byrne, 2018)</w:t>
      </w:r>
      <w:r w:rsidRPr="002D48E8">
        <w:rPr>
          <w:rFonts w:ascii="Times New Roman" w:hAnsi="Times New Roman" w:cs="Times New Roman"/>
        </w:rPr>
        <w:fldChar w:fldCharType="end"/>
      </w:r>
      <w:r w:rsidRPr="002D48E8">
        <w:rPr>
          <w:rFonts w:ascii="Times New Roman" w:hAnsi="Times New Roman" w:cs="Times New Roman"/>
        </w:rPr>
        <w:t>.</w:t>
      </w:r>
    </w:p>
    <w:p w14:paraId="67A185D5" w14:textId="77777777" w:rsidR="00C860EF" w:rsidRDefault="00C860EF" w:rsidP="00C860EF">
      <w:pPr>
        <w:spacing w:line="480" w:lineRule="auto"/>
        <w:ind w:firstLine="720"/>
        <w:rPr>
          <w:rFonts w:ascii="Times New Roman" w:hAnsi="Times New Roman" w:cs="Times New Roman"/>
        </w:rPr>
      </w:pPr>
    </w:p>
    <w:p w14:paraId="1E6BA224" w14:textId="79A0C3F6" w:rsidR="00321FD3" w:rsidRDefault="00321FD3" w:rsidP="00321FD3">
      <w:pPr>
        <w:spacing w:line="360" w:lineRule="auto"/>
        <w:rPr>
          <w:rFonts w:ascii="Times New Roman" w:hAnsi="Times New Roman" w:cs="Times New Roman"/>
        </w:rPr>
      </w:pPr>
      <w:r w:rsidRPr="002D48E8">
        <w:rPr>
          <w:rFonts w:ascii="Times New Roman" w:hAnsi="Times New Roman" w:cs="Times New Roman"/>
          <w:noProof/>
        </w:rPr>
        <w:drawing>
          <wp:inline distT="0" distB="0" distL="0" distR="0" wp14:anchorId="5CB18D7B" wp14:editId="299D372D">
            <wp:extent cx="3257119" cy="2046468"/>
            <wp:effectExtent l="0" t="0" r="0" b="0"/>
            <wp:docPr id="17" name="Google Shape;104;p15">
              <a:extLst xmlns:a="http://schemas.openxmlformats.org/drawingml/2006/main">
                <a:ext uri="{FF2B5EF4-FFF2-40B4-BE49-F238E27FC236}">
                  <a16:creationId xmlns:a16="http://schemas.microsoft.com/office/drawing/2014/main" id="{88257C9F-A85D-F843-9627-57274B4B061F}"/>
                </a:ext>
              </a:extLst>
            </wp:docPr>
            <wp:cNvGraphicFramePr/>
            <a:graphic xmlns:a="http://schemas.openxmlformats.org/drawingml/2006/main">
              <a:graphicData uri="http://schemas.openxmlformats.org/drawingml/2006/picture">
                <pic:pic xmlns:pic="http://schemas.openxmlformats.org/drawingml/2006/picture">
                  <pic:nvPicPr>
                    <pic:cNvPr id="17" name="Google Shape;104;p15">
                      <a:extLst>
                        <a:ext uri="{FF2B5EF4-FFF2-40B4-BE49-F238E27FC236}">
                          <a16:creationId xmlns:a16="http://schemas.microsoft.com/office/drawing/2014/main" id="{88257C9F-A85D-F843-9627-57274B4B061F}"/>
                        </a:ext>
                      </a:extLst>
                    </pic:cNvPr>
                    <pic:cNvPicPr preferRelativeResize="0"/>
                  </pic:nvPicPr>
                  <pic:blipFill rotWithShape="1">
                    <a:blip r:embed="rId24" cstate="screen">
                      <a:alphaModFix/>
                      <a:extLst>
                        <a:ext uri="{28A0092B-C50C-407E-A947-70E740481C1C}">
                          <a14:useLocalDpi xmlns:a14="http://schemas.microsoft.com/office/drawing/2010/main"/>
                        </a:ext>
                      </a:extLst>
                    </a:blip>
                    <a:srcRect/>
                    <a:stretch/>
                  </pic:blipFill>
                  <pic:spPr bwMode="auto">
                    <a:xfrm>
                      <a:off x="0" y="0"/>
                      <a:ext cx="3271289" cy="2055371"/>
                    </a:xfrm>
                    <a:prstGeom prst="rect">
                      <a:avLst/>
                    </a:prstGeom>
                    <a:noFill/>
                    <a:ln>
                      <a:noFill/>
                    </a:ln>
                    <a:effectLst/>
                    <a:extLst>
                      <a:ext uri="{53640926-AAD7-44D8-BBD7-CCE9431645EC}">
                        <a14:shadowObscured xmlns:a14="http://schemas.microsoft.com/office/drawing/2010/main"/>
                      </a:ext>
                    </a:extLst>
                  </pic:spPr>
                </pic:pic>
              </a:graphicData>
            </a:graphic>
          </wp:inline>
        </w:drawing>
      </w:r>
      <w:r w:rsidR="006917E7">
        <w:rPr>
          <w:rFonts w:ascii="Times New Roman" w:hAnsi="Times New Roman" w:cs="Times New Roman"/>
          <w:noProof/>
        </w:rPr>
        <w:drawing>
          <wp:inline distT="0" distB="0" distL="0" distR="0" wp14:anchorId="7403AB65" wp14:editId="0F5A7957">
            <wp:extent cx="2485333" cy="2062726"/>
            <wp:effectExtent l="0" t="0" r="4445" b="0"/>
            <wp:docPr id="40" name="Picture 4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1-03 at 10.54.00 AM.png"/>
                    <pic:cNvPicPr/>
                  </pic:nvPicPr>
                  <pic:blipFill>
                    <a:blip r:embed="rId25">
                      <a:extLst>
                        <a:ext uri="{28A0092B-C50C-407E-A947-70E740481C1C}">
                          <a14:useLocalDpi xmlns:a14="http://schemas.microsoft.com/office/drawing/2010/main" val="0"/>
                        </a:ext>
                      </a:extLst>
                    </a:blip>
                    <a:stretch>
                      <a:fillRect/>
                    </a:stretch>
                  </pic:blipFill>
                  <pic:spPr>
                    <a:xfrm>
                      <a:off x="0" y="0"/>
                      <a:ext cx="2491773" cy="2068071"/>
                    </a:xfrm>
                    <a:prstGeom prst="rect">
                      <a:avLst/>
                    </a:prstGeom>
                  </pic:spPr>
                </pic:pic>
              </a:graphicData>
            </a:graphic>
          </wp:inline>
        </w:drawing>
      </w:r>
    </w:p>
    <w:p w14:paraId="1CA31357" w14:textId="1700DBE7" w:rsidR="00CA17A2" w:rsidRPr="00C860EF" w:rsidRDefault="00CA17A2" w:rsidP="00CA17A2">
      <w:bookmarkStart w:id="11" w:name="Fig21ExpSetUp"/>
      <w:bookmarkStart w:id="12" w:name="ExpTreatments"/>
      <w:r w:rsidRPr="00CA17A2">
        <w:rPr>
          <w:rFonts w:ascii="Times New Roman" w:hAnsi="Times New Roman" w:cs="Times New Roman"/>
          <w:b/>
          <w:bCs/>
        </w:rPr>
        <w:t>Figure 2.1</w:t>
      </w:r>
      <w:bookmarkEnd w:id="11"/>
      <w:r>
        <w:rPr>
          <w:rFonts w:ascii="Times New Roman" w:hAnsi="Times New Roman" w:cs="Times New Roman"/>
        </w:rPr>
        <w:t>.</w:t>
      </w:r>
      <w:r w:rsidRPr="00C860EF">
        <w:rPr>
          <w:rFonts w:ascii="Times New Roman" w:hAnsi="Times New Roman" w:cs="Times New Roman"/>
        </w:rPr>
        <w:t xml:space="preserve"> Experimental set-up (</w:t>
      </w:r>
      <w:r w:rsidR="00445881">
        <w:rPr>
          <w:rFonts w:ascii="Times New Roman" w:hAnsi="Times New Roman" w:cs="Times New Roman"/>
        </w:rPr>
        <w:t>left</w:t>
      </w:r>
      <w:r w:rsidRPr="00C860EF">
        <w:rPr>
          <w:rFonts w:ascii="Times New Roman" w:hAnsi="Times New Roman" w:cs="Times New Roman"/>
          <w:lang w:val="haw-US"/>
        </w:rPr>
        <w:t>) at HIMB</w:t>
      </w:r>
      <w:r w:rsidRPr="00C860EF">
        <w:rPr>
          <w:rFonts w:ascii="Times New Roman" w:hAnsi="Times New Roman" w:cs="Times New Roman"/>
        </w:rPr>
        <w:t xml:space="preserve"> and schematic </w:t>
      </w:r>
      <w:r w:rsidRPr="00C860EF">
        <w:rPr>
          <w:rFonts w:ascii="Times New Roman" w:hAnsi="Times New Roman" w:cs="Times New Roman"/>
          <w:lang w:val="haw-US"/>
        </w:rPr>
        <w:t xml:space="preserve">diagram representing the design and treatments in one </w:t>
      </w:r>
      <w:r w:rsidR="00BA37F5">
        <w:rPr>
          <w:rFonts w:ascii="Times New Roman" w:hAnsi="Times New Roman" w:cs="Times New Roman"/>
        </w:rPr>
        <w:t>replicate</w:t>
      </w:r>
      <w:r w:rsidRPr="00C860EF">
        <w:rPr>
          <w:rFonts w:ascii="Times New Roman" w:hAnsi="Times New Roman" w:cs="Times New Roman"/>
          <w:lang w:val="haw-US"/>
        </w:rPr>
        <w:t xml:space="preserve"> of the system (</w:t>
      </w:r>
      <w:r w:rsidR="00445881">
        <w:rPr>
          <w:rFonts w:ascii="Times New Roman" w:hAnsi="Times New Roman" w:cs="Times New Roman"/>
        </w:rPr>
        <w:t>right</w:t>
      </w:r>
      <w:r w:rsidRPr="00C860EF">
        <w:rPr>
          <w:rFonts w:ascii="Times New Roman" w:hAnsi="Times New Roman" w:cs="Times New Roman"/>
          <w:lang w:val="haw-US"/>
        </w:rPr>
        <w:t>).</w:t>
      </w:r>
    </w:p>
    <w:p w14:paraId="6C0C1DF2" w14:textId="3B154A70" w:rsidR="002461D6" w:rsidRDefault="002461D6" w:rsidP="00321FD3">
      <w:pPr>
        <w:spacing w:line="360" w:lineRule="auto"/>
        <w:rPr>
          <w:rFonts w:ascii="Times New Roman" w:hAnsi="Times New Roman" w:cs="Times New Roman"/>
          <w:b/>
          <w:bCs/>
          <w:u w:val="single"/>
        </w:rPr>
      </w:pPr>
    </w:p>
    <w:p w14:paraId="3AD59084" w14:textId="77777777" w:rsidR="007875D2" w:rsidRDefault="007875D2" w:rsidP="00321FD3">
      <w:pPr>
        <w:spacing w:line="360" w:lineRule="auto"/>
        <w:rPr>
          <w:rFonts w:ascii="Times New Roman" w:hAnsi="Times New Roman" w:cs="Times New Roman"/>
          <w:b/>
          <w:bCs/>
          <w:u w:val="single"/>
        </w:rPr>
      </w:pPr>
    </w:p>
    <w:p w14:paraId="12065B83" w14:textId="77777777" w:rsidR="00321FD3" w:rsidRPr="00C860EF" w:rsidRDefault="00321FD3" w:rsidP="003053AB">
      <w:pPr>
        <w:spacing w:line="480" w:lineRule="auto"/>
        <w:rPr>
          <w:rFonts w:ascii="Times New Roman" w:hAnsi="Times New Roman" w:cs="Times New Roman"/>
          <w:sz w:val="21"/>
          <w:szCs w:val="21"/>
          <w:lang w:val="haw-US"/>
        </w:rPr>
      </w:pPr>
      <w:r w:rsidRPr="00C860EF">
        <w:rPr>
          <w:rFonts w:ascii="Times New Roman" w:hAnsi="Times New Roman" w:cs="Times New Roman"/>
          <w:b/>
          <w:bCs/>
        </w:rPr>
        <w:t xml:space="preserve">Experimental Treatments </w:t>
      </w:r>
      <w:bookmarkEnd w:id="12"/>
      <w:r w:rsidRPr="00C860EF">
        <w:rPr>
          <w:rFonts w:ascii="Times New Roman" w:hAnsi="Times New Roman" w:cs="Times New Roman"/>
          <w:b/>
          <w:bCs/>
        </w:rPr>
        <w:t>and Data Collection</w:t>
      </w:r>
    </w:p>
    <w:p w14:paraId="18F163EB" w14:textId="482B8BEF" w:rsidR="00321FD3" w:rsidRPr="002D48E8" w:rsidRDefault="00321FD3" w:rsidP="003053AB">
      <w:pPr>
        <w:spacing w:line="480" w:lineRule="auto"/>
        <w:ind w:firstLine="720"/>
        <w:rPr>
          <w:rFonts w:ascii="Times New Roman" w:hAnsi="Times New Roman" w:cs="Times New Roman"/>
        </w:rPr>
      </w:pPr>
      <w:r w:rsidRPr="002D48E8">
        <w:rPr>
          <w:rFonts w:ascii="Times New Roman" w:hAnsi="Times New Roman" w:cs="Times New Roman"/>
        </w:rPr>
        <w:t xml:space="preserve">Temperature was controlled using </w:t>
      </w:r>
      <w:r w:rsidRPr="00F70F12">
        <w:rPr>
          <w:rFonts w:ascii="Courier New" w:hAnsi="Courier New" w:cs="Courier New"/>
        </w:rPr>
        <w:t>﻿</w:t>
      </w:r>
      <w:r w:rsidRPr="00F70F12">
        <w:rPr>
          <w:rFonts w:ascii="Times New Roman" w:hAnsi="Times New Roman" w:cs="Times New Roman"/>
          <w:lang w:val="haw-US"/>
        </w:rPr>
        <w:t>submersible</w:t>
      </w:r>
      <w:r>
        <w:rPr>
          <w:rFonts w:ascii="Calibri" w:hAnsi="Calibri" w:cs="Calibri"/>
          <w:lang w:val="haw-US"/>
        </w:rPr>
        <w:t xml:space="preserve"> </w:t>
      </w:r>
      <w:r w:rsidRPr="002D48E8">
        <w:rPr>
          <w:rFonts w:ascii="Times New Roman" w:hAnsi="Times New Roman" w:cs="Times New Roman"/>
        </w:rPr>
        <w:t>titanium heaters (Finnex</w:t>
      </w:r>
      <w:r w:rsidRPr="002D48E8">
        <w:rPr>
          <w:rFonts w:ascii="Times New Roman" w:hAnsi="Times New Roman" w:cs="Times New Roman"/>
        </w:rPr>
        <w:sym w:font="Symbol" w:char="F0D3"/>
      </w:r>
      <w:r w:rsidRPr="002D48E8">
        <w:rPr>
          <w:rFonts w:ascii="Times New Roman" w:hAnsi="Times New Roman" w:cs="Times New Roman"/>
        </w:rPr>
        <w:t>, TH-800, 800 W). Seawater pH was manipulated by direct CO</w:t>
      </w:r>
      <w:r w:rsidRPr="002D48E8">
        <w:rPr>
          <w:rFonts w:ascii="Times New Roman" w:hAnsi="Times New Roman" w:cs="Times New Roman"/>
          <w:vertAlign w:val="subscript"/>
        </w:rPr>
        <w:t>2</w:t>
      </w:r>
      <w:r w:rsidRPr="002D48E8">
        <w:rPr>
          <w:rFonts w:ascii="Times New Roman" w:hAnsi="Times New Roman" w:cs="Times New Roman"/>
        </w:rPr>
        <w:t xml:space="preserve"> bubbling through a hydro pump to maximize diffusion </w:t>
      </w:r>
      <w:r w:rsidRPr="002D48E8">
        <w:rPr>
          <w:rFonts w:ascii="Times New Roman" w:hAnsi="Times New Roman" w:cs="Times New Roman"/>
        </w:rPr>
        <w:fldChar w:fldCharType="begin" w:fldLock="1"/>
      </w:r>
      <w:r w:rsidRPr="002D48E8">
        <w:rPr>
          <w:rFonts w:ascii="Times New Roman" w:hAnsi="Times New Roman" w:cs="Times New Roman"/>
        </w:rPr>
        <w:instrText>ADDIN CSL_CITATION {"citationItems":[{"id":"ITEM-1","itemData":{"DOI":"10.4319/lom.2014.12.313","ISSN":"15415856","abstract":"Abstract The high cost of building and operating open-flow experimental systems for studies of biological response to ocean acidification (OA) has led to extensive use of short-term incubations in closed-flow systems that do not simulate natural conditions. An inexpensive ...","author":[{"dropping-particle":"","family":"Jokiel","given":"Paul L.","non-dropping-particle":"","parse-names":false,"suffix":""},{"dropping-particle":"","family":"Bahr","given":"Keisha D.","non-dropping-particle":"","parse-names":false,"suffix":""},{"dropping-particle":"","family":"Rodgers","given":"Ku'ulei S.","non-dropping-particle":"","parse-names":false,"suffix":""}],"container-title":"Limnology and Oceanography: Methods","id":"ITEM-1","issue":"MAY","issued":{"date-parts":[["2014"]]},"page":"313-322","title":"Low-cost, high-flow mesocosm system for simulating ocean acidification with CO2 gas","type":"article-journal","volume":"12"},"uris":["http://www.mendeley.com/documents/?uuid=85c6010b-4e5f-4d84-a031-3fae4611f782"]}],"mendeley":{"formattedCitation":"(Jokiel et al., 2014)","plainTextFormattedCitation":"(Jokiel et al., 2014)","previouslyFormattedCitation":"(Jokiel et al., 2014)"},"properties":{"noteIndex":0},"schema":"https://github.com/citation-style-language/schema/raw/master/csl-citation.json"}</w:instrText>
      </w:r>
      <w:r w:rsidRPr="002D48E8">
        <w:rPr>
          <w:rFonts w:ascii="Times New Roman" w:hAnsi="Times New Roman" w:cs="Times New Roman"/>
        </w:rPr>
        <w:fldChar w:fldCharType="separate"/>
      </w:r>
      <w:r w:rsidRPr="002D48E8">
        <w:rPr>
          <w:rFonts w:ascii="Times New Roman" w:hAnsi="Times New Roman" w:cs="Times New Roman"/>
          <w:noProof/>
        </w:rPr>
        <w:t>(Jokiel et al., 2014)</w:t>
      </w:r>
      <w:r w:rsidRPr="002D48E8">
        <w:rPr>
          <w:rFonts w:ascii="Times New Roman" w:hAnsi="Times New Roman" w:cs="Times New Roman"/>
        </w:rPr>
        <w:fldChar w:fldCharType="end"/>
      </w:r>
      <w:r w:rsidRPr="002D48E8">
        <w:rPr>
          <w:rFonts w:ascii="Times New Roman" w:hAnsi="Times New Roman" w:cs="Times New Roman"/>
        </w:rPr>
        <w:t xml:space="preserve">. </w:t>
      </w:r>
      <w:r w:rsidR="00212B1D">
        <w:rPr>
          <w:rFonts w:ascii="Times New Roman" w:hAnsi="Times New Roman" w:cs="Times New Roman"/>
        </w:rPr>
        <w:t>Ambient pH conditions without the hydro pump</w:t>
      </w:r>
      <w:r w:rsidRPr="002D48E8">
        <w:rPr>
          <w:rFonts w:ascii="Times New Roman" w:hAnsi="Times New Roman" w:cs="Times New Roman"/>
        </w:rPr>
        <w:t xml:space="preserve"> were</w:t>
      </w:r>
      <w:r w:rsidR="00BF4733">
        <w:rPr>
          <w:rFonts w:ascii="Times New Roman" w:hAnsi="Times New Roman" w:cs="Times New Roman"/>
        </w:rPr>
        <w:t xml:space="preserve"> </w:t>
      </w:r>
      <w:r w:rsidR="00212B1D">
        <w:rPr>
          <w:rFonts w:ascii="Times New Roman" w:hAnsi="Times New Roman" w:cs="Times New Roman"/>
        </w:rPr>
        <w:t xml:space="preserve">also </w:t>
      </w:r>
      <w:r w:rsidRPr="002D48E8">
        <w:rPr>
          <w:rFonts w:ascii="Times New Roman" w:hAnsi="Times New Roman" w:cs="Times New Roman"/>
        </w:rPr>
        <w:t xml:space="preserve">bubbled with air to </w:t>
      </w:r>
      <w:r w:rsidR="00212B1D">
        <w:rPr>
          <w:rFonts w:ascii="Times New Roman" w:hAnsi="Times New Roman" w:cs="Times New Roman"/>
        </w:rPr>
        <w:t>ensure consistency.</w:t>
      </w:r>
      <w:r w:rsidRPr="002D48E8">
        <w:rPr>
          <w:rFonts w:ascii="Times New Roman" w:hAnsi="Times New Roman" w:cs="Times New Roman"/>
        </w:rPr>
        <w:t xml:space="preserve"> </w:t>
      </w:r>
    </w:p>
    <w:p w14:paraId="7F92F21A" w14:textId="446BA201" w:rsidR="00321FD3" w:rsidRDefault="00321FD3" w:rsidP="003053AB">
      <w:pPr>
        <w:spacing w:line="480" w:lineRule="auto"/>
        <w:ind w:firstLine="720"/>
        <w:rPr>
          <w:rFonts w:ascii="Times New Roman" w:hAnsi="Times New Roman" w:cs="Times New Roman"/>
        </w:rPr>
      </w:pPr>
      <w:r w:rsidRPr="002D48E8">
        <w:rPr>
          <w:rFonts w:ascii="Times New Roman" w:hAnsi="Times New Roman" w:cs="Times New Roman"/>
        </w:rPr>
        <w:t xml:space="preserve">Because of the open-system, all treatments tracked natural daily and seasonal fluctuations. </w:t>
      </w:r>
      <w:bookmarkStart w:id="13" w:name="DataCollection"/>
      <w:r w:rsidRPr="002D48E8">
        <w:rPr>
          <w:rFonts w:ascii="Times New Roman" w:hAnsi="Times New Roman" w:cs="Times New Roman"/>
        </w:rPr>
        <w:t xml:space="preserve">No treatment was applied for the first two weeks </w:t>
      </w:r>
      <w:r>
        <w:rPr>
          <w:rFonts w:ascii="Times New Roman" w:hAnsi="Times New Roman" w:cs="Times New Roman"/>
          <w:lang w:val="haw-US"/>
        </w:rPr>
        <w:t>during acclimation</w:t>
      </w:r>
      <w:r w:rsidRPr="002D48E8">
        <w:rPr>
          <w:rFonts w:ascii="Times New Roman" w:hAnsi="Times New Roman" w:cs="Times New Roman"/>
        </w:rPr>
        <w:t>. After which, treatments were ramped up for two more weeks</w:t>
      </w:r>
      <w:r>
        <w:rPr>
          <w:rFonts w:ascii="Times New Roman" w:hAnsi="Times New Roman" w:cs="Times New Roman"/>
          <w:lang w:val="haw-US"/>
        </w:rPr>
        <w:t xml:space="preserve"> at a rate of -0.02 pH units day</w:t>
      </w:r>
      <w:r w:rsidRPr="006C07CA">
        <w:rPr>
          <w:rFonts w:ascii="Times New Roman" w:hAnsi="Times New Roman" w:cs="Times New Roman"/>
          <w:vertAlign w:val="superscript"/>
          <w:lang w:val="haw-US"/>
        </w:rPr>
        <w:t>-1</w:t>
      </w:r>
      <w:r>
        <w:rPr>
          <w:rFonts w:ascii="Times New Roman" w:hAnsi="Times New Roman" w:cs="Times New Roman"/>
          <w:vertAlign w:val="superscript"/>
          <w:lang w:val="haw-US"/>
        </w:rPr>
        <w:t xml:space="preserve"> </w:t>
      </w:r>
      <w:r>
        <w:rPr>
          <w:rFonts w:ascii="Times New Roman" w:hAnsi="Times New Roman" w:cs="Times New Roman"/>
          <w:lang w:val="haw-US"/>
        </w:rPr>
        <w:t>and +0.06</w:t>
      </w:r>
      <w:r w:rsidRPr="002D48E8">
        <w:rPr>
          <w:rFonts w:ascii="Times New Roman" w:hAnsi="Times New Roman" w:cs="Times New Roman"/>
        </w:rPr>
        <w:sym w:font="Symbol" w:char="F0B0"/>
      </w:r>
      <w:r w:rsidRPr="002D48E8">
        <w:rPr>
          <w:rFonts w:ascii="Times New Roman" w:hAnsi="Times New Roman" w:cs="Times New Roman"/>
        </w:rPr>
        <w:t>C</w:t>
      </w:r>
      <w:r>
        <w:rPr>
          <w:rFonts w:ascii="Times New Roman" w:hAnsi="Times New Roman" w:cs="Times New Roman"/>
          <w:lang w:val="haw-US"/>
        </w:rPr>
        <w:t xml:space="preserve"> day</w:t>
      </w:r>
      <w:r>
        <w:rPr>
          <w:rFonts w:ascii="Times New Roman" w:hAnsi="Times New Roman" w:cs="Times New Roman"/>
          <w:vertAlign w:val="superscript"/>
          <w:lang w:val="haw-US"/>
        </w:rPr>
        <w:t>-</w:t>
      </w:r>
      <w:r w:rsidRPr="006C07CA">
        <w:rPr>
          <w:rFonts w:ascii="Times New Roman" w:hAnsi="Times New Roman" w:cs="Times New Roman"/>
          <w:vertAlign w:val="superscript"/>
          <w:lang w:val="haw-US"/>
        </w:rPr>
        <w:t>1</w:t>
      </w:r>
      <w:r>
        <w:rPr>
          <w:rFonts w:ascii="Times New Roman" w:hAnsi="Times New Roman" w:cs="Times New Roman"/>
        </w:rPr>
        <w:t xml:space="preserve"> </w:t>
      </w:r>
      <w:r w:rsidR="00BF4733">
        <w:rPr>
          <w:rFonts w:ascii="Times New Roman" w:hAnsi="Times New Roman" w:cs="Times New Roman"/>
        </w:rPr>
        <w:t>until the</w:t>
      </w:r>
      <w:r>
        <w:rPr>
          <w:rFonts w:ascii="Times New Roman" w:hAnsi="Times New Roman" w:cs="Times New Roman"/>
        </w:rPr>
        <w:t xml:space="preserve"> desired conditions</w:t>
      </w:r>
      <w:r w:rsidR="00BF4733">
        <w:rPr>
          <w:rFonts w:ascii="Times New Roman" w:hAnsi="Times New Roman" w:cs="Times New Roman"/>
        </w:rPr>
        <w:t xml:space="preserve"> were reached, marking day one of the experiment. </w:t>
      </w:r>
      <w:r w:rsidRPr="002D48E8">
        <w:rPr>
          <w:rFonts w:ascii="Times New Roman" w:hAnsi="Times New Roman" w:cs="Times New Roman"/>
        </w:rPr>
        <w:t>Temperature (</w:t>
      </w:r>
      <w:r w:rsidRPr="002D48E8">
        <w:rPr>
          <w:rFonts w:ascii="Times New Roman" w:hAnsi="Times New Roman" w:cs="Times New Roman"/>
        </w:rPr>
        <w:sym w:font="Symbol" w:char="F0B0"/>
      </w:r>
      <w:r w:rsidRPr="002D48E8">
        <w:rPr>
          <w:rFonts w:ascii="Times New Roman" w:hAnsi="Times New Roman" w:cs="Times New Roman"/>
        </w:rPr>
        <w:t xml:space="preserve">C), salinity </w:t>
      </w:r>
      <w:r w:rsidRPr="002D48E8">
        <w:rPr>
          <w:rFonts w:ascii="Calibri" w:hAnsi="Calibri" w:cs="Calibri"/>
        </w:rPr>
        <w:t>﻿</w:t>
      </w:r>
      <w:r w:rsidRPr="002D48E8">
        <w:rPr>
          <w:rFonts w:ascii="Times New Roman" w:hAnsi="Times New Roman" w:cs="Times New Roman"/>
        </w:rPr>
        <w:t>(‰), and dissolved oxygen (</w:t>
      </w:r>
      <w:r w:rsidRPr="002D48E8">
        <w:rPr>
          <w:rFonts w:ascii="Times New Roman" w:hAnsi="Times New Roman" w:cs="Times New Roman"/>
        </w:rPr>
        <w:sym w:font="Symbol" w:char="F025"/>
      </w:r>
      <w:r w:rsidRPr="002D48E8">
        <w:rPr>
          <w:rFonts w:ascii="Times New Roman" w:hAnsi="Times New Roman" w:cs="Times New Roman"/>
        </w:rPr>
        <w:t xml:space="preserve"> saturation) were measured </w:t>
      </w:r>
      <w:r w:rsidR="00F81138">
        <w:rPr>
          <w:rFonts w:ascii="Times New Roman" w:hAnsi="Times New Roman" w:cs="Times New Roman"/>
        </w:rPr>
        <w:t>each week at</w:t>
      </w:r>
      <w:r w:rsidRPr="002D48E8">
        <w:rPr>
          <w:rFonts w:ascii="Times New Roman" w:hAnsi="Times New Roman" w:cs="Times New Roman"/>
        </w:rPr>
        <w:t xml:space="preserve"> mid-day (11:00 – 14:00 h) to ensure consistent desired environmental conditions. Water samples were collected </w:t>
      </w:r>
      <w:r w:rsidR="00F81138">
        <w:rPr>
          <w:rFonts w:ascii="Times New Roman" w:hAnsi="Times New Roman" w:cs="Times New Roman"/>
        </w:rPr>
        <w:t>at the same time</w:t>
      </w:r>
      <w:r w:rsidRPr="002D48E8">
        <w:rPr>
          <w:rFonts w:ascii="Times New Roman" w:hAnsi="Times New Roman" w:cs="Times New Roman"/>
        </w:rPr>
        <w:t xml:space="preserve"> for use in titrations and photometric pH determinations</w:t>
      </w:r>
      <w:r w:rsidR="007875D2">
        <w:rPr>
          <w:rFonts w:ascii="Times New Roman" w:hAnsi="Times New Roman" w:cs="Times New Roman"/>
        </w:rPr>
        <w:t xml:space="preserve"> for all headers and tanks</w:t>
      </w:r>
      <w:r w:rsidRPr="002D48E8">
        <w:rPr>
          <w:rFonts w:ascii="Times New Roman" w:hAnsi="Times New Roman" w:cs="Times New Roman"/>
        </w:rPr>
        <w:t>.</w:t>
      </w:r>
      <w:r>
        <w:rPr>
          <w:rFonts w:ascii="Times New Roman" w:hAnsi="Times New Roman" w:cs="Times New Roman"/>
        </w:rPr>
        <w:t xml:space="preserve"> </w:t>
      </w:r>
      <w:r w:rsidRPr="002D48E8">
        <w:rPr>
          <w:rFonts w:ascii="Times New Roman" w:hAnsi="Times New Roman" w:cs="Times New Roman"/>
        </w:rPr>
        <w:t xml:space="preserve">All procedures </w:t>
      </w:r>
      <w:r>
        <w:rPr>
          <w:rFonts w:ascii="Times New Roman" w:hAnsi="Times New Roman" w:cs="Times New Roman"/>
        </w:rPr>
        <w:t xml:space="preserve">for titration and pH determination </w:t>
      </w:r>
      <w:r w:rsidRPr="002D48E8">
        <w:rPr>
          <w:rFonts w:ascii="Times New Roman" w:hAnsi="Times New Roman" w:cs="Times New Roman"/>
        </w:rPr>
        <w:t xml:space="preserve">were followed according to </w:t>
      </w:r>
      <w:r>
        <w:rPr>
          <w:rFonts w:ascii="Times New Roman" w:hAnsi="Times New Roman" w:cs="Times New Roman"/>
        </w:rPr>
        <w:t>the Guide for Best Practices for Ocean CO</w:t>
      </w:r>
      <w:r>
        <w:rPr>
          <w:rFonts w:ascii="Times New Roman" w:hAnsi="Times New Roman" w:cs="Times New Roman"/>
          <w:vertAlign w:val="subscript"/>
        </w:rPr>
        <w:t>2</w:t>
      </w:r>
      <w:r>
        <w:rPr>
          <w:rFonts w:ascii="Times New Roman" w:hAnsi="Times New Roman" w:cs="Times New Roman"/>
        </w:rPr>
        <w:t xml:space="preserve"> Measurements Standard Operating Procedures (</w:t>
      </w:r>
      <w:r w:rsidRPr="002D48E8">
        <w:rPr>
          <w:rFonts w:ascii="Times New Roman" w:hAnsi="Times New Roman" w:cs="Times New Roman"/>
        </w:rPr>
        <w:t>SOP</w:t>
      </w:r>
      <w:r>
        <w:rPr>
          <w:rFonts w:ascii="Times New Roman" w:hAnsi="Times New Roman" w:cs="Times New Roman"/>
        </w:rPr>
        <w:t xml:space="preserve">) </w:t>
      </w:r>
      <w:r>
        <w:rPr>
          <w:rFonts w:ascii="Times New Roman" w:hAnsi="Times New Roman" w:cs="Times New Roman"/>
        </w:rPr>
        <w:fldChar w:fldCharType="begin" w:fldLock="1"/>
      </w:r>
      <w:r w:rsidR="0023049D">
        <w:rPr>
          <w:rFonts w:ascii="Times New Roman" w:hAnsi="Times New Roman" w:cs="Times New Roman"/>
        </w:rPr>
        <w:instrText>ADDIN CSL_CITATION {"citationItems":[{"id":"ITEM-1","itemData":{"DOI":"10.1159/000331784","ISBN":"9789279111181","ISSN":"19739478","PMID":"21097387","abstract":"CHAP 1 - Introduction to the Guide CHAP 2 - Solution chemistry of carbon dioxide in sea water CHAP 3 - Quality assurance CHAP 4 - Recommended standard operating procedures (SOPs) SOP 1 - Water sampling for the parameters of the oceanic carbon dioxide system SOP 2 - Determination of total dissolved inorganic carbon in sea water SOP 3a - Determination of total alkalinity in sea water using a closed-cell titration SOP 3b - Determination of total alkalinity in sea water using an open-cell titration SOP 4 - Determination of p(CO2) in air that is in equilibrium with a discrete sample of sea water SOP 5 - Determination of p(CO2) in air that is in equilibrium with a continuous stream of sea water SOP 6a - Determination of the pH of sea water using a glass/reference electrode cell SOP 6b - Determination of the pH of sea water using the indicator dye m-cresol purple SOP 7 - Determination of dissolved organic carbon and total dissolved nitrogen in sea water SOP 7 en EspaÃol - Determinacion de carbono organico disuelto y nitrogeno total disuelto en agua de mar SOP 11 - Gravimetric calibration of the volume of a gas loop using water SOP 12 - Gravimetric calibration of volume delivered using water SOP 13 - Gravimetric calibration of volume contained using water SOP 14 - Procedure for preparing sodium carbonate solutions for the calibration of coulometric CT measurements SOP 21 - Applying air buoyancy corrections SOP 22 - Preparation of control charts SOP 23 - Statistical techniques used in quality assessment SOP 24 - Calculation of the fugacity of carbon dioxide in the pure gas or in air CHAP 5 - Physical and thermodynamic data Errata - to the hard copy of the Guide to best practices for ocean CO2 measurements","author":[{"dropping-particle":"","family":"Dickson","given":"A.G.","non-dropping-particle":"","parse-names":false,"suffix":""},{"dropping-particle":"","family":"Sabine","given":"C. L.","non-dropping-particle":"","parse-names":false,"suffix":""},{"dropping-particle":"","family":"Christian","given":"J. R.","non-dropping-particle":"","parse-names":false,"suffix":""}],"container-title":"PICES Special Publication 3","id":"ITEM-1","issued":{"date-parts":[["2007"]]},"number-of-pages":"191","title":"Guide to Best Practices for Ocean CO2 Measurements","type":"book","volume":"3"},"uris":["http://www.mendeley.com/documents/?uuid=238d621b-25ac-4e83-af79-4a33bf07bc15"]}],"mendeley":{"formattedCitation":"(Dickson, Sabine, &amp; Christian, 2007)","plainTextFormattedCitation":"(Dickson, Sabine, &amp; Christian, 2007)","previouslyFormattedCitation":"(Dickson, Sabine, &amp; Christian, 2007)"},"properties":{"noteIndex":0},"schema":"https://github.com/citation-style-language/schema/raw/master/csl-citation.json"}</w:instrText>
      </w:r>
      <w:r>
        <w:rPr>
          <w:rFonts w:ascii="Times New Roman" w:hAnsi="Times New Roman" w:cs="Times New Roman"/>
        </w:rPr>
        <w:fldChar w:fldCharType="separate"/>
      </w:r>
      <w:r w:rsidRPr="00722C35">
        <w:rPr>
          <w:rFonts w:ascii="Times New Roman" w:hAnsi="Times New Roman" w:cs="Times New Roman"/>
          <w:noProof/>
        </w:rPr>
        <w:t>(Dickson, Sabine, &amp; Christian, 2007)</w:t>
      </w:r>
      <w:r>
        <w:rPr>
          <w:rFonts w:ascii="Times New Roman" w:hAnsi="Times New Roman" w:cs="Times New Roman"/>
        </w:rPr>
        <w:fldChar w:fldCharType="end"/>
      </w:r>
      <w:r>
        <w:rPr>
          <w:rFonts w:ascii="Times New Roman" w:hAnsi="Times New Roman" w:cs="Times New Roman"/>
        </w:rPr>
        <w:t xml:space="preserve">. </w:t>
      </w:r>
      <w:r w:rsidRPr="002D48E8">
        <w:rPr>
          <w:rFonts w:ascii="Times New Roman" w:hAnsi="Times New Roman" w:cs="Times New Roman"/>
        </w:rPr>
        <w:t xml:space="preserve"> </w:t>
      </w:r>
    </w:p>
    <w:p w14:paraId="4E768FD6" w14:textId="66E24822" w:rsidR="00D3636B" w:rsidRPr="00CB3C0F" w:rsidRDefault="00321FD3" w:rsidP="00CB3C0F">
      <w:pPr>
        <w:spacing w:line="480" w:lineRule="auto"/>
        <w:ind w:firstLine="720"/>
        <w:rPr>
          <w:rFonts w:ascii="Times New Roman" w:hAnsi="Times New Roman" w:cs="Times New Roman"/>
        </w:rPr>
      </w:pPr>
      <w:r w:rsidRPr="002D48E8">
        <w:rPr>
          <w:rFonts w:ascii="Times New Roman" w:hAnsi="Times New Roman" w:cs="Times New Roman"/>
        </w:rPr>
        <w:t>Total alkalinity was measured weekly using an automatic titrator (Titrino</w:t>
      </w:r>
      <w:r w:rsidRPr="002D48E8">
        <w:rPr>
          <w:rFonts w:ascii="Times New Roman" w:hAnsi="Times New Roman" w:cs="Times New Roman"/>
        </w:rPr>
        <w:sym w:font="Symbol" w:char="F0D3"/>
      </w:r>
      <w:r w:rsidRPr="002D48E8">
        <w:rPr>
          <w:rFonts w:ascii="Times New Roman" w:hAnsi="Times New Roman" w:cs="Times New Roman"/>
        </w:rPr>
        <w:t xml:space="preserve"> Plus 877, Metrohm) with pH glass electrode (9101 Herisau, Metrohm</w:t>
      </w:r>
      <w:r w:rsidRPr="002D48E8">
        <w:rPr>
          <w:rFonts w:ascii="Times New Roman" w:hAnsi="Times New Roman" w:cs="Times New Roman"/>
        </w:rPr>
        <w:sym w:font="Symbol" w:char="F0D3"/>
      </w:r>
      <w:r w:rsidRPr="002D48E8">
        <w:rPr>
          <w:rFonts w:ascii="Times New Roman" w:hAnsi="Times New Roman" w:cs="Times New Roman"/>
        </w:rPr>
        <w:t xml:space="preserve">). The automatic titrator was checked and confirmed for precision with certified reference materials (Batch 127 from A. Dickson Laboratory, Scripps Institution of Oceanography). </w:t>
      </w:r>
      <w:commentRangeStart w:id="14"/>
      <w:commentRangeStart w:id="15"/>
      <w:r w:rsidRPr="002D48E8">
        <w:rPr>
          <w:rFonts w:ascii="Times New Roman" w:hAnsi="Times New Roman" w:cs="Times New Roman"/>
        </w:rPr>
        <w:t xml:space="preserve">Additional seawater parameters </w:t>
      </w:r>
      <w:commentRangeEnd w:id="14"/>
      <w:r w:rsidR="00EB29CC">
        <w:rPr>
          <w:rStyle w:val="CommentReference"/>
        </w:rPr>
        <w:commentReference w:id="14"/>
      </w:r>
      <w:commentRangeEnd w:id="15"/>
      <w:r w:rsidR="00353B91">
        <w:rPr>
          <w:rStyle w:val="CommentReference"/>
        </w:rPr>
        <w:commentReference w:id="15"/>
      </w:r>
      <w:r w:rsidRPr="002D48E8">
        <w:rPr>
          <w:rFonts w:ascii="Times New Roman" w:hAnsi="Times New Roman" w:cs="Times New Roman"/>
        </w:rPr>
        <w:t xml:space="preserve">were calculated using the program CO2SYS </w:t>
      </w:r>
      <w:r w:rsidRPr="002D48E8">
        <w:rPr>
          <w:rFonts w:ascii="Times New Roman" w:hAnsi="Times New Roman" w:cs="Times New Roman"/>
        </w:rPr>
        <w:fldChar w:fldCharType="begin" w:fldLock="1"/>
      </w:r>
      <w:r w:rsidR="002A5704">
        <w:rPr>
          <w:rFonts w:ascii="Times New Roman" w:hAnsi="Times New Roman" w:cs="Times New Roman"/>
        </w:rPr>
        <w:instrText>ADDIN CSL_CITATION {"citationItems":[{"id":"ITEM-1","itemData":{"DOI":"10.3334/CDIAC/otg.CO2SYS_XLS_CDIAC105a","author":[{"dropping-particle":"","family":"Pierrot","given":"D.","non-dropping-particle":"","parse-names":false,"suffix":""},{"dropping-particle":"","family":"Lewis","given":"E.","non-dropping-particle":"","parse-names":false,"suffix":""},{"dropping-particle":"","family":"Wallace","given":"D. W. R.","non-dropping-particle":"","parse-names":false,"suffix":""}],"id":"ITEM-1","issued":{"date-parts":[["2006"]]},"publisher":"Carbon Dioxide Information Analysis Center; Oak Ridge National Laboratory, U.S. Department of Energy","publisher-place":"Oak Ridge","title":"MS Excel Program Developed for CO2 System Calculations.","type":"article"},"uris":["http://www.mendeley.com/documents/?uuid=3528b449-1fa3-48d6-a4ab-af00b422c3c0"]}],"mendeley":{"formattedCitation":"(Pierrot, Lewis, &amp; Wallace, 2006)","manualFormatting":"(Pierrot et al., 2012)","plainTextFormattedCitation":"(Pierrot, Lewis, &amp; Wallace, 2006)","previouslyFormattedCitation":"(Pierrot, Lewis, &amp; Wallace, 2006)"},"properties":{"noteIndex":0},"schema":"https://github.com/citation-style-language/schema/raw/master/csl-citation.json"}</w:instrText>
      </w:r>
      <w:r w:rsidRPr="002D48E8">
        <w:rPr>
          <w:rFonts w:ascii="Times New Roman" w:hAnsi="Times New Roman" w:cs="Times New Roman"/>
        </w:rPr>
        <w:fldChar w:fldCharType="separate"/>
      </w:r>
      <w:r w:rsidRPr="002D48E8">
        <w:rPr>
          <w:rFonts w:ascii="Times New Roman" w:hAnsi="Times New Roman" w:cs="Times New Roman"/>
          <w:noProof/>
        </w:rPr>
        <w:t>(Pierrot</w:t>
      </w:r>
      <w:r w:rsidR="00BA37F5">
        <w:rPr>
          <w:rFonts w:ascii="Times New Roman" w:hAnsi="Times New Roman" w:cs="Times New Roman"/>
          <w:noProof/>
        </w:rPr>
        <w:t xml:space="preserve"> et al.</w:t>
      </w:r>
      <w:r w:rsidRPr="002D48E8">
        <w:rPr>
          <w:rFonts w:ascii="Times New Roman" w:hAnsi="Times New Roman" w:cs="Times New Roman"/>
          <w:noProof/>
        </w:rPr>
        <w:t>, 2012)</w:t>
      </w:r>
      <w:r w:rsidRPr="002D48E8">
        <w:rPr>
          <w:rFonts w:ascii="Times New Roman" w:hAnsi="Times New Roman" w:cs="Times New Roman"/>
        </w:rPr>
        <w:fldChar w:fldCharType="end"/>
      </w:r>
      <w:r w:rsidRPr="002D48E8">
        <w:rPr>
          <w:rFonts w:ascii="Times New Roman" w:hAnsi="Times New Roman" w:cs="Times New Roman"/>
        </w:rPr>
        <w:t xml:space="preserve"> with stoichiometric dissociation constants (K1, K2) as redefined (original by </w:t>
      </w:r>
      <w:r w:rsidRPr="002D48E8">
        <w:rPr>
          <w:rFonts w:ascii="Times New Roman" w:hAnsi="Times New Roman" w:cs="Times New Roman"/>
        </w:rPr>
        <w:fldChar w:fldCharType="begin" w:fldLock="1"/>
      </w:r>
      <w:r w:rsidRPr="002D48E8">
        <w:rPr>
          <w:rFonts w:ascii="Times New Roman" w:hAnsi="Times New Roman" w:cs="Times New Roman"/>
        </w:rPr>
        <w:instrText>ADDIN CSL_CITATION {"citationItems":[{"id":"ITEM-1","itemData":{"DOI":"10.4319/lo.1973.18.6.0897","ISSN":"1939-5590","abstract":"The apparent dissociation constants of carbonic as acid in seawater were determined functions of temperature (2-35°C) and salinity ( 19-43%) at atmospheric pressure by measurement of K’1 and the product K’, K’,. At 35sa salinity and 25°C the measured values were pE1 = 6.600 and pK’2 = 9.115; at 35% and 2°C the measured values were pK’1 = 6.177 and pKPz = 9.431.","author":[{"dropping-particle":"","family":"Mehrbach","given":"C.","non-dropping-particle":"","parse-names":false,"suffix":""},{"dropping-particle":"","family":"Culberson","given":"C.H.","non-dropping-particle":"","parse-names":false,"suffix":""},{"dropping-particle":"","family":"Hawley","given":"J.E.","non-dropping-particle":"","parse-names":false,"suffix":""},{"dropping-particle":"","family":"Pytkowicz","given":"R.M.","non-dropping-particle":"","parse-names":false,"suffix":""}],"container-title":"Limnology and Oceanography","id":"ITEM-1","issue":"6","issued":{"date-parts":[["1973"]]},"page":"897-907","title":"Measurement of the Apparent Dissociation Constants of Carbonic Acid in Seawater At Atmospheric Pressure","type":"article-journal","volume":"18"},"uris":["http://www.mendeley.com/documents/?uuid=1732be63-af3d-46b7-96b7-6fda53f29987"]}],"mendeley":{"formattedCitation":"(Mehrbach, Culberson, Hawley, &amp; Pytkowicz, 1973)","manualFormatting":"Mehrbach et. al., 1973)","plainTextFormattedCitation":"(Mehrbach, Culberson, Hawley, &amp; Pytkowicz, 1973)","previouslyFormattedCitation":"(Mehrbach, Culberson, Hawley, &amp; Pytkowicz, 1973)"},"properties":{"noteIndex":0},"schema":"https://github.com/citation-style-language/schema/raw/master/csl-citation.json"}</w:instrText>
      </w:r>
      <w:r w:rsidRPr="002D48E8">
        <w:rPr>
          <w:rFonts w:ascii="Times New Roman" w:hAnsi="Times New Roman" w:cs="Times New Roman"/>
        </w:rPr>
        <w:fldChar w:fldCharType="separate"/>
      </w:r>
      <w:r w:rsidRPr="002D48E8">
        <w:rPr>
          <w:rFonts w:ascii="Times New Roman" w:hAnsi="Times New Roman" w:cs="Times New Roman"/>
          <w:noProof/>
        </w:rPr>
        <w:t>Mehrbach et. al., 1973)</w:t>
      </w:r>
      <w:r w:rsidRPr="002D48E8">
        <w:rPr>
          <w:rFonts w:ascii="Times New Roman" w:hAnsi="Times New Roman" w:cs="Times New Roman"/>
        </w:rPr>
        <w:fldChar w:fldCharType="end"/>
      </w:r>
      <w:r w:rsidRPr="002D48E8">
        <w:rPr>
          <w:rFonts w:ascii="Times New Roman" w:hAnsi="Times New Roman" w:cs="Times New Roman"/>
        </w:rPr>
        <w:t xml:space="preserve"> by </w:t>
      </w:r>
      <w:r w:rsidRPr="002D48E8">
        <w:rPr>
          <w:rFonts w:ascii="Times New Roman" w:hAnsi="Times New Roman" w:cs="Times New Roman"/>
        </w:rPr>
        <w:fldChar w:fldCharType="begin" w:fldLock="1"/>
      </w:r>
      <w:r w:rsidR="00D51D39">
        <w:rPr>
          <w:rFonts w:ascii="Times New Roman" w:hAnsi="Times New Roman" w:cs="Times New Roman"/>
        </w:rPr>
        <w:instrText>ADDIN CSL_CITATION {"citationItems":[{"id":"ITEM-1","itemData":{"abstract":"The published experimental data of Hansson and of Mehrbach et al. have been critically compared after adjustment to a common pH scale based upon total hydrogen ion concentration. No significant systematic differences are found within the overall experimental error of the data. The results have been pooled to yield reliable equations that can be used to estimate pK1* and pK2* for seawater media at salinities from 0 to 40 and at temperatures from 2 to 35°C.","author":[{"dropping-particle":"","family":"Dickson","given":"A. G.","non-dropping-particle":"","parse-names":false,"suffix":""},{"dropping-particle":"","family":"Millero","given":"F.J.","non-dropping-particle":"","parse-names":false,"suffix":""}],"id":"ITEM-1","issued":{"date-parts":[["1987"]]},"page":"1733-1743","title":"A Comparison of the Equilibrium Constants for the Dissociation of Carbonic Acid in Seawater Media","type":"article-journal","volume":"34"},"uris":["http://www.mendeley.com/documents/?uuid=1fd719c5-d584-4cfb-87d2-00aec94a3e53"]}],"mendeley":{"formattedCitation":"(Dickson &amp; Millero, 1987)","manualFormatting":"Dickson &amp; Millero (1987). ","plainTextFormattedCitation":"(Dickson &amp; Millero, 1987)","previouslyFormattedCitation":"(Dickson &amp; Millero, 1987)"},"properties":{"noteIndex":0},"schema":"https://github.com/citation-style-language/schema/raw/master/csl-citation.json"}</w:instrText>
      </w:r>
      <w:r w:rsidRPr="002D48E8">
        <w:rPr>
          <w:rFonts w:ascii="Times New Roman" w:hAnsi="Times New Roman" w:cs="Times New Roman"/>
        </w:rPr>
        <w:fldChar w:fldCharType="separate"/>
      </w:r>
      <w:r w:rsidRPr="002D48E8">
        <w:rPr>
          <w:rFonts w:ascii="Times New Roman" w:hAnsi="Times New Roman" w:cs="Times New Roman"/>
          <w:noProof/>
        </w:rPr>
        <w:t xml:space="preserve">Dickson &amp; Millero </w:t>
      </w:r>
      <w:r w:rsidR="00BA37F5">
        <w:rPr>
          <w:rFonts w:ascii="Times New Roman" w:hAnsi="Times New Roman" w:cs="Times New Roman"/>
          <w:noProof/>
        </w:rPr>
        <w:t>(</w:t>
      </w:r>
      <w:r w:rsidRPr="002D48E8">
        <w:rPr>
          <w:rFonts w:ascii="Times New Roman" w:hAnsi="Times New Roman" w:cs="Times New Roman"/>
          <w:noProof/>
        </w:rPr>
        <w:t>1987</w:t>
      </w:r>
      <w:r w:rsidR="00BA37F5">
        <w:rPr>
          <w:rFonts w:ascii="Times New Roman" w:hAnsi="Times New Roman" w:cs="Times New Roman"/>
          <w:noProof/>
        </w:rPr>
        <w:t>)</w:t>
      </w:r>
      <w:r w:rsidRPr="002D48E8">
        <w:rPr>
          <w:rFonts w:ascii="Times New Roman" w:hAnsi="Times New Roman" w:cs="Times New Roman"/>
          <w:noProof/>
        </w:rPr>
        <w:t xml:space="preserve">. </w:t>
      </w:r>
      <w:r w:rsidRPr="002D48E8">
        <w:rPr>
          <w:rFonts w:ascii="Times New Roman" w:hAnsi="Times New Roman" w:cs="Times New Roman"/>
        </w:rPr>
        <w:fldChar w:fldCharType="end"/>
      </w:r>
      <w:r w:rsidRPr="00411E90">
        <w:rPr>
          <w:rFonts w:ascii="Times New Roman" w:hAnsi="Times New Roman" w:cs="Times New Roman"/>
        </w:rPr>
        <w:t xml:space="preserve"> </w:t>
      </w:r>
      <w:r>
        <w:rPr>
          <w:rFonts w:ascii="Times New Roman" w:hAnsi="Times New Roman" w:cs="Times New Roman"/>
        </w:rPr>
        <w:t xml:space="preserve">Titrations followed SOP 3b: Determination of total alkalinity in sea water using an </w:t>
      </w:r>
      <w:r>
        <w:rPr>
          <w:rFonts w:ascii="Times New Roman" w:hAnsi="Times New Roman" w:cs="Times New Roman"/>
        </w:rPr>
        <w:lastRenderedPageBreak/>
        <w:t xml:space="preserve">open-cell titration </w:t>
      </w:r>
      <w:r>
        <w:rPr>
          <w:rFonts w:ascii="Times New Roman" w:hAnsi="Times New Roman" w:cs="Times New Roman"/>
        </w:rPr>
        <w:fldChar w:fldCharType="begin" w:fldLock="1"/>
      </w:r>
      <w:r>
        <w:rPr>
          <w:rFonts w:ascii="Times New Roman" w:hAnsi="Times New Roman" w:cs="Times New Roman"/>
        </w:rPr>
        <w:instrText>ADDIN CSL_CITATION {"citationItems":[{"id":"ITEM-1","itemData":{"DOI":"10.1159/000331784","ISBN":"9789279111181","ISSN":"19739478","PMID":"21097387","abstract":"CHAP 1 - Introduction to the Guide CHAP 2 - Solution chemistry of carbon dioxide in sea water CHAP 3 - Quality assurance CHAP 4 - Recommended standard operating procedures (SOPs) SOP 1 - Water sampling for the parameters of the oceanic carbon dioxide system SOP 2 - Determination of total dissolved inorganic carbon in sea water SOP 3a - Determination of total alkalinity in sea water using a closed-cell titration SOP 3b - Determination of total alkalinity in sea water using an open-cell titration SOP 4 - Determination of p(CO2) in air that is in equilibrium with a discrete sample of sea water SOP 5 - Determination of p(CO2) in air that is in equilibrium with a continuous stream of sea water SOP 6a - Determination of the pH of sea water using a glass/reference electrode cell SOP 6b - Determination of the pH of sea water using the indicator dye m-cresol purple SOP 7 - Determination of dissolved organic carbon and total dissolved nitrogen in sea water SOP 7 en EspaÃol - Determinacion de carbono organico disuelto y nitrogeno total disuelto en agua de mar SOP 11 - Gravimetric calibration of the volume of a gas loop using water SOP 12 - Gravimetric calibration of volume delivered using water SOP 13 - Gravimetric calibration of volume contained using water SOP 14 - Procedure for preparing sodium carbonate solutions for the calibration of coulometric CT measurements SOP 21 - Applying air buoyancy corrections SOP 22 - Preparation of control charts SOP 23 - Statistical techniques used in quality assessment SOP 24 - Calculation of the fugacity of carbon dioxide in the pure gas or in air CHAP 5 - Physical and thermodynamic data Errata - to the hard copy of the Guide to best practices for ocean CO2 measurements","author":[{"dropping-particle":"","family":"Dickson","given":"A.G.","non-dropping-particle":"","parse-names":false,"suffix":""},{"dropping-particle":"","family":"Sabine","given":"C. L.","non-dropping-particle":"","parse-names":false,"suffix":""},{"dropping-particle":"","family":"Christian","given":"J. R.","non-dropping-particle":"","parse-names":false,"suffix":""}],"container-title":"PICES Special Publication 3","id":"ITEM-1","issued":{"date-parts":[["2007"]]},"number-of-pages":"191","title":"Guide to Best Practices for Ocean CO2 Measurements","type":"book","volume":"3"},"uris":["http://www.mendeley.com/documents/?uuid=238d621b-25ac-4e83-af79-4a33bf07bc15"]}],"mendeley":{"formattedCitation":"(Dickson et al., 2007)","plainTextFormattedCitation":"(Dickson et al., 2007)","previouslyFormattedCitation":"(Dickson et al., 2007)"},"properties":{"noteIndex":0},"schema":"https://github.com/citation-style-language/schema/raw/master/csl-citation.json"}</w:instrText>
      </w:r>
      <w:r>
        <w:rPr>
          <w:rFonts w:ascii="Times New Roman" w:hAnsi="Times New Roman" w:cs="Times New Roman"/>
        </w:rPr>
        <w:fldChar w:fldCharType="separate"/>
      </w:r>
      <w:r w:rsidRPr="00411E90">
        <w:rPr>
          <w:rFonts w:ascii="Times New Roman" w:hAnsi="Times New Roman" w:cs="Times New Roman"/>
          <w:noProof/>
        </w:rPr>
        <w:t>(Dickson et al., 2007)</w:t>
      </w:r>
      <w:r>
        <w:rPr>
          <w:rFonts w:ascii="Times New Roman" w:hAnsi="Times New Roman" w:cs="Times New Roman"/>
        </w:rPr>
        <w:fldChar w:fldCharType="end"/>
      </w:r>
      <w:r>
        <w:rPr>
          <w:rFonts w:ascii="Times New Roman" w:hAnsi="Times New Roman" w:cs="Times New Roman"/>
        </w:rPr>
        <w:t>.</w:t>
      </w:r>
      <w:r w:rsidRPr="002D48E8">
        <w:rPr>
          <w:rFonts w:ascii="Times New Roman" w:hAnsi="Times New Roman" w:cs="Times New Roman"/>
        </w:rPr>
        <w:t xml:space="preserve"> Seawater pH was determined spectrophotometrically (pH</w:t>
      </w:r>
      <w:r w:rsidRPr="002D48E8">
        <w:rPr>
          <w:rFonts w:ascii="Times New Roman" w:hAnsi="Times New Roman" w:cs="Times New Roman"/>
          <w:vertAlign w:val="subscript"/>
        </w:rPr>
        <w:t>Total</w:t>
      </w:r>
      <w:r w:rsidRPr="002D48E8">
        <w:rPr>
          <w:rFonts w:ascii="Times New Roman" w:hAnsi="Times New Roman" w:cs="Times New Roman"/>
        </w:rPr>
        <w:t xml:space="preserve">) each week using </w:t>
      </w:r>
      <w:r w:rsidRPr="00FD5F1D">
        <w:rPr>
          <w:rFonts w:ascii="Times New Roman" w:hAnsi="Times New Roman" w:cs="Times New Roman"/>
          <w:i/>
          <w:iCs/>
        </w:rPr>
        <w:t>m</w:t>
      </w:r>
      <w:r w:rsidRPr="002D48E8">
        <w:rPr>
          <w:rFonts w:ascii="Times New Roman" w:hAnsi="Times New Roman" w:cs="Times New Roman"/>
        </w:rPr>
        <w:t>-cresol purple dye (Sigma-Aldrich</w:t>
      </w:r>
      <w:r w:rsidRPr="002D48E8">
        <w:rPr>
          <w:rFonts w:ascii="Times New Roman" w:hAnsi="Times New Roman" w:cs="Times New Roman"/>
        </w:rPr>
        <w:sym w:font="Symbol" w:char="F0D3"/>
      </w:r>
      <w:r w:rsidRPr="002D48E8">
        <w:rPr>
          <w:rFonts w:ascii="Times New Roman" w:hAnsi="Times New Roman" w:cs="Times New Roman"/>
        </w:rPr>
        <w:t xml:space="preserve"> #857890). </w:t>
      </w:r>
      <w:r>
        <w:rPr>
          <w:rFonts w:ascii="Times New Roman" w:hAnsi="Times New Roman" w:cs="Times New Roman"/>
        </w:rPr>
        <w:t xml:space="preserve">Procedures for pH </w:t>
      </w:r>
      <w:r w:rsidRPr="002D48E8">
        <w:rPr>
          <w:rFonts w:ascii="Times New Roman" w:hAnsi="Times New Roman" w:cs="Times New Roman"/>
        </w:rPr>
        <w:t>followed</w:t>
      </w:r>
      <w:r>
        <w:rPr>
          <w:rFonts w:ascii="Times New Roman" w:hAnsi="Times New Roman" w:cs="Times New Roman"/>
        </w:rPr>
        <w:t xml:space="preserve"> SOP 6b: Determination of the pH of sea water using the indicator dye </w:t>
      </w:r>
      <w:r>
        <w:rPr>
          <w:rFonts w:ascii="Times New Roman" w:hAnsi="Times New Roman" w:cs="Times New Roman"/>
          <w:i/>
          <w:iCs/>
        </w:rPr>
        <w:t>m</w:t>
      </w:r>
      <w:r>
        <w:rPr>
          <w:rFonts w:ascii="Times New Roman" w:hAnsi="Times New Roman" w:cs="Times New Roman"/>
        </w:rPr>
        <w:t xml:space="preserve">-cresol purple </w:t>
      </w:r>
      <w:r w:rsidRPr="002D48E8">
        <w:rPr>
          <w:rFonts w:ascii="Times New Roman" w:hAnsi="Times New Roman" w:cs="Times New Roman"/>
        </w:rPr>
        <w:fldChar w:fldCharType="begin" w:fldLock="1"/>
      </w:r>
      <w:r>
        <w:rPr>
          <w:rFonts w:ascii="Times New Roman" w:hAnsi="Times New Roman" w:cs="Times New Roman"/>
        </w:rPr>
        <w:instrText>ADDIN CSL_CITATION {"citationItems":[{"id":"ITEM-1","itemData":{"DOI":"10.1159/000331784","ISBN":"9789279111181","ISSN":"19739478","PMID":"21097387","abstract":"CHAP 1 - Introduction to the Guide CHAP 2 - Solution chemistry of carbon dioxide in sea water CHAP 3 - Quality assurance CHAP 4 - Recommended standard operating procedures (SOPs) SOP 1 - Water sampling for the parameters of the oceanic carbon dioxide system SOP 2 - Determination of total dissolved inorganic carbon in sea water SOP 3a - Determination of total alkalinity in sea water using a closed-cell titration SOP 3b - Determination of total alkalinity in sea water using an open-cell titration SOP 4 - Determination of p(CO2) in air that is in equilibrium with a discrete sample of sea water SOP 5 - Determination of p(CO2) in air that is in equilibrium with a continuous stream of sea water SOP 6a - Determination of the pH of sea water using a glass/reference electrode cell SOP 6b - Determination of the pH of sea water using the indicator dye m-cresol purple SOP 7 - Determination of dissolved organic carbon and total dissolved nitrogen in sea water SOP 7 en EspaÃol - Determinacion de carbono organico disuelto y nitrogeno total disuelto en agua de mar SOP 11 - Gravimetric calibration of the volume of a gas loop using water SOP 12 - Gravimetric calibration of volume delivered using water SOP 13 - Gravimetric calibration of volume contained using water SOP 14 - Procedure for preparing sodium carbonate solutions for the calibration of coulometric CT measurements SOP 21 - Applying air buoyancy corrections SOP 22 - Preparation of control charts SOP 23 - Statistical techniques used in quality assessment SOP 24 - Calculation of the fugacity of carbon dioxide in the pure gas or in air CHAP 5 - Physical and thermodynamic data Errata - to the hard copy of the Guide to best practices for ocean CO2 measurements","author":[{"dropping-particle":"","family":"Dickson","given":"A.G.","non-dropping-particle":"","parse-names":false,"suffix":""},{"dropping-particle":"","family":"Sabine","given":"C. L.","non-dropping-particle":"","parse-names":false,"suffix":""},{"dropping-particle":"","family":"Christian","given":"J. R.","non-dropping-particle":"","parse-names":false,"suffix":""}],"container-title":"PICES Special Publication 3","id":"ITEM-1","issued":{"date-parts":[["2007"]]},"number-of-pages":"191","title":"Guide to Best Practices for Ocean CO2 Measurements","type":"book","volume":"3"},"uris":["http://www.mendeley.com/documents/?uuid=238d621b-25ac-4e83-af79-4a33bf07bc15"]}],"mendeley":{"formattedCitation":"(Dickson et al., 2007)","plainTextFormattedCitation":"(Dickson et al., 2007)","previouslyFormattedCitation":"(Dickson et al., 2007)"},"properties":{"noteIndex":0},"schema":"https://github.com/citation-style-language/schema/raw/master/csl-citation.json"}</w:instrText>
      </w:r>
      <w:r w:rsidRPr="002D48E8">
        <w:rPr>
          <w:rFonts w:ascii="Times New Roman" w:hAnsi="Times New Roman" w:cs="Times New Roman"/>
        </w:rPr>
        <w:fldChar w:fldCharType="separate"/>
      </w:r>
      <w:r w:rsidRPr="00411E90">
        <w:rPr>
          <w:rFonts w:ascii="Times New Roman" w:hAnsi="Times New Roman" w:cs="Times New Roman"/>
          <w:noProof/>
        </w:rPr>
        <w:t>(Dickson et al., 2007)</w:t>
      </w:r>
      <w:r w:rsidRPr="002D48E8">
        <w:rPr>
          <w:rFonts w:ascii="Times New Roman" w:hAnsi="Times New Roman" w:cs="Times New Roman"/>
        </w:rPr>
        <w:fldChar w:fldCharType="end"/>
      </w:r>
      <w:r w:rsidRPr="002D48E8">
        <w:rPr>
          <w:rFonts w:ascii="Times New Roman" w:hAnsi="Times New Roman" w:cs="Times New Roman"/>
        </w:rPr>
        <w:t>. In addition to the above procedure, pH was checked frequently using an Accumet</w:t>
      </w:r>
      <w:r w:rsidRPr="002D48E8">
        <w:rPr>
          <w:rFonts w:ascii="Times New Roman" w:hAnsi="Times New Roman" w:cs="Times New Roman"/>
        </w:rPr>
        <w:sym w:font="Symbol" w:char="F0D3"/>
      </w:r>
      <w:r w:rsidRPr="002D48E8">
        <w:rPr>
          <w:rFonts w:ascii="Times New Roman" w:hAnsi="Times New Roman" w:cs="Times New Roman"/>
        </w:rPr>
        <w:t xml:space="preserve"> AP72pH/mV/temperature meter (pH</w:t>
      </w:r>
      <w:r w:rsidRPr="002D48E8">
        <w:rPr>
          <w:rFonts w:ascii="Times New Roman" w:hAnsi="Times New Roman" w:cs="Times New Roman"/>
          <w:vertAlign w:val="subscript"/>
        </w:rPr>
        <w:t>NBS</w:t>
      </w:r>
      <w:r w:rsidRPr="002D48E8">
        <w:rPr>
          <w:rFonts w:ascii="Times New Roman" w:hAnsi="Times New Roman" w:cs="Times New Roman"/>
        </w:rPr>
        <w:t xml:space="preserve">) to </w:t>
      </w:r>
      <w:r w:rsidR="00445881">
        <w:rPr>
          <w:rFonts w:ascii="Times New Roman" w:hAnsi="Times New Roman" w:cs="Times New Roman"/>
        </w:rPr>
        <w:t>confirm</w:t>
      </w:r>
      <w:r w:rsidRPr="002D48E8">
        <w:rPr>
          <w:rFonts w:ascii="Times New Roman" w:hAnsi="Times New Roman" w:cs="Times New Roman"/>
        </w:rPr>
        <w:t xml:space="preserve"> stability between sampling</w:t>
      </w:r>
      <w:r>
        <w:rPr>
          <w:rFonts w:ascii="Times New Roman" w:hAnsi="Times New Roman" w:cs="Times New Roman"/>
        </w:rPr>
        <w:t xml:space="preserve">. </w:t>
      </w:r>
      <w:bookmarkEnd w:id="13"/>
    </w:p>
    <w:p w14:paraId="7BD14B56" w14:textId="77777777" w:rsidR="00D3636B" w:rsidRDefault="00D3636B" w:rsidP="00D3636B">
      <w:pPr>
        <w:rPr>
          <w:rFonts w:ascii="Times New Roman" w:eastAsia="Times New Roman" w:hAnsi="Times New Roman" w:cs="Times New Roman"/>
          <w:b/>
          <w:bCs/>
          <w:color w:val="000000" w:themeColor="text1"/>
        </w:rPr>
      </w:pPr>
    </w:p>
    <w:p w14:paraId="192C1764" w14:textId="7C0F9F67" w:rsidR="00D3636B" w:rsidRDefault="00D3636B" w:rsidP="00D3636B">
      <w:pPr>
        <w:rPr>
          <w:rFonts w:ascii="Times New Roman" w:hAnsi="Times New Roman" w:cs="Times New Roman"/>
          <w:color w:val="000000" w:themeColor="text1"/>
        </w:rPr>
      </w:pPr>
      <w:r w:rsidRPr="00CA17A2">
        <w:rPr>
          <w:rFonts w:ascii="Times New Roman" w:eastAsia="Times New Roman" w:hAnsi="Times New Roman" w:cs="Times New Roman"/>
          <w:b/>
          <w:bCs/>
          <w:color w:val="000000" w:themeColor="text1"/>
        </w:rPr>
        <w:t xml:space="preserve">Table </w:t>
      </w:r>
      <w:r>
        <w:rPr>
          <w:rFonts w:ascii="Times New Roman" w:eastAsia="Times New Roman" w:hAnsi="Times New Roman" w:cs="Times New Roman"/>
          <w:b/>
          <w:bCs/>
          <w:color w:val="000000" w:themeColor="text1"/>
        </w:rPr>
        <w:t>2</w:t>
      </w:r>
      <w:r>
        <w:rPr>
          <w:rFonts w:ascii="Times New Roman" w:eastAsia="Times New Roman" w:hAnsi="Times New Roman" w:cs="Times New Roman"/>
          <w:b/>
          <w:bCs/>
          <w:color w:val="000000" w:themeColor="text1"/>
          <w:lang w:val="haw-US"/>
        </w:rPr>
        <w:t>.</w:t>
      </w:r>
      <w:r w:rsidRPr="00CA17A2">
        <w:rPr>
          <w:rFonts w:ascii="Times New Roman" w:eastAsia="Times New Roman" w:hAnsi="Times New Roman" w:cs="Times New Roman"/>
          <w:b/>
          <w:bCs/>
          <w:color w:val="000000" w:themeColor="text1"/>
        </w:rPr>
        <w:t>1</w:t>
      </w:r>
      <w:r w:rsidRPr="00894D5D">
        <w:rPr>
          <w:rFonts w:ascii="Times New Roman" w:eastAsia="Times New Roman" w:hAnsi="Times New Roman" w:cs="Times New Roman"/>
          <w:color w:val="000000" w:themeColor="text1"/>
        </w:rPr>
        <w:t>. Experimental treatments and environmental conditions throughout the course of the 1</w:t>
      </w:r>
      <w:r>
        <w:rPr>
          <w:rFonts w:ascii="Times New Roman" w:eastAsia="Times New Roman" w:hAnsi="Times New Roman" w:cs="Times New Roman"/>
          <w:color w:val="000000" w:themeColor="text1"/>
          <w:lang w:val="haw-US"/>
        </w:rPr>
        <w:t>26</w:t>
      </w:r>
      <w:r w:rsidRPr="00894D5D">
        <w:rPr>
          <w:rFonts w:ascii="Times New Roman" w:eastAsia="Times New Roman" w:hAnsi="Times New Roman" w:cs="Times New Roman"/>
          <w:color w:val="000000" w:themeColor="text1"/>
        </w:rPr>
        <w:t>-day experiment</w:t>
      </w:r>
      <w:r>
        <w:rPr>
          <w:rFonts w:ascii="Times New Roman" w:eastAsia="Times New Roman" w:hAnsi="Times New Roman" w:cs="Times New Roman"/>
          <w:color w:val="000000" w:themeColor="text1"/>
        </w:rPr>
        <w:t>.</w:t>
      </w:r>
    </w:p>
    <w:tbl>
      <w:tblPr>
        <w:tblW w:w="5000" w:type="pct"/>
        <w:tblLook w:val="00A0" w:firstRow="1" w:lastRow="0" w:firstColumn="1" w:lastColumn="0" w:noHBand="0" w:noVBand="0"/>
      </w:tblPr>
      <w:tblGrid>
        <w:gridCol w:w="2255"/>
        <w:gridCol w:w="1134"/>
        <w:gridCol w:w="696"/>
        <w:gridCol w:w="797"/>
        <w:gridCol w:w="1509"/>
        <w:gridCol w:w="1479"/>
        <w:gridCol w:w="1490"/>
      </w:tblGrid>
      <w:tr w:rsidR="00D3636B" w:rsidRPr="0071316C" w14:paraId="63F66D2B" w14:textId="77777777" w:rsidTr="00F33A75">
        <w:trPr>
          <w:trHeight w:val="384"/>
        </w:trPr>
        <w:tc>
          <w:tcPr>
            <w:tcW w:w="1204" w:type="pct"/>
            <w:vMerge w:val="restart"/>
            <w:tcBorders>
              <w:top w:val="single" w:sz="4" w:space="0" w:color="auto"/>
            </w:tcBorders>
            <w:shd w:val="solid" w:color="FFFFFF" w:fill="auto"/>
            <w:vAlign w:val="center"/>
          </w:tcPr>
          <w:p w14:paraId="4B8A0F73" w14:textId="77777777" w:rsidR="00D3636B" w:rsidRPr="0071316C" w:rsidRDefault="00D3636B" w:rsidP="00CB3C0F">
            <w:pPr>
              <w:contextualSpacing/>
              <w:jc w:val="center"/>
              <w:rPr>
                <w:rFonts w:ascii="Times New Roman" w:hAnsi="Times New Roman" w:cs="Times New Roman"/>
                <w:b/>
              </w:rPr>
            </w:pPr>
            <w:r w:rsidRPr="0071316C">
              <w:rPr>
                <w:rFonts w:ascii="Times New Roman" w:hAnsi="Times New Roman" w:cs="Times New Roman"/>
                <w:b/>
              </w:rPr>
              <w:t>Treatment</w:t>
            </w:r>
          </w:p>
        </w:tc>
        <w:tc>
          <w:tcPr>
            <w:tcW w:w="1403" w:type="pct"/>
            <w:gridSpan w:val="3"/>
            <w:tcBorders>
              <w:top w:val="single" w:sz="4" w:space="0" w:color="auto"/>
              <w:bottom w:val="single" w:sz="4" w:space="0" w:color="auto"/>
            </w:tcBorders>
            <w:shd w:val="solid" w:color="FFFFFF" w:fill="auto"/>
            <w:vAlign w:val="bottom"/>
          </w:tcPr>
          <w:p w14:paraId="0A7F8A7E" w14:textId="77777777" w:rsidR="00D3636B" w:rsidRPr="0071316C" w:rsidRDefault="00D3636B" w:rsidP="00F33A75">
            <w:pPr>
              <w:contextualSpacing/>
              <w:jc w:val="center"/>
              <w:rPr>
                <w:rFonts w:ascii="Times New Roman" w:hAnsi="Times New Roman" w:cs="Times New Roman"/>
              </w:rPr>
            </w:pPr>
            <w:r w:rsidRPr="0071316C">
              <w:rPr>
                <w:rFonts w:ascii="Times New Roman" w:hAnsi="Times New Roman" w:cs="Times New Roman"/>
                <w:b/>
              </w:rPr>
              <w:t>Temperature</w:t>
            </w:r>
            <w:r w:rsidRPr="0071316C">
              <w:rPr>
                <w:rFonts w:ascii="Times New Roman" w:hAnsi="Times New Roman" w:cs="Times New Roman"/>
              </w:rPr>
              <w:t xml:space="preserve"> </w:t>
            </w:r>
          </w:p>
          <w:p w14:paraId="59F0C3D6" w14:textId="77777777" w:rsidR="00D3636B" w:rsidRPr="0071316C" w:rsidRDefault="00D3636B" w:rsidP="00F33A75">
            <w:pPr>
              <w:contextualSpacing/>
              <w:jc w:val="center"/>
              <w:rPr>
                <w:rFonts w:ascii="Times New Roman" w:hAnsi="Times New Roman" w:cs="Times New Roman"/>
              </w:rPr>
            </w:pPr>
            <w:r w:rsidRPr="0071316C">
              <w:rPr>
                <w:rFonts w:ascii="Times New Roman" w:hAnsi="Times New Roman" w:cs="Times New Roman"/>
              </w:rPr>
              <w:t>(°C)</w:t>
            </w:r>
          </w:p>
        </w:tc>
        <w:tc>
          <w:tcPr>
            <w:tcW w:w="806" w:type="pct"/>
            <w:tcBorders>
              <w:top w:val="single" w:sz="4" w:space="0" w:color="auto"/>
              <w:bottom w:val="single" w:sz="4" w:space="0" w:color="auto"/>
            </w:tcBorders>
            <w:shd w:val="solid" w:color="FFFFFF" w:fill="auto"/>
            <w:vAlign w:val="bottom"/>
          </w:tcPr>
          <w:p w14:paraId="0495CE33" w14:textId="77777777" w:rsidR="00D3636B" w:rsidRDefault="00D3636B" w:rsidP="00F33A75">
            <w:pPr>
              <w:contextualSpacing/>
              <w:jc w:val="center"/>
              <w:rPr>
                <w:rFonts w:ascii="Times New Roman" w:hAnsi="Times New Roman" w:cs="Times New Roman"/>
                <w:b/>
              </w:rPr>
            </w:pPr>
            <w:r w:rsidRPr="0071316C">
              <w:rPr>
                <w:rFonts w:ascii="Times New Roman" w:hAnsi="Times New Roman" w:cs="Times New Roman"/>
                <w:b/>
                <w:i/>
              </w:rPr>
              <w:t>p</w:t>
            </w:r>
            <w:r w:rsidRPr="0071316C">
              <w:rPr>
                <w:rFonts w:ascii="Times New Roman" w:hAnsi="Times New Roman" w:cs="Times New Roman"/>
                <w:b/>
              </w:rPr>
              <w:t>CO</w:t>
            </w:r>
            <w:r w:rsidRPr="0071316C">
              <w:rPr>
                <w:rFonts w:ascii="Times New Roman" w:hAnsi="Times New Roman" w:cs="Times New Roman"/>
                <w:b/>
                <w:vertAlign w:val="subscript"/>
              </w:rPr>
              <w:t>2</w:t>
            </w:r>
            <w:r w:rsidRPr="0071316C">
              <w:rPr>
                <w:rFonts w:ascii="Times New Roman" w:hAnsi="Times New Roman" w:cs="Times New Roman"/>
                <w:b/>
              </w:rPr>
              <w:t xml:space="preserve"> </w:t>
            </w:r>
          </w:p>
          <w:p w14:paraId="02142BC2" w14:textId="77777777" w:rsidR="00D3636B" w:rsidRPr="0071316C" w:rsidRDefault="00D3636B" w:rsidP="00F33A75">
            <w:pPr>
              <w:contextualSpacing/>
              <w:jc w:val="center"/>
              <w:rPr>
                <w:rFonts w:ascii="Times New Roman" w:hAnsi="Times New Roman" w:cs="Times New Roman"/>
              </w:rPr>
            </w:pPr>
            <w:r w:rsidRPr="0071316C">
              <w:rPr>
                <w:rFonts w:ascii="Times New Roman" w:hAnsi="Times New Roman" w:cs="Times New Roman"/>
              </w:rPr>
              <w:t>(</w:t>
            </w:r>
            <w:proofErr w:type="spellStart"/>
            <w:r w:rsidRPr="0071316C">
              <w:rPr>
                <w:rFonts w:ascii="Times New Roman" w:hAnsi="Times New Roman" w:cs="Times New Roman"/>
              </w:rPr>
              <w:t>μatm</w:t>
            </w:r>
            <w:proofErr w:type="spellEnd"/>
            <w:r w:rsidRPr="0071316C">
              <w:rPr>
                <w:rFonts w:ascii="Times New Roman" w:hAnsi="Times New Roman" w:cs="Times New Roman"/>
              </w:rPr>
              <w:t>)</w:t>
            </w:r>
          </w:p>
        </w:tc>
        <w:tc>
          <w:tcPr>
            <w:tcW w:w="790" w:type="pct"/>
            <w:tcBorders>
              <w:top w:val="single" w:sz="4" w:space="0" w:color="auto"/>
              <w:bottom w:val="single" w:sz="4" w:space="0" w:color="auto"/>
            </w:tcBorders>
            <w:shd w:val="solid" w:color="FFFFFF" w:fill="auto"/>
            <w:vAlign w:val="bottom"/>
          </w:tcPr>
          <w:p w14:paraId="5ADF71EA" w14:textId="77777777" w:rsidR="00D3636B" w:rsidRPr="0071316C" w:rsidRDefault="00D3636B" w:rsidP="00F33A75">
            <w:pPr>
              <w:contextualSpacing/>
              <w:jc w:val="center"/>
              <w:rPr>
                <w:rFonts w:ascii="Times New Roman" w:hAnsi="Times New Roman" w:cs="Times New Roman"/>
                <w:vertAlign w:val="subscript"/>
              </w:rPr>
            </w:pPr>
            <w:proofErr w:type="spellStart"/>
            <w:r w:rsidRPr="0071316C">
              <w:rPr>
                <w:rFonts w:ascii="Times New Roman" w:hAnsi="Times New Roman" w:cs="Times New Roman"/>
                <w:b/>
              </w:rPr>
              <w:t>pH</w:t>
            </w:r>
            <w:r w:rsidRPr="0071316C">
              <w:rPr>
                <w:rFonts w:ascii="Times New Roman" w:hAnsi="Times New Roman" w:cs="Times New Roman"/>
                <w:vertAlign w:val="subscript"/>
              </w:rPr>
              <w:t>T</w:t>
            </w:r>
            <w:proofErr w:type="spellEnd"/>
          </w:p>
          <w:p w14:paraId="4921FFF1" w14:textId="77777777" w:rsidR="00D3636B" w:rsidRPr="0071316C" w:rsidRDefault="00D3636B" w:rsidP="00F33A75">
            <w:pPr>
              <w:contextualSpacing/>
              <w:jc w:val="center"/>
              <w:rPr>
                <w:rFonts w:ascii="Times New Roman" w:hAnsi="Times New Roman" w:cs="Times New Roman"/>
              </w:rPr>
            </w:pPr>
          </w:p>
        </w:tc>
        <w:tc>
          <w:tcPr>
            <w:tcW w:w="797" w:type="pct"/>
            <w:tcBorders>
              <w:top w:val="single" w:sz="4" w:space="0" w:color="auto"/>
              <w:bottom w:val="single" w:sz="4" w:space="0" w:color="auto"/>
            </w:tcBorders>
            <w:shd w:val="solid" w:color="FFFFFF" w:fill="auto"/>
            <w:vAlign w:val="bottom"/>
          </w:tcPr>
          <w:p w14:paraId="38649A8A" w14:textId="77777777" w:rsidR="00D3636B" w:rsidRPr="0071316C" w:rsidRDefault="00D3636B" w:rsidP="00F33A75">
            <w:pPr>
              <w:contextualSpacing/>
              <w:jc w:val="center"/>
              <w:rPr>
                <w:rFonts w:ascii="Times New Roman" w:hAnsi="Times New Roman" w:cs="Times New Roman"/>
              </w:rPr>
            </w:pPr>
            <w:r>
              <w:rPr>
                <w:rFonts w:ascii="Times New Roman" w:hAnsi="Times New Roman" w:cs="Times New Roman"/>
                <w:b/>
                <w:lang w:val="haw-US"/>
              </w:rPr>
              <w:t>A</w:t>
            </w:r>
            <w:r>
              <w:rPr>
                <w:rFonts w:ascii="Times New Roman" w:hAnsi="Times New Roman" w:cs="Times New Roman"/>
                <w:b/>
                <w:vertAlign w:val="subscript"/>
                <w:lang w:val="haw-US"/>
              </w:rPr>
              <w:t>T</w:t>
            </w:r>
            <w:r w:rsidRPr="0071316C">
              <w:rPr>
                <w:rFonts w:ascii="Times New Roman" w:hAnsi="Times New Roman" w:cs="Times New Roman"/>
              </w:rPr>
              <w:t xml:space="preserve"> </w:t>
            </w:r>
          </w:p>
          <w:p w14:paraId="06897FBF" w14:textId="77777777" w:rsidR="00D3636B" w:rsidRPr="0071316C" w:rsidRDefault="00D3636B" w:rsidP="00F33A75">
            <w:pPr>
              <w:contextualSpacing/>
              <w:jc w:val="center"/>
              <w:rPr>
                <w:rFonts w:ascii="Times New Roman" w:hAnsi="Times New Roman" w:cs="Times New Roman"/>
              </w:rPr>
            </w:pPr>
            <w:r w:rsidRPr="0071316C">
              <w:rPr>
                <w:rFonts w:ascii="Times New Roman" w:hAnsi="Times New Roman" w:cs="Times New Roman"/>
              </w:rPr>
              <w:t>(</w:t>
            </w:r>
            <w:proofErr w:type="spellStart"/>
            <w:r w:rsidRPr="0071316C">
              <w:rPr>
                <w:rFonts w:ascii="Times New Roman" w:hAnsi="Times New Roman" w:cs="Times New Roman"/>
              </w:rPr>
              <w:t>μmol</w:t>
            </w:r>
            <w:proofErr w:type="spellEnd"/>
            <w:r w:rsidRPr="0071316C">
              <w:rPr>
                <w:rFonts w:ascii="Times New Roman" w:hAnsi="Times New Roman" w:cs="Times New Roman"/>
              </w:rPr>
              <w:t xml:space="preserve"> kg</w:t>
            </w:r>
            <w:r w:rsidRPr="0071316C">
              <w:rPr>
                <w:rFonts w:ascii="Times New Roman" w:hAnsi="Times New Roman" w:cs="Times New Roman"/>
                <w:vertAlign w:val="superscript"/>
              </w:rPr>
              <w:t>-1</w:t>
            </w:r>
            <w:r w:rsidRPr="0071316C">
              <w:rPr>
                <w:rFonts w:ascii="Times New Roman" w:hAnsi="Times New Roman" w:cs="Times New Roman"/>
              </w:rPr>
              <w:t>)</w:t>
            </w:r>
          </w:p>
        </w:tc>
      </w:tr>
      <w:tr w:rsidR="00D3636B" w:rsidRPr="0071316C" w14:paraId="3AA07EC6" w14:textId="77777777" w:rsidTr="00F33A75">
        <w:trPr>
          <w:trHeight w:val="396"/>
        </w:trPr>
        <w:tc>
          <w:tcPr>
            <w:tcW w:w="1204" w:type="pct"/>
            <w:vMerge/>
            <w:tcBorders>
              <w:bottom w:val="single" w:sz="4" w:space="0" w:color="auto"/>
            </w:tcBorders>
            <w:shd w:val="solid" w:color="FFFFFF" w:fill="auto"/>
            <w:vAlign w:val="center"/>
          </w:tcPr>
          <w:p w14:paraId="7FC6FFF5" w14:textId="77777777" w:rsidR="00D3636B" w:rsidRPr="0071316C" w:rsidRDefault="00D3636B" w:rsidP="00CB3C0F">
            <w:pPr>
              <w:contextualSpacing/>
              <w:jc w:val="center"/>
              <w:rPr>
                <w:rFonts w:ascii="Times New Roman" w:hAnsi="Times New Roman" w:cs="Times New Roman"/>
              </w:rPr>
            </w:pPr>
          </w:p>
        </w:tc>
        <w:tc>
          <w:tcPr>
            <w:tcW w:w="606" w:type="pct"/>
            <w:tcBorders>
              <w:top w:val="single" w:sz="4" w:space="0" w:color="auto"/>
              <w:bottom w:val="single" w:sz="4" w:space="0" w:color="auto"/>
            </w:tcBorders>
            <w:shd w:val="solid" w:color="FFFFFF" w:fill="auto"/>
          </w:tcPr>
          <w:p w14:paraId="10564514" w14:textId="77777777" w:rsidR="00D3636B" w:rsidRPr="0071316C" w:rsidRDefault="00D3636B" w:rsidP="00F33A75">
            <w:pPr>
              <w:contextualSpacing/>
              <w:jc w:val="center"/>
              <w:rPr>
                <w:rFonts w:ascii="Times New Roman" w:hAnsi="Times New Roman" w:cs="Times New Roman"/>
              </w:rPr>
            </w:pPr>
            <w:r w:rsidRPr="0071316C">
              <w:rPr>
                <w:rFonts w:ascii="Times New Roman" w:hAnsi="Times New Roman" w:cs="Times New Roman"/>
              </w:rPr>
              <w:t>Mean ± SE</w:t>
            </w:r>
          </w:p>
        </w:tc>
        <w:tc>
          <w:tcPr>
            <w:tcW w:w="372" w:type="pct"/>
            <w:tcBorders>
              <w:top w:val="single" w:sz="4" w:space="0" w:color="auto"/>
              <w:bottom w:val="single" w:sz="4" w:space="0" w:color="auto"/>
            </w:tcBorders>
            <w:shd w:val="solid" w:color="FFFFFF" w:fill="auto"/>
          </w:tcPr>
          <w:p w14:paraId="58A4D978" w14:textId="77777777" w:rsidR="00D3636B" w:rsidRPr="0071316C" w:rsidRDefault="00D3636B" w:rsidP="00F33A75">
            <w:pPr>
              <w:contextualSpacing/>
              <w:jc w:val="center"/>
              <w:rPr>
                <w:rFonts w:ascii="Times New Roman" w:hAnsi="Times New Roman" w:cs="Times New Roman"/>
              </w:rPr>
            </w:pPr>
            <w:r w:rsidRPr="0071316C">
              <w:rPr>
                <w:rFonts w:ascii="Times New Roman" w:hAnsi="Times New Roman" w:cs="Times New Roman"/>
              </w:rPr>
              <w:t>Min</w:t>
            </w:r>
          </w:p>
        </w:tc>
        <w:tc>
          <w:tcPr>
            <w:tcW w:w="426" w:type="pct"/>
            <w:tcBorders>
              <w:top w:val="single" w:sz="4" w:space="0" w:color="auto"/>
              <w:bottom w:val="single" w:sz="4" w:space="0" w:color="auto"/>
            </w:tcBorders>
            <w:shd w:val="solid" w:color="FFFFFF" w:fill="auto"/>
          </w:tcPr>
          <w:p w14:paraId="4737BC31" w14:textId="77777777" w:rsidR="00D3636B" w:rsidRPr="0071316C" w:rsidRDefault="00D3636B" w:rsidP="00F33A75">
            <w:pPr>
              <w:contextualSpacing/>
              <w:jc w:val="center"/>
              <w:rPr>
                <w:rFonts w:ascii="Times New Roman" w:hAnsi="Times New Roman" w:cs="Times New Roman"/>
              </w:rPr>
            </w:pPr>
            <w:r w:rsidRPr="0071316C">
              <w:rPr>
                <w:rFonts w:ascii="Times New Roman" w:hAnsi="Times New Roman" w:cs="Times New Roman"/>
              </w:rPr>
              <w:t>Max</w:t>
            </w:r>
          </w:p>
        </w:tc>
        <w:tc>
          <w:tcPr>
            <w:tcW w:w="806" w:type="pct"/>
            <w:tcBorders>
              <w:top w:val="single" w:sz="4" w:space="0" w:color="auto"/>
              <w:bottom w:val="single" w:sz="4" w:space="0" w:color="auto"/>
            </w:tcBorders>
            <w:shd w:val="solid" w:color="FFFFFF" w:fill="auto"/>
          </w:tcPr>
          <w:p w14:paraId="403B7759" w14:textId="77777777" w:rsidR="00D3636B" w:rsidRPr="0071316C" w:rsidRDefault="00D3636B" w:rsidP="00F33A75">
            <w:pPr>
              <w:contextualSpacing/>
              <w:jc w:val="center"/>
              <w:rPr>
                <w:rFonts w:ascii="Times New Roman" w:hAnsi="Times New Roman" w:cs="Times New Roman"/>
              </w:rPr>
            </w:pPr>
            <w:r w:rsidRPr="0071316C">
              <w:rPr>
                <w:rFonts w:ascii="Times New Roman" w:hAnsi="Times New Roman" w:cs="Times New Roman"/>
              </w:rPr>
              <w:t>Mean ± SE</w:t>
            </w:r>
          </w:p>
        </w:tc>
        <w:tc>
          <w:tcPr>
            <w:tcW w:w="790" w:type="pct"/>
            <w:tcBorders>
              <w:top w:val="single" w:sz="4" w:space="0" w:color="auto"/>
              <w:bottom w:val="single" w:sz="4" w:space="0" w:color="auto"/>
            </w:tcBorders>
            <w:shd w:val="solid" w:color="FFFFFF" w:fill="auto"/>
          </w:tcPr>
          <w:p w14:paraId="445E591D" w14:textId="77777777" w:rsidR="00D3636B" w:rsidRPr="0071316C" w:rsidRDefault="00D3636B" w:rsidP="00F33A75">
            <w:pPr>
              <w:contextualSpacing/>
              <w:jc w:val="center"/>
              <w:rPr>
                <w:rFonts w:ascii="Times New Roman" w:hAnsi="Times New Roman" w:cs="Times New Roman"/>
              </w:rPr>
            </w:pPr>
            <w:r w:rsidRPr="0071316C">
              <w:rPr>
                <w:rFonts w:ascii="Times New Roman" w:hAnsi="Times New Roman" w:cs="Times New Roman"/>
              </w:rPr>
              <w:t>Mean ± SE</w:t>
            </w:r>
          </w:p>
        </w:tc>
        <w:tc>
          <w:tcPr>
            <w:tcW w:w="797" w:type="pct"/>
            <w:tcBorders>
              <w:top w:val="single" w:sz="4" w:space="0" w:color="auto"/>
              <w:bottom w:val="single" w:sz="4" w:space="0" w:color="auto"/>
            </w:tcBorders>
            <w:shd w:val="solid" w:color="FFFFFF" w:fill="auto"/>
          </w:tcPr>
          <w:p w14:paraId="728D87D2" w14:textId="77777777" w:rsidR="00D3636B" w:rsidRPr="0071316C" w:rsidRDefault="00D3636B" w:rsidP="00F33A75">
            <w:pPr>
              <w:contextualSpacing/>
              <w:jc w:val="center"/>
              <w:rPr>
                <w:rFonts w:ascii="Times New Roman" w:hAnsi="Times New Roman" w:cs="Times New Roman"/>
              </w:rPr>
            </w:pPr>
            <w:r w:rsidRPr="0071316C">
              <w:rPr>
                <w:rFonts w:ascii="Times New Roman" w:hAnsi="Times New Roman" w:cs="Times New Roman"/>
              </w:rPr>
              <w:t>Mean ± SE</w:t>
            </w:r>
          </w:p>
        </w:tc>
      </w:tr>
      <w:tr w:rsidR="00D3636B" w:rsidRPr="0071316C" w14:paraId="2427A34C" w14:textId="77777777" w:rsidTr="00CB3C0F">
        <w:trPr>
          <w:trHeight w:val="800"/>
        </w:trPr>
        <w:tc>
          <w:tcPr>
            <w:tcW w:w="1204" w:type="pct"/>
            <w:tcBorders>
              <w:top w:val="single" w:sz="4" w:space="0" w:color="auto"/>
            </w:tcBorders>
            <w:vAlign w:val="center"/>
          </w:tcPr>
          <w:p w14:paraId="6F1424C2" w14:textId="77777777" w:rsidR="00CB3C0F" w:rsidRDefault="00CB3C0F" w:rsidP="00CB3C0F">
            <w:pPr>
              <w:contextualSpacing/>
              <w:jc w:val="center"/>
              <w:rPr>
                <w:rFonts w:ascii="Times New Roman" w:hAnsi="Times New Roman" w:cs="Times New Roman"/>
              </w:rPr>
            </w:pPr>
            <w:r>
              <w:rPr>
                <w:rFonts w:ascii="Times New Roman" w:hAnsi="Times New Roman" w:cs="Times New Roman"/>
              </w:rPr>
              <w:t>Control:</w:t>
            </w:r>
          </w:p>
          <w:p w14:paraId="3A2C3298" w14:textId="4F4A43B4" w:rsidR="00D3636B" w:rsidRPr="0071316C" w:rsidRDefault="00D3636B" w:rsidP="00CB3C0F">
            <w:pPr>
              <w:contextualSpacing/>
              <w:jc w:val="center"/>
              <w:rPr>
                <w:rFonts w:ascii="Times New Roman" w:hAnsi="Times New Roman" w:cs="Times New Roman"/>
              </w:rPr>
            </w:pPr>
            <w:proofErr w:type="spellStart"/>
            <w:r>
              <w:rPr>
                <w:rFonts w:ascii="Times New Roman" w:hAnsi="Times New Roman" w:cs="Times New Roman"/>
              </w:rPr>
              <w:t>Amb</w:t>
            </w:r>
            <w:proofErr w:type="spellEnd"/>
            <w:r>
              <w:rPr>
                <w:rFonts w:ascii="Times New Roman" w:hAnsi="Times New Roman" w:cs="Times New Roman"/>
              </w:rPr>
              <w:t xml:space="preserve"> T, </w:t>
            </w:r>
            <w:proofErr w:type="spellStart"/>
            <w:r>
              <w:rPr>
                <w:rFonts w:ascii="Times New Roman" w:hAnsi="Times New Roman" w:cs="Times New Roman"/>
              </w:rPr>
              <w:t>Amb</w:t>
            </w:r>
            <w:proofErr w:type="spellEnd"/>
            <w:r>
              <w:rPr>
                <w:rFonts w:ascii="Times New Roman" w:hAnsi="Times New Roman" w:cs="Times New Roman"/>
              </w:rPr>
              <w:t xml:space="preserve"> pH</w:t>
            </w:r>
          </w:p>
        </w:tc>
        <w:tc>
          <w:tcPr>
            <w:tcW w:w="606" w:type="pct"/>
            <w:tcBorders>
              <w:top w:val="single" w:sz="4" w:space="0" w:color="auto"/>
            </w:tcBorders>
          </w:tcPr>
          <w:p w14:paraId="4C9DC1B1" w14:textId="3564BF41" w:rsidR="00D3636B" w:rsidRPr="00533048" w:rsidRDefault="00D3636B" w:rsidP="00F33A75">
            <w:pPr>
              <w:contextualSpacing/>
              <w:jc w:val="center"/>
              <w:rPr>
                <w:rFonts w:ascii="Times New Roman" w:hAnsi="Times New Roman" w:cs="Times New Roman"/>
                <w:lang w:val="haw-US"/>
              </w:rPr>
            </w:pPr>
            <w:r>
              <w:rPr>
                <w:rFonts w:ascii="Times New Roman" w:hAnsi="Times New Roman" w:cs="Times New Roman"/>
              </w:rPr>
              <w:t>25.4</w:t>
            </w:r>
            <w:r w:rsidRPr="0071316C">
              <w:rPr>
                <w:rFonts w:ascii="Times New Roman" w:hAnsi="Times New Roman" w:cs="Times New Roman"/>
              </w:rPr>
              <w:t xml:space="preserve"> ± 0.</w:t>
            </w:r>
            <w:r>
              <w:rPr>
                <w:rFonts w:ascii="Times New Roman" w:hAnsi="Times New Roman" w:cs="Times New Roman"/>
              </w:rPr>
              <w:t>1</w:t>
            </w:r>
            <w:r w:rsidR="00533048">
              <w:rPr>
                <w:rFonts w:ascii="Times New Roman" w:hAnsi="Times New Roman" w:cs="Times New Roman"/>
                <w:lang w:val="haw-US"/>
              </w:rPr>
              <w:t>2</w:t>
            </w:r>
          </w:p>
        </w:tc>
        <w:tc>
          <w:tcPr>
            <w:tcW w:w="372" w:type="pct"/>
            <w:tcBorders>
              <w:top w:val="single" w:sz="4" w:space="0" w:color="auto"/>
            </w:tcBorders>
          </w:tcPr>
          <w:p w14:paraId="5B1C8049" w14:textId="77777777" w:rsidR="00D3636B" w:rsidRPr="0071316C" w:rsidRDefault="00D3636B" w:rsidP="00F33A75">
            <w:pPr>
              <w:contextualSpacing/>
              <w:jc w:val="center"/>
              <w:rPr>
                <w:rFonts w:ascii="Times New Roman" w:hAnsi="Times New Roman" w:cs="Times New Roman"/>
              </w:rPr>
            </w:pPr>
            <w:r>
              <w:rPr>
                <w:rFonts w:ascii="Times New Roman" w:hAnsi="Times New Roman" w:cs="Times New Roman"/>
              </w:rPr>
              <w:t>22.1</w:t>
            </w:r>
          </w:p>
        </w:tc>
        <w:tc>
          <w:tcPr>
            <w:tcW w:w="426" w:type="pct"/>
            <w:tcBorders>
              <w:top w:val="single" w:sz="4" w:space="0" w:color="auto"/>
            </w:tcBorders>
          </w:tcPr>
          <w:p w14:paraId="6F725A51" w14:textId="77777777" w:rsidR="00D3636B" w:rsidRPr="0071316C" w:rsidRDefault="00D3636B" w:rsidP="00F33A75">
            <w:pPr>
              <w:contextualSpacing/>
              <w:jc w:val="center"/>
              <w:rPr>
                <w:rFonts w:ascii="Times New Roman" w:hAnsi="Times New Roman" w:cs="Times New Roman"/>
              </w:rPr>
            </w:pPr>
            <w:r>
              <w:rPr>
                <w:rFonts w:ascii="Times New Roman" w:hAnsi="Times New Roman" w:cs="Times New Roman"/>
              </w:rPr>
              <w:t>28</w:t>
            </w:r>
          </w:p>
        </w:tc>
        <w:tc>
          <w:tcPr>
            <w:tcW w:w="806" w:type="pct"/>
            <w:tcBorders>
              <w:top w:val="single" w:sz="4" w:space="0" w:color="auto"/>
            </w:tcBorders>
          </w:tcPr>
          <w:p w14:paraId="10FFC18D" w14:textId="6BE858E9" w:rsidR="00D3636B" w:rsidRPr="00533048" w:rsidRDefault="00D3636B" w:rsidP="00F33A75">
            <w:pPr>
              <w:contextualSpacing/>
              <w:jc w:val="center"/>
              <w:rPr>
                <w:rFonts w:ascii="Times New Roman" w:hAnsi="Times New Roman" w:cs="Times New Roman"/>
                <w:lang w:val="haw-US"/>
              </w:rPr>
            </w:pPr>
            <w:r>
              <w:rPr>
                <w:rFonts w:ascii="Times New Roman" w:hAnsi="Times New Roman" w:cs="Times New Roman"/>
              </w:rPr>
              <w:t xml:space="preserve">493 </w:t>
            </w:r>
            <w:r w:rsidRPr="00D640B2">
              <w:rPr>
                <w:rFonts w:ascii="Times New Roman" w:eastAsia="Times New Roman" w:hAnsi="Times New Roman" w:cs="Times New Roman"/>
                <w:color w:val="000000"/>
              </w:rPr>
              <w:t xml:space="preserve">± </w:t>
            </w:r>
            <w:r w:rsidR="00533048">
              <w:rPr>
                <w:rFonts w:ascii="Times New Roman" w:eastAsia="Times New Roman" w:hAnsi="Times New Roman" w:cs="Times New Roman"/>
                <w:color w:val="000000"/>
                <w:lang w:val="haw-US"/>
              </w:rPr>
              <w:t>11</w:t>
            </w:r>
          </w:p>
        </w:tc>
        <w:tc>
          <w:tcPr>
            <w:tcW w:w="790" w:type="pct"/>
            <w:tcBorders>
              <w:top w:val="single" w:sz="4" w:space="0" w:color="auto"/>
            </w:tcBorders>
          </w:tcPr>
          <w:p w14:paraId="3EB0F5E5" w14:textId="7DC9AF43" w:rsidR="00D3636B" w:rsidRPr="00533048" w:rsidRDefault="00D3636B" w:rsidP="00F33A75">
            <w:pPr>
              <w:contextualSpacing/>
              <w:jc w:val="center"/>
              <w:rPr>
                <w:rFonts w:ascii="Times New Roman" w:hAnsi="Times New Roman" w:cs="Times New Roman"/>
                <w:lang w:val="haw-US"/>
              </w:rPr>
            </w:pPr>
            <w:r>
              <w:rPr>
                <w:rFonts w:ascii="Times New Roman" w:hAnsi="Times New Roman" w:cs="Times New Roman"/>
              </w:rPr>
              <w:t>7.96</w:t>
            </w:r>
            <w:r w:rsidRPr="0071316C">
              <w:rPr>
                <w:rFonts w:ascii="Times New Roman" w:hAnsi="Times New Roman" w:cs="Times New Roman"/>
              </w:rPr>
              <w:t xml:space="preserve"> ± 0.0</w:t>
            </w:r>
            <w:r>
              <w:rPr>
                <w:rFonts w:ascii="Times New Roman" w:hAnsi="Times New Roman" w:cs="Times New Roman"/>
              </w:rPr>
              <w:t>0</w:t>
            </w:r>
            <w:r w:rsidR="00533048">
              <w:rPr>
                <w:rFonts w:ascii="Times New Roman" w:hAnsi="Times New Roman" w:cs="Times New Roman"/>
                <w:lang w:val="haw-US"/>
              </w:rPr>
              <w:t>2</w:t>
            </w:r>
          </w:p>
        </w:tc>
        <w:tc>
          <w:tcPr>
            <w:tcW w:w="797" w:type="pct"/>
            <w:tcBorders>
              <w:top w:val="single" w:sz="4" w:space="0" w:color="auto"/>
            </w:tcBorders>
          </w:tcPr>
          <w:p w14:paraId="25D62A75" w14:textId="77777777" w:rsidR="00D3636B" w:rsidRPr="0071316C" w:rsidRDefault="00D3636B" w:rsidP="00F33A75">
            <w:pPr>
              <w:contextualSpacing/>
              <w:jc w:val="center"/>
              <w:rPr>
                <w:rFonts w:ascii="Times New Roman" w:hAnsi="Times New Roman" w:cs="Times New Roman"/>
              </w:rPr>
            </w:pPr>
            <w:r>
              <w:rPr>
                <w:rFonts w:ascii="Times New Roman" w:hAnsi="Times New Roman" w:cs="Times New Roman"/>
              </w:rPr>
              <w:t xml:space="preserve">2181 </w:t>
            </w:r>
            <w:r w:rsidRPr="0071316C">
              <w:rPr>
                <w:rFonts w:ascii="Times New Roman" w:hAnsi="Times New Roman" w:cs="Times New Roman"/>
              </w:rPr>
              <w:t>±</w:t>
            </w:r>
            <w:r>
              <w:rPr>
                <w:rFonts w:ascii="Times New Roman" w:hAnsi="Times New Roman" w:cs="Times New Roman"/>
              </w:rPr>
              <w:t xml:space="preserve"> 2</w:t>
            </w:r>
          </w:p>
        </w:tc>
      </w:tr>
      <w:tr w:rsidR="00D3636B" w:rsidRPr="0071316C" w14:paraId="1326CE9A" w14:textId="77777777" w:rsidTr="00CB3C0F">
        <w:trPr>
          <w:trHeight w:val="729"/>
        </w:trPr>
        <w:tc>
          <w:tcPr>
            <w:tcW w:w="1204" w:type="pct"/>
            <w:vAlign w:val="center"/>
          </w:tcPr>
          <w:p w14:paraId="1FB05774" w14:textId="77777777" w:rsidR="00D3636B" w:rsidRPr="0071316C" w:rsidRDefault="00D3636B" w:rsidP="00CB3C0F">
            <w:pPr>
              <w:contextualSpacing/>
              <w:jc w:val="center"/>
              <w:rPr>
                <w:rFonts w:ascii="Times New Roman" w:hAnsi="Times New Roman" w:cs="Times New Roman"/>
              </w:rPr>
            </w:pPr>
            <w:proofErr w:type="spellStart"/>
            <w:r>
              <w:rPr>
                <w:rFonts w:ascii="Times New Roman" w:hAnsi="Times New Roman" w:cs="Times New Roman"/>
              </w:rPr>
              <w:t>Amb</w:t>
            </w:r>
            <w:proofErr w:type="spellEnd"/>
            <w:r>
              <w:rPr>
                <w:rFonts w:ascii="Times New Roman" w:hAnsi="Times New Roman" w:cs="Times New Roman"/>
              </w:rPr>
              <w:t xml:space="preserve"> T, Low pH</w:t>
            </w:r>
          </w:p>
        </w:tc>
        <w:tc>
          <w:tcPr>
            <w:tcW w:w="606" w:type="pct"/>
          </w:tcPr>
          <w:p w14:paraId="4B17C37F" w14:textId="1878A13B" w:rsidR="00D3636B" w:rsidRPr="00533048" w:rsidRDefault="00D3636B" w:rsidP="00F33A75">
            <w:pPr>
              <w:contextualSpacing/>
              <w:jc w:val="center"/>
              <w:rPr>
                <w:rFonts w:ascii="Times New Roman" w:hAnsi="Times New Roman" w:cs="Times New Roman"/>
                <w:lang w:val="haw-US"/>
              </w:rPr>
            </w:pPr>
            <w:r w:rsidRPr="0071316C">
              <w:rPr>
                <w:rFonts w:ascii="Times New Roman" w:hAnsi="Times New Roman" w:cs="Times New Roman"/>
              </w:rPr>
              <w:t>2</w:t>
            </w:r>
            <w:r>
              <w:rPr>
                <w:rFonts w:ascii="Times New Roman" w:hAnsi="Times New Roman" w:cs="Times New Roman"/>
              </w:rPr>
              <w:t>5.4</w:t>
            </w:r>
            <w:r w:rsidRPr="0071316C">
              <w:rPr>
                <w:rFonts w:ascii="Times New Roman" w:hAnsi="Times New Roman" w:cs="Times New Roman"/>
              </w:rPr>
              <w:t xml:space="preserve"> ± 0.</w:t>
            </w:r>
            <w:r>
              <w:rPr>
                <w:rFonts w:ascii="Times New Roman" w:hAnsi="Times New Roman" w:cs="Times New Roman"/>
              </w:rPr>
              <w:t>1</w:t>
            </w:r>
            <w:r w:rsidR="00533048">
              <w:rPr>
                <w:rFonts w:ascii="Times New Roman" w:hAnsi="Times New Roman" w:cs="Times New Roman"/>
                <w:lang w:val="haw-US"/>
              </w:rPr>
              <w:t>2</w:t>
            </w:r>
          </w:p>
        </w:tc>
        <w:tc>
          <w:tcPr>
            <w:tcW w:w="372" w:type="pct"/>
          </w:tcPr>
          <w:p w14:paraId="69B3CE7A" w14:textId="77777777" w:rsidR="00D3636B" w:rsidRPr="0071316C" w:rsidRDefault="00D3636B" w:rsidP="00F33A75">
            <w:pPr>
              <w:contextualSpacing/>
              <w:jc w:val="center"/>
              <w:rPr>
                <w:rFonts w:ascii="Times New Roman" w:hAnsi="Times New Roman" w:cs="Times New Roman"/>
              </w:rPr>
            </w:pPr>
            <w:r>
              <w:rPr>
                <w:rFonts w:ascii="Times New Roman" w:hAnsi="Times New Roman" w:cs="Times New Roman"/>
              </w:rPr>
              <w:t>22.1</w:t>
            </w:r>
          </w:p>
        </w:tc>
        <w:tc>
          <w:tcPr>
            <w:tcW w:w="426" w:type="pct"/>
          </w:tcPr>
          <w:p w14:paraId="32051B60" w14:textId="77777777" w:rsidR="00D3636B" w:rsidRPr="0071316C" w:rsidRDefault="00D3636B" w:rsidP="00F33A75">
            <w:pPr>
              <w:contextualSpacing/>
              <w:jc w:val="center"/>
              <w:rPr>
                <w:rFonts w:ascii="Times New Roman" w:hAnsi="Times New Roman" w:cs="Times New Roman"/>
              </w:rPr>
            </w:pPr>
            <w:r>
              <w:rPr>
                <w:rFonts w:ascii="Times New Roman" w:hAnsi="Times New Roman" w:cs="Times New Roman"/>
              </w:rPr>
              <w:t>28</w:t>
            </w:r>
          </w:p>
        </w:tc>
        <w:tc>
          <w:tcPr>
            <w:tcW w:w="806" w:type="pct"/>
          </w:tcPr>
          <w:p w14:paraId="08F811C9" w14:textId="017FFE8D" w:rsidR="00D3636B" w:rsidRPr="00533048" w:rsidRDefault="00D3636B" w:rsidP="00F33A75">
            <w:pPr>
              <w:contextualSpacing/>
              <w:jc w:val="center"/>
              <w:rPr>
                <w:rFonts w:ascii="Times New Roman" w:hAnsi="Times New Roman" w:cs="Times New Roman"/>
                <w:lang w:val="haw-US"/>
              </w:rPr>
            </w:pPr>
            <w:r w:rsidRPr="00D640B2">
              <w:rPr>
                <w:rFonts w:ascii="Times New Roman" w:eastAsia="Times New Roman" w:hAnsi="Times New Roman" w:cs="Times New Roman"/>
                <w:color w:val="000000"/>
              </w:rPr>
              <w:t>106</w:t>
            </w:r>
            <w:r>
              <w:rPr>
                <w:rFonts w:ascii="Times New Roman" w:eastAsia="Times New Roman" w:hAnsi="Times New Roman" w:cs="Times New Roman"/>
                <w:color w:val="000000"/>
              </w:rPr>
              <w:t>9</w:t>
            </w:r>
            <w:r w:rsidRPr="00D640B2">
              <w:rPr>
                <w:rFonts w:ascii="Times New Roman" w:eastAsia="Times New Roman" w:hAnsi="Times New Roman" w:cs="Times New Roman"/>
                <w:color w:val="000000"/>
              </w:rPr>
              <w:t xml:space="preserve"> ± </w:t>
            </w:r>
            <w:r w:rsidR="00533048">
              <w:rPr>
                <w:rFonts w:ascii="Times New Roman" w:eastAsia="Times New Roman" w:hAnsi="Times New Roman" w:cs="Times New Roman"/>
                <w:color w:val="000000"/>
                <w:lang w:val="haw-US"/>
              </w:rPr>
              <w:t>11</w:t>
            </w:r>
          </w:p>
        </w:tc>
        <w:tc>
          <w:tcPr>
            <w:tcW w:w="790" w:type="pct"/>
          </w:tcPr>
          <w:p w14:paraId="2FCF12AE" w14:textId="77412280" w:rsidR="00D3636B" w:rsidRPr="008D5F63" w:rsidRDefault="00D3636B" w:rsidP="00F33A75">
            <w:pPr>
              <w:contextualSpacing/>
              <w:jc w:val="center"/>
              <w:rPr>
                <w:rFonts w:ascii="Times New Roman" w:hAnsi="Times New Roman" w:cs="Times New Roman"/>
                <w:lang w:val="haw-US"/>
              </w:rPr>
            </w:pPr>
            <w:r w:rsidRPr="0071316C">
              <w:rPr>
                <w:rFonts w:ascii="Times New Roman" w:hAnsi="Times New Roman" w:cs="Times New Roman"/>
              </w:rPr>
              <w:t>7.</w:t>
            </w:r>
            <w:r>
              <w:rPr>
                <w:rFonts w:ascii="Times New Roman" w:hAnsi="Times New Roman" w:cs="Times New Roman"/>
              </w:rPr>
              <w:t>66</w:t>
            </w:r>
            <w:r w:rsidRPr="0071316C">
              <w:rPr>
                <w:rFonts w:ascii="Times New Roman" w:hAnsi="Times New Roman" w:cs="Times New Roman"/>
              </w:rPr>
              <w:t xml:space="preserve"> ±</w:t>
            </w:r>
            <w:r>
              <w:rPr>
                <w:rFonts w:ascii="Times New Roman" w:hAnsi="Times New Roman" w:cs="Times New Roman"/>
              </w:rPr>
              <w:t xml:space="preserve"> </w:t>
            </w:r>
            <w:r w:rsidRPr="0071316C">
              <w:rPr>
                <w:rFonts w:ascii="Times New Roman" w:hAnsi="Times New Roman" w:cs="Times New Roman"/>
              </w:rPr>
              <w:t>0.0</w:t>
            </w:r>
            <w:r>
              <w:rPr>
                <w:rFonts w:ascii="Times New Roman" w:hAnsi="Times New Roman" w:cs="Times New Roman"/>
              </w:rPr>
              <w:t>0</w:t>
            </w:r>
            <w:r w:rsidR="008D5F63">
              <w:rPr>
                <w:rFonts w:ascii="Times New Roman" w:hAnsi="Times New Roman" w:cs="Times New Roman"/>
              </w:rPr>
              <w:t>5</w:t>
            </w:r>
          </w:p>
        </w:tc>
        <w:tc>
          <w:tcPr>
            <w:tcW w:w="797" w:type="pct"/>
          </w:tcPr>
          <w:p w14:paraId="360C5BB4" w14:textId="77777777" w:rsidR="00D3636B" w:rsidRPr="0071316C" w:rsidRDefault="00D3636B" w:rsidP="00F33A75">
            <w:pPr>
              <w:contextualSpacing/>
              <w:jc w:val="center"/>
              <w:rPr>
                <w:rFonts w:ascii="Times New Roman" w:hAnsi="Times New Roman" w:cs="Times New Roman"/>
              </w:rPr>
            </w:pPr>
            <w:r>
              <w:rPr>
                <w:rFonts w:ascii="Times New Roman" w:hAnsi="Times New Roman" w:cs="Times New Roman"/>
              </w:rPr>
              <w:t xml:space="preserve">2182 </w:t>
            </w:r>
            <w:r w:rsidRPr="0071316C">
              <w:rPr>
                <w:rFonts w:ascii="Times New Roman" w:hAnsi="Times New Roman" w:cs="Times New Roman"/>
              </w:rPr>
              <w:t>±</w:t>
            </w:r>
            <w:r>
              <w:rPr>
                <w:rFonts w:ascii="Times New Roman" w:hAnsi="Times New Roman" w:cs="Times New Roman"/>
              </w:rPr>
              <w:t xml:space="preserve"> 2</w:t>
            </w:r>
          </w:p>
        </w:tc>
      </w:tr>
      <w:tr w:rsidR="00D3636B" w:rsidRPr="0071316C" w14:paraId="281CF4B4" w14:textId="77777777" w:rsidTr="00CB3C0F">
        <w:trPr>
          <w:trHeight w:val="729"/>
        </w:trPr>
        <w:tc>
          <w:tcPr>
            <w:tcW w:w="1204" w:type="pct"/>
            <w:vAlign w:val="center"/>
          </w:tcPr>
          <w:p w14:paraId="52D0A4FD" w14:textId="77777777" w:rsidR="00D3636B" w:rsidRPr="0071316C" w:rsidRDefault="00D3636B" w:rsidP="00CB3C0F">
            <w:pPr>
              <w:contextualSpacing/>
              <w:jc w:val="center"/>
              <w:rPr>
                <w:rFonts w:ascii="Times New Roman" w:hAnsi="Times New Roman" w:cs="Times New Roman"/>
              </w:rPr>
            </w:pPr>
            <w:r>
              <w:rPr>
                <w:rFonts w:ascii="Times New Roman" w:hAnsi="Times New Roman" w:cs="Times New Roman"/>
              </w:rPr>
              <w:t xml:space="preserve">High T, </w:t>
            </w:r>
            <w:proofErr w:type="spellStart"/>
            <w:r>
              <w:rPr>
                <w:rFonts w:ascii="Times New Roman" w:hAnsi="Times New Roman" w:cs="Times New Roman"/>
              </w:rPr>
              <w:t>Amb</w:t>
            </w:r>
            <w:proofErr w:type="spellEnd"/>
            <w:r>
              <w:rPr>
                <w:rFonts w:ascii="Times New Roman" w:hAnsi="Times New Roman" w:cs="Times New Roman"/>
              </w:rPr>
              <w:t xml:space="preserve"> pH</w:t>
            </w:r>
          </w:p>
        </w:tc>
        <w:tc>
          <w:tcPr>
            <w:tcW w:w="606" w:type="pct"/>
          </w:tcPr>
          <w:p w14:paraId="29565CD9" w14:textId="316ABB1F" w:rsidR="00D3636B" w:rsidRPr="00204BA6" w:rsidRDefault="00D3636B" w:rsidP="00F33A75">
            <w:pPr>
              <w:contextualSpacing/>
              <w:jc w:val="center"/>
              <w:rPr>
                <w:rFonts w:ascii="Times New Roman" w:hAnsi="Times New Roman" w:cs="Times New Roman"/>
                <w:lang w:val="haw-US"/>
              </w:rPr>
            </w:pPr>
            <w:r w:rsidRPr="0071316C">
              <w:rPr>
                <w:rFonts w:ascii="Times New Roman" w:hAnsi="Times New Roman" w:cs="Times New Roman"/>
              </w:rPr>
              <w:t>2</w:t>
            </w:r>
            <w:r>
              <w:rPr>
                <w:rFonts w:ascii="Times New Roman" w:hAnsi="Times New Roman" w:cs="Times New Roman"/>
              </w:rPr>
              <w:t xml:space="preserve">7.3 </w:t>
            </w:r>
            <w:r w:rsidRPr="0071316C">
              <w:rPr>
                <w:rFonts w:ascii="Times New Roman" w:hAnsi="Times New Roman" w:cs="Times New Roman"/>
              </w:rPr>
              <w:t xml:space="preserve">± </w:t>
            </w:r>
            <w:r w:rsidR="00204BA6">
              <w:rPr>
                <w:rFonts w:ascii="Times New Roman" w:hAnsi="Times New Roman" w:cs="Times New Roman"/>
                <w:lang w:val="haw-US"/>
              </w:rPr>
              <w:t>0.11</w:t>
            </w:r>
          </w:p>
        </w:tc>
        <w:tc>
          <w:tcPr>
            <w:tcW w:w="372" w:type="pct"/>
          </w:tcPr>
          <w:p w14:paraId="7134A9A0" w14:textId="77777777" w:rsidR="00D3636B" w:rsidRPr="0071316C" w:rsidRDefault="00D3636B" w:rsidP="00F33A75">
            <w:pPr>
              <w:contextualSpacing/>
              <w:jc w:val="center"/>
              <w:rPr>
                <w:rFonts w:ascii="Times New Roman" w:hAnsi="Times New Roman" w:cs="Times New Roman"/>
              </w:rPr>
            </w:pPr>
            <w:r>
              <w:rPr>
                <w:rFonts w:ascii="Times New Roman" w:hAnsi="Times New Roman" w:cs="Times New Roman"/>
              </w:rPr>
              <w:t>23.8</w:t>
            </w:r>
          </w:p>
        </w:tc>
        <w:tc>
          <w:tcPr>
            <w:tcW w:w="426" w:type="pct"/>
          </w:tcPr>
          <w:p w14:paraId="0C5C5331" w14:textId="77777777" w:rsidR="00D3636B" w:rsidRPr="0071316C" w:rsidRDefault="00D3636B" w:rsidP="00F33A75">
            <w:pPr>
              <w:contextualSpacing/>
              <w:jc w:val="center"/>
              <w:rPr>
                <w:rFonts w:ascii="Times New Roman" w:hAnsi="Times New Roman" w:cs="Times New Roman"/>
              </w:rPr>
            </w:pPr>
            <w:r>
              <w:rPr>
                <w:rFonts w:ascii="Times New Roman" w:hAnsi="Times New Roman" w:cs="Times New Roman"/>
              </w:rPr>
              <w:t>29.7</w:t>
            </w:r>
          </w:p>
        </w:tc>
        <w:tc>
          <w:tcPr>
            <w:tcW w:w="806" w:type="pct"/>
          </w:tcPr>
          <w:p w14:paraId="4CF04036" w14:textId="47BB50B6" w:rsidR="00D3636B" w:rsidRPr="00533048" w:rsidRDefault="00D3636B" w:rsidP="00F33A75">
            <w:pPr>
              <w:contextualSpacing/>
              <w:jc w:val="center"/>
              <w:rPr>
                <w:rFonts w:ascii="Times New Roman" w:hAnsi="Times New Roman" w:cs="Times New Roman"/>
                <w:lang w:val="haw-US"/>
              </w:rPr>
            </w:pPr>
            <w:r w:rsidRPr="00D640B2">
              <w:rPr>
                <w:rFonts w:ascii="Times New Roman" w:eastAsia="Times New Roman" w:hAnsi="Times New Roman" w:cs="Times New Roman"/>
                <w:color w:val="000000"/>
              </w:rPr>
              <w:t xml:space="preserve">537 ± </w:t>
            </w:r>
            <w:r w:rsidR="00533048">
              <w:rPr>
                <w:rFonts w:ascii="Times New Roman" w:eastAsia="Times New Roman" w:hAnsi="Times New Roman" w:cs="Times New Roman"/>
                <w:color w:val="000000"/>
                <w:lang w:val="haw-US"/>
              </w:rPr>
              <w:t>12</w:t>
            </w:r>
          </w:p>
        </w:tc>
        <w:tc>
          <w:tcPr>
            <w:tcW w:w="790" w:type="pct"/>
          </w:tcPr>
          <w:p w14:paraId="37DC4769" w14:textId="06ECD613" w:rsidR="00D3636B" w:rsidRPr="00533048" w:rsidRDefault="00D3636B" w:rsidP="00F33A75">
            <w:pPr>
              <w:contextualSpacing/>
              <w:jc w:val="center"/>
              <w:rPr>
                <w:rFonts w:ascii="Times New Roman" w:hAnsi="Times New Roman" w:cs="Times New Roman"/>
                <w:lang w:val="haw-US"/>
              </w:rPr>
            </w:pPr>
            <w:r>
              <w:rPr>
                <w:rFonts w:ascii="Times New Roman" w:hAnsi="Times New Roman" w:cs="Times New Roman"/>
              </w:rPr>
              <w:t>7.96</w:t>
            </w:r>
            <w:r w:rsidRPr="0071316C">
              <w:rPr>
                <w:rFonts w:ascii="Times New Roman" w:hAnsi="Times New Roman" w:cs="Times New Roman"/>
              </w:rPr>
              <w:t xml:space="preserve"> ± 0.0</w:t>
            </w:r>
            <w:r>
              <w:rPr>
                <w:rFonts w:ascii="Times New Roman" w:hAnsi="Times New Roman" w:cs="Times New Roman"/>
              </w:rPr>
              <w:t>0</w:t>
            </w:r>
            <w:r w:rsidR="00533048">
              <w:rPr>
                <w:rFonts w:ascii="Times New Roman" w:hAnsi="Times New Roman" w:cs="Times New Roman"/>
                <w:lang w:val="haw-US"/>
              </w:rPr>
              <w:t>2</w:t>
            </w:r>
          </w:p>
        </w:tc>
        <w:tc>
          <w:tcPr>
            <w:tcW w:w="797" w:type="pct"/>
          </w:tcPr>
          <w:p w14:paraId="18AC6149" w14:textId="77777777" w:rsidR="00D3636B" w:rsidRPr="0071316C" w:rsidRDefault="00D3636B" w:rsidP="00F33A75">
            <w:pPr>
              <w:contextualSpacing/>
              <w:jc w:val="center"/>
              <w:rPr>
                <w:rFonts w:ascii="Times New Roman" w:hAnsi="Times New Roman" w:cs="Times New Roman"/>
              </w:rPr>
            </w:pPr>
            <w:r>
              <w:rPr>
                <w:rFonts w:ascii="Times New Roman" w:hAnsi="Times New Roman" w:cs="Times New Roman"/>
              </w:rPr>
              <w:t xml:space="preserve">2180 </w:t>
            </w:r>
            <w:r w:rsidRPr="0071316C">
              <w:rPr>
                <w:rFonts w:ascii="Times New Roman" w:hAnsi="Times New Roman" w:cs="Times New Roman"/>
              </w:rPr>
              <w:t>±</w:t>
            </w:r>
            <w:r>
              <w:rPr>
                <w:rFonts w:ascii="Times New Roman" w:hAnsi="Times New Roman" w:cs="Times New Roman"/>
              </w:rPr>
              <w:t xml:space="preserve"> 2</w:t>
            </w:r>
          </w:p>
        </w:tc>
      </w:tr>
      <w:tr w:rsidR="00D3636B" w:rsidRPr="0071316C" w14:paraId="2DBB2208" w14:textId="77777777" w:rsidTr="00F33A75">
        <w:trPr>
          <w:trHeight w:val="588"/>
        </w:trPr>
        <w:tc>
          <w:tcPr>
            <w:tcW w:w="1204" w:type="pct"/>
            <w:tcBorders>
              <w:bottom w:val="single" w:sz="4" w:space="0" w:color="auto"/>
            </w:tcBorders>
            <w:vAlign w:val="center"/>
          </w:tcPr>
          <w:p w14:paraId="79E4664B" w14:textId="77777777" w:rsidR="00D3636B" w:rsidRPr="0071316C" w:rsidRDefault="00D3636B" w:rsidP="00CB3C0F">
            <w:pPr>
              <w:contextualSpacing/>
              <w:jc w:val="center"/>
              <w:rPr>
                <w:rFonts w:ascii="Times New Roman" w:hAnsi="Times New Roman" w:cs="Times New Roman"/>
              </w:rPr>
            </w:pPr>
            <w:r>
              <w:rPr>
                <w:rFonts w:ascii="Times New Roman" w:hAnsi="Times New Roman" w:cs="Times New Roman"/>
              </w:rPr>
              <w:t>High T, Low pH</w:t>
            </w:r>
          </w:p>
        </w:tc>
        <w:tc>
          <w:tcPr>
            <w:tcW w:w="606" w:type="pct"/>
            <w:tcBorders>
              <w:bottom w:val="single" w:sz="4" w:space="0" w:color="auto"/>
            </w:tcBorders>
          </w:tcPr>
          <w:p w14:paraId="4A354155" w14:textId="7B1F340C" w:rsidR="00D3636B" w:rsidRPr="00533048" w:rsidRDefault="00D3636B" w:rsidP="00F33A75">
            <w:pPr>
              <w:contextualSpacing/>
              <w:jc w:val="center"/>
              <w:rPr>
                <w:rFonts w:ascii="Times New Roman" w:hAnsi="Times New Roman" w:cs="Times New Roman"/>
                <w:lang w:val="haw-US"/>
              </w:rPr>
            </w:pPr>
            <w:r w:rsidRPr="0071316C">
              <w:rPr>
                <w:rFonts w:ascii="Times New Roman" w:hAnsi="Times New Roman" w:cs="Times New Roman"/>
              </w:rPr>
              <w:t>2</w:t>
            </w:r>
            <w:r>
              <w:rPr>
                <w:rFonts w:ascii="Times New Roman" w:hAnsi="Times New Roman" w:cs="Times New Roman"/>
              </w:rPr>
              <w:t xml:space="preserve">7.3 </w:t>
            </w:r>
            <w:r w:rsidRPr="0071316C">
              <w:rPr>
                <w:rFonts w:ascii="Times New Roman" w:hAnsi="Times New Roman" w:cs="Times New Roman"/>
              </w:rPr>
              <w:t>± 0.</w:t>
            </w:r>
            <w:r>
              <w:rPr>
                <w:rFonts w:ascii="Times New Roman" w:hAnsi="Times New Roman" w:cs="Times New Roman"/>
              </w:rPr>
              <w:t>1</w:t>
            </w:r>
            <w:r w:rsidR="00533048">
              <w:rPr>
                <w:rFonts w:ascii="Times New Roman" w:hAnsi="Times New Roman" w:cs="Times New Roman"/>
                <w:lang w:val="haw-US"/>
              </w:rPr>
              <w:t>1</w:t>
            </w:r>
          </w:p>
        </w:tc>
        <w:tc>
          <w:tcPr>
            <w:tcW w:w="372" w:type="pct"/>
            <w:tcBorders>
              <w:bottom w:val="single" w:sz="4" w:space="0" w:color="auto"/>
            </w:tcBorders>
          </w:tcPr>
          <w:p w14:paraId="78183DE8" w14:textId="77777777" w:rsidR="00D3636B" w:rsidRPr="0071316C" w:rsidRDefault="00D3636B" w:rsidP="00F33A75">
            <w:pPr>
              <w:contextualSpacing/>
              <w:jc w:val="center"/>
              <w:rPr>
                <w:rFonts w:ascii="Times New Roman" w:hAnsi="Times New Roman" w:cs="Times New Roman"/>
              </w:rPr>
            </w:pPr>
            <w:r>
              <w:rPr>
                <w:rFonts w:ascii="Times New Roman" w:hAnsi="Times New Roman" w:cs="Times New Roman"/>
              </w:rPr>
              <w:t>23.8</w:t>
            </w:r>
          </w:p>
        </w:tc>
        <w:tc>
          <w:tcPr>
            <w:tcW w:w="426" w:type="pct"/>
            <w:tcBorders>
              <w:bottom w:val="single" w:sz="4" w:space="0" w:color="auto"/>
            </w:tcBorders>
          </w:tcPr>
          <w:p w14:paraId="550BD9ED" w14:textId="77777777" w:rsidR="00D3636B" w:rsidRPr="0071316C" w:rsidRDefault="00D3636B" w:rsidP="00F33A75">
            <w:pPr>
              <w:contextualSpacing/>
              <w:jc w:val="center"/>
              <w:rPr>
                <w:rFonts w:ascii="Times New Roman" w:hAnsi="Times New Roman" w:cs="Times New Roman"/>
              </w:rPr>
            </w:pPr>
            <w:r>
              <w:rPr>
                <w:rFonts w:ascii="Times New Roman" w:hAnsi="Times New Roman" w:cs="Times New Roman"/>
              </w:rPr>
              <w:t>29.5</w:t>
            </w:r>
          </w:p>
        </w:tc>
        <w:tc>
          <w:tcPr>
            <w:tcW w:w="806" w:type="pct"/>
            <w:tcBorders>
              <w:bottom w:val="single" w:sz="4" w:space="0" w:color="auto"/>
            </w:tcBorders>
          </w:tcPr>
          <w:p w14:paraId="42B4419F" w14:textId="39232FEB" w:rsidR="00D3636B" w:rsidRPr="00533048" w:rsidRDefault="00D3636B" w:rsidP="00F33A75">
            <w:pPr>
              <w:contextualSpacing/>
              <w:jc w:val="center"/>
              <w:rPr>
                <w:rFonts w:ascii="Times New Roman" w:hAnsi="Times New Roman" w:cs="Times New Roman"/>
                <w:lang w:val="haw-US"/>
              </w:rPr>
            </w:pPr>
            <w:r w:rsidRPr="00D640B2">
              <w:rPr>
                <w:rFonts w:ascii="Times New Roman" w:eastAsia="Times New Roman" w:hAnsi="Times New Roman" w:cs="Times New Roman"/>
                <w:color w:val="000000"/>
              </w:rPr>
              <w:t>112</w:t>
            </w:r>
            <w:r>
              <w:rPr>
                <w:rFonts w:ascii="Times New Roman" w:eastAsia="Times New Roman" w:hAnsi="Times New Roman" w:cs="Times New Roman"/>
                <w:color w:val="000000"/>
              </w:rPr>
              <w:t>1</w:t>
            </w:r>
            <w:r w:rsidRPr="00D640B2">
              <w:rPr>
                <w:rFonts w:ascii="Times New Roman" w:eastAsia="Times New Roman" w:hAnsi="Times New Roman" w:cs="Times New Roman"/>
                <w:color w:val="000000"/>
              </w:rPr>
              <w:t xml:space="preserve"> ± </w:t>
            </w:r>
            <w:r w:rsidR="00533048">
              <w:rPr>
                <w:rFonts w:ascii="Times New Roman" w:eastAsia="Times New Roman" w:hAnsi="Times New Roman" w:cs="Times New Roman"/>
                <w:color w:val="000000"/>
                <w:lang w:val="haw-US"/>
              </w:rPr>
              <w:t>11</w:t>
            </w:r>
          </w:p>
        </w:tc>
        <w:tc>
          <w:tcPr>
            <w:tcW w:w="790" w:type="pct"/>
            <w:tcBorders>
              <w:bottom w:val="single" w:sz="4" w:space="0" w:color="auto"/>
            </w:tcBorders>
          </w:tcPr>
          <w:p w14:paraId="18465984" w14:textId="530411E6" w:rsidR="00D3636B" w:rsidRPr="00533048" w:rsidRDefault="00D3636B" w:rsidP="00F33A75">
            <w:pPr>
              <w:contextualSpacing/>
              <w:jc w:val="center"/>
              <w:rPr>
                <w:rFonts w:ascii="Times New Roman" w:hAnsi="Times New Roman" w:cs="Times New Roman"/>
                <w:lang w:val="haw-US"/>
              </w:rPr>
            </w:pPr>
            <w:r w:rsidRPr="0071316C">
              <w:rPr>
                <w:rFonts w:ascii="Times New Roman" w:hAnsi="Times New Roman" w:cs="Times New Roman"/>
              </w:rPr>
              <w:t>7.</w:t>
            </w:r>
            <w:r>
              <w:rPr>
                <w:rFonts w:ascii="Times New Roman" w:hAnsi="Times New Roman" w:cs="Times New Roman"/>
              </w:rPr>
              <w:t>68</w:t>
            </w:r>
            <w:r w:rsidRPr="0071316C">
              <w:rPr>
                <w:rFonts w:ascii="Times New Roman" w:hAnsi="Times New Roman" w:cs="Times New Roman"/>
              </w:rPr>
              <w:t xml:space="preserve"> ± 0.0</w:t>
            </w:r>
            <w:r>
              <w:rPr>
                <w:rFonts w:ascii="Times New Roman" w:hAnsi="Times New Roman" w:cs="Times New Roman"/>
              </w:rPr>
              <w:t>0</w:t>
            </w:r>
            <w:r w:rsidR="008D5F63">
              <w:rPr>
                <w:rFonts w:ascii="Times New Roman" w:hAnsi="Times New Roman" w:cs="Times New Roman"/>
              </w:rPr>
              <w:t>5</w:t>
            </w:r>
          </w:p>
        </w:tc>
        <w:tc>
          <w:tcPr>
            <w:tcW w:w="797" w:type="pct"/>
            <w:tcBorders>
              <w:bottom w:val="single" w:sz="4" w:space="0" w:color="auto"/>
            </w:tcBorders>
          </w:tcPr>
          <w:p w14:paraId="5DE4CDE1" w14:textId="77777777" w:rsidR="00D3636B" w:rsidRPr="0071316C" w:rsidRDefault="00D3636B" w:rsidP="00F33A75">
            <w:pPr>
              <w:contextualSpacing/>
              <w:jc w:val="center"/>
              <w:rPr>
                <w:rFonts w:ascii="Times New Roman" w:hAnsi="Times New Roman" w:cs="Times New Roman"/>
              </w:rPr>
            </w:pPr>
            <w:r>
              <w:rPr>
                <w:rFonts w:ascii="Times New Roman" w:hAnsi="Times New Roman" w:cs="Times New Roman"/>
              </w:rPr>
              <w:t xml:space="preserve">2183 </w:t>
            </w:r>
            <w:r w:rsidRPr="0071316C">
              <w:rPr>
                <w:rFonts w:ascii="Times New Roman" w:hAnsi="Times New Roman" w:cs="Times New Roman"/>
              </w:rPr>
              <w:t>±</w:t>
            </w:r>
            <w:r>
              <w:rPr>
                <w:rFonts w:ascii="Times New Roman" w:hAnsi="Times New Roman" w:cs="Times New Roman"/>
              </w:rPr>
              <w:t xml:space="preserve"> 2</w:t>
            </w:r>
          </w:p>
        </w:tc>
      </w:tr>
    </w:tbl>
    <w:p w14:paraId="2517B29E" w14:textId="77777777" w:rsidR="00D3636B" w:rsidRDefault="00D3636B" w:rsidP="001D2A2F">
      <w:pPr>
        <w:spacing w:line="480" w:lineRule="auto"/>
        <w:ind w:firstLine="720"/>
        <w:rPr>
          <w:rFonts w:ascii="Times New Roman" w:hAnsi="Times New Roman" w:cs="Times New Roman"/>
        </w:rPr>
      </w:pPr>
    </w:p>
    <w:bookmarkStart w:id="16" w:name="SEMImageJ"/>
    <w:p w14:paraId="6822AF1B" w14:textId="4C733126" w:rsidR="00321FD3" w:rsidRPr="0053426B" w:rsidRDefault="003C7469" w:rsidP="003053AB">
      <w:pPr>
        <w:spacing w:line="480" w:lineRule="auto"/>
        <w:rPr>
          <w:rFonts w:ascii="Times New Roman" w:hAnsi="Times New Roman" w:cs="Times New Roman"/>
          <w:b/>
          <w:bCs/>
        </w:rPr>
      </w:pPr>
      <w:r w:rsidRPr="0053426B">
        <w:rPr>
          <w:rFonts w:ascii="Times New Roman" w:hAnsi="Times New Roman" w:cs="Times New Roman"/>
          <w:b/>
          <w:bCs/>
          <w:noProof/>
        </w:rPr>
        <w:lastRenderedPageBreak/>
        <mc:AlternateContent>
          <mc:Choice Requires="wpg">
            <w:drawing>
              <wp:anchor distT="0" distB="0" distL="114300" distR="114300" simplePos="0" relativeHeight="251649024" behindDoc="0" locked="0" layoutInCell="1" allowOverlap="1" wp14:anchorId="2F6F8563" wp14:editId="1CEDB6BB">
                <wp:simplePos x="0" y="0"/>
                <wp:positionH relativeFrom="column">
                  <wp:posOffset>2585085</wp:posOffset>
                </wp:positionH>
                <wp:positionV relativeFrom="paragraph">
                  <wp:posOffset>0</wp:posOffset>
                </wp:positionV>
                <wp:extent cx="3364230" cy="6118225"/>
                <wp:effectExtent l="0" t="0" r="1270" b="3175"/>
                <wp:wrapSquare wrapText="bothSides"/>
                <wp:docPr id="18" name="Group 18"/>
                <wp:cNvGraphicFramePr/>
                <a:graphic xmlns:a="http://schemas.openxmlformats.org/drawingml/2006/main">
                  <a:graphicData uri="http://schemas.microsoft.com/office/word/2010/wordprocessingGroup">
                    <wpg:wgp>
                      <wpg:cNvGrpSpPr/>
                      <wpg:grpSpPr>
                        <a:xfrm>
                          <a:off x="0" y="0"/>
                          <a:ext cx="3364230" cy="6118225"/>
                          <a:chOff x="0" y="0"/>
                          <a:chExt cx="3364230" cy="6028768"/>
                        </a:xfrm>
                      </wpg:grpSpPr>
                      <pic:pic xmlns:pic="http://schemas.openxmlformats.org/drawingml/2006/picture">
                        <pic:nvPicPr>
                          <pic:cNvPr id="4" name="Picture 4"/>
                          <pic:cNvPicPr>
                            <a:picLocks noChangeAspect="1"/>
                          </pic:cNvPicPr>
                        </pic:nvPicPr>
                        <pic:blipFill rotWithShape="1">
                          <a:blip r:embed="rId30" cstate="screen">
                            <a:extLst>
                              <a:ext uri="{28A0092B-C50C-407E-A947-70E740481C1C}">
                                <a14:useLocalDpi xmlns:a14="http://schemas.microsoft.com/office/drawing/2010/main"/>
                              </a:ext>
                            </a:extLst>
                          </a:blip>
                          <a:srcRect/>
                          <a:stretch/>
                        </pic:blipFill>
                        <pic:spPr bwMode="auto">
                          <a:xfrm>
                            <a:off x="254643" y="0"/>
                            <a:ext cx="2997835" cy="4178300"/>
                          </a:xfrm>
                          <a:prstGeom prst="rect">
                            <a:avLst/>
                          </a:prstGeom>
                          <a:ln>
                            <a:noFill/>
                          </a:ln>
                          <a:extLst>
                            <a:ext uri="{53640926-AAD7-44D8-BBD7-CCE9431645EC}">
                              <a14:shadowObscured xmlns:a14="http://schemas.microsoft.com/office/drawing/2010/main"/>
                            </a:ext>
                          </a:extLst>
                        </pic:spPr>
                      </pic:pic>
                      <wps:wsp>
                        <wps:cNvPr id="2" name="Text Box 2"/>
                        <wps:cNvSpPr txBox="1"/>
                        <wps:spPr>
                          <a:xfrm>
                            <a:off x="0" y="4328829"/>
                            <a:ext cx="3364230" cy="1699939"/>
                          </a:xfrm>
                          <a:prstGeom prst="rect">
                            <a:avLst/>
                          </a:prstGeom>
                          <a:solidFill>
                            <a:schemeClr val="lt1"/>
                          </a:solidFill>
                          <a:ln w="6350">
                            <a:noFill/>
                          </a:ln>
                        </wps:spPr>
                        <wps:txbx>
                          <w:txbxContent>
                            <w:p w14:paraId="3115E214" w14:textId="0708CB47" w:rsidR="008820D8" w:rsidRPr="002C2709" w:rsidRDefault="008820D8" w:rsidP="00321FD3">
                              <w:pPr>
                                <w:rPr>
                                  <w:rFonts w:ascii="Times New Roman" w:hAnsi="Times New Roman" w:cs="Times New Roman"/>
                                  <w:color w:val="000000" w:themeColor="text1"/>
                                </w:rPr>
                              </w:pPr>
                              <w:bookmarkStart w:id="17" w:name="Fig23Diagram"/>
                              <w:r>
                                <w:rPr>
                                  <w:rFonts w:ascii="Times New Roman" w:hAnsi="Times New Roman" w:cs="Times New Roman"/>
                                  <w:b/>
                                  <w:bCs/>
                                  <w:color w:val="000000" w:themeColor="text1"/>
                                  <w:lang w:val="haw-US"/>
                                </w:rPr>
                                <w:t>Figure</w:t>
                              </w:r>
                              <w:r w:rsidRPr="002C2709">
                                <w:rPr>
                                  <w:rFonts w:ascii="Times New Roman" w:hAnsi="Times New Roman" w:cs="Times New Roman"/>
                                  <w:b/>
                                  <w:bCs/>
                                  <w:color w:val="000000" w:themeColor="text1"/>
                                </w:rPr>
                                <w:t xml:space="preserve"> 2.2</w:t>
                              </w:r>
                              <w:r w:rsidRPr="002C2709">
                                <w:rPr>
                                  <w:rFonts w:ascii="Times New Roman" w:hAnsi="Times New Roman" w:cs="Times New Roman"/>
                                  <w:color w:val="000000" w:themeColor="text1"/>
                                  <w:lang w:val="haw-US"/>
                                </w:rPr>
                                <w:t xml:space="preserve">. </w:t>
                              </w:r>
                              <w:bookmarkEnd w:id="17"/>
                              <w:r w:rsidRPr="002C2709">
                                <w:rPr>
                                  <w:rFonts w:ascii="Times New Roman" w:hAnsi="Times New Roman" w:cs="Times New Roman"/>
                                  <w:color w:val="000000" w:themeColor="text1"/>
                                  <w:lang w:val="haw-US"/>
                                </w:rPr>
                                <w:t>Diagram of</w:t>
                              </w:r>
                              <w:r w:rsidRPr="002C2709">
                                <w:rPr>
                                  <w:rFonts w:ascii="Times New Roman" w:hAnsi="Times New Roman" w:cs="Times New Roman"/>
                                  <w:i/>
                                  <w:iCs/>
                                  <w:color w:val="000000" w:themeColor="text1"/>
                                  <w:lang w:val="haw-US"/>
                                </w:rPr>
                                <w:t xml:space="preserve"> Tripnuestes gratilla</w:t>
                              </w:r>
                              <w:r w:rsidRPr="002C2709">
                                <w:rPr>
                                  <w:rFonts w:ascii="Times New Roman" w:hAnsi="Times New Roman" w:cs="Times New Roman"/>
                                  <w:color w:val="000000" w:themeColor="text1"/>
                                  <w:lang w:val="haw-US"/>
                                </w:rPr>
                                <w:t xml:space="preserve"> from </w:t>
                              </w:r>
                              <w:r w:rsidRPr="002C2709">
                                <w:rPr>
                                  <w:rFonts w:ascii="Times New Roman" w:hAnsi="Times New Roman" w:cs="Times New Roman"/>
                                  <w:color w:val="000000" w:themeColor="text1"/>
                                </w:rPr>
                                <w:t>below</w:t>
                              </w:r>
                              <w:r w:rsidRPr="002C2709">
                                <w:rPr>
                                  <w:rFonts w:ascii="Times New Roman" w:hAnsi="Times New Roman" w:cs="Times New Roman"/>
                                  <w:color w:val="000000" w:themeColor="text1"/>
                                  <w:lang w:val="haw-US"/>
                                </w:rPr>
                                <w:t xml:space="preserve"> and side view. Red</w:t>
                              </w:r>
                              <w:r w:rsidRPr="002C2709">
                                <w:rPr>
                                  <w:rFonts w:ascii="Times New Roman" w:hAnsi="Times New Roman" w:cs="Times New Roman"/>
                                  <w:color w:val="000000" w:themeColor="text1"/>
                                </w:rPr>
                                <w:t xml:space="preserve"> line and</w:t>
                              </w:r>
                              <w:r w:rsidRPr="002C2709">
                                <w:rPr>
                                  <w:rFonts w:ascii="Times New Roman" w:hAnsi="Times New Roman" w:cs="Times New Roman"/>
                                  <w:color w:val="000000" w:themeColor="text1"/>
                                  <w:lang w:val="haw-US"/>
                                </w:rPr>
                                <w:t xml:space="preserve"> arrows indicate the </w:t>
                              </w:r>
                              <w:r w:rsidRPr="002C2709">
                                <w:rPr>
                                  <w:rFonts w:ascii="Times New Roman" w:hAnsi="Times New Roman" w:cs="Times New Roman"/>
                                  <w:color w:val="000000" w:themeColor="text1"/>
                                </w:rPr>
                                <w:t>location of the ‘</w:t>
                              </w:r>
                              <w:r w:rsidRPr="002C2709">
                                <w:rPr>
                                  <w:rFonts w:ascii="Times New Roman" w:hAnsi="Times New Roman" w:cs="Times New Roman"/>
                                  <w:color w:val="000000" w:themeColor="text1"/>
                                  <w:lang w:val="haw-US"/>
                                </w:rPr>
                                <w:t>skirt</w:t>
                              </w:r>
                              <w:r w:rsidRPr="002C2709">
                                <w:rPr>
                                  <w:rFonts w:ascii="Times New Roman" w:hAnsi="Times New Roman" w:cs="Times New Roman"/>
                                  <w:color w:val="000000" w:themeColor="text1"/>
                                </w:rPr>
                                <w:t>’</w:t>
                              </w:r>
                              <w:r>
                                <w:rPr>
                                  <w:rFonts w:ascii="Times New Roman" w:hAnsi="Times New Roman" w:cs="Times New Roman"/>
                                  <w:color w:val="000000" w:themeColor="text1"/>
                                </w:rPr>
                                <w:t xml:space="preserve"> (below the ambitus)</w:t>
                              </w:r>
                              <w:r w:rsidRPr="002C2709">
                                <w:rPr>
                                  <w:rFonts w:ascii="Times New Roman" w:hAnsi="Times New Roman" w:cs="Times New Roman"/>
                                  <w:color w:val="000000" w:themeColor="text1"/>
                                  <w:lang w:val="haw-US"/>
                                </w:rPr>
                                <w:t xml:space="preserve"> where spines were </w:t>
                              </w:r>
                              <w:r w:rsidRPr="002C2709">
                                <w:rPr>
                                  <w:rFonts w:ascii="Times New Roman" w:hAnsi="Times New Roman" w:cs="Times New Roman"/>
                                  <w:color w:val="000000" w:themeColor="text1"/>
                                </w:rPr>
                                <w:t xml:space="preserve">plucked. D: test diameter; H: height; A: apical plate diameter; P: peristome; L: Aristotle’s Lantern; IA: interambulacral plate; Amb: ambulacral plate; Amb-sector is the whole ambulacrum and attached interambulacral columns (adapted from </w:t>
                              </w:r>
                              <w:r w:rsidRPr="002C2709">
                                <w:rPr>
                                  <w:rFonts w:ascii="Times New Roman" w:eastAsia="Times New Roman" w:hAnsi="Times New Roman" w:cs="Times New Roman"/>
                                  <w:color w:val="222222"/>
                                </w:rPr>
                                <w:fldChar w:fldCharType="begin" w:fldLock="1"/>
                              </w:r>
                              <w:r w:rsidRPr="002C2709">
                                <w:rPr>
                                  <w:rFonts w:ascii="Times New Roman" w:eastAsia="Times New Roman" w:hAnsi="Times New Roman" w:cs="Times New Roman"/>
                                  <w:color w:val="222222"/>
                                </w:rPr>
                                <w:instrText>ADDIN CSL_CITATION {"citationItems":[{"id":"ITEM-1","itemData":{"DOI":"10.1007/BF00409015","author":[{"dropping-particle":"","family":"Dafni","given":"Jacob M","non-dropping-particle":"","parse-names":false,"suffix":""},{"dropping-particle":"","family":"Erez","given":"Jonathan","non-dropping-particle":"","parse-names":false,"suffix":""}],"id":"ITEM-1","issue":"May 2014","issued":{"date-parts":[["1987"]]},"title":"Skeletal calcification patterns in the sea urchin Tripneustes gratilla elatensis ( Echinoidea : Regularia )","type":"article-journal"},"uris":["http://www.mendeley.com/documents/?uuid=54664344-5d9e-4708-840f-93c4e3968f24"]}],"mendeley":{"formattedCitation":"(J. M. Dafni &amp; Erez, 1987)","manualFormatting":"J. M. Dafni &amp; Erez, 1987)","plainTextFormattedCitation":"(J. M. Dafni &amp; Erez, 1987)","previouslyFormattedCitation":"(J. M. Dafni &amp; Erez, 1987)"},"properties":{"noteIndex":0},"schema":"https://github.com/citation-style-language/schema/raw/master/csl-citation.json"}</w:instrText>
                              </w:r>
                              <w:r w:rsidRPr="002C2709">
                                <w:rPr>
                                  <w:rFonts w:ascii="Times New Roman" w:eastAsia="Times New Roman" w:hAnsi="Times New Roman" w:cs="Times New Roman"/>
                                  <w:color w:val="222222"/>
                                </w:rPr>
                                <w:fldChar w:fldCharType="separate"/>
                              </w:r>
                              <w:r w:rsidRPr="002C2709">
                                <w:rPr>
                                  <w:rFonts w:ascii="Times New Roman" w:eastAsia="Times New Roman" w:hAnsi="Times New Roman" w:cs="Times New Roman"/>
                                  <w:noProof/>
                                  <w:color w:val="222222"/>
                                </w:rPr>
                                <w:t>J. M. Dafni &amp; Erez, 1987)</w:t>
                              </w:r>
                              <w:r w:rsidRPr="002C2709">
                                <w:rPr>
                                  <w:rFonts w:ascii="Times New Roman" w:eastAsia="Times New Roman" w:hAnsi="Times New Roman" w:cs="Times New Roman"/>
                                  <w:color w:val="222222"/>
                                </w:rPr>
                                <w:fldChar w:fldCharType="end"/>
                              </w:r>
                              <w:r w:rsidRPr="002C2709">
                                <w:rPr>
                                  <w:rFonts w:ascii="Times New Roman" w:eastAsia="Times New Roman" w:hAnsi="Times New Roman" w:cs="Times New Roman"/>
                                  <w:color w:val="222222"/>
                                </w:rPr>
                                <w:t>.</w:t>
                              </w:r>
                              <w:r w:rsidRPr="002C2709">
                                <w:rPr>
                                  <w:rFonts w:ascii="Times New Roman" w:hAnsi="Times New Roman" w:cs="Times New Roman"/>
                                  <w:color w:val="000000" w:themeColor="text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F6F8563" id="Group 18" o:spid="_x0000_s1032" style="position:absolute;margin-left:203.55pt;margin-top:0;width:264.9pt;height:481.75pt;z-index:251649024;mso-height-relative:margin" coordsize="33642,60287"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">
                <v:shape id="Picture 4" o:spid="_x0000_s1033" type="#_x0000_t75" style="position:absolute;left:2546;width:29978;height:417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">
                  <v:imagedata r:id="rId31" o:title=""/>
                </v:shape>
                <v:shape id="Text Box 2" o:spid="_x0000_s1034" type="#_x0000_t202" style="position:absolute;top:43288;width:33642;height:169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" fillcolor="white [3201]" stroked="f" strokeweight=".5pt">
                  <v:textbox>
                    <w:txbxContent>
                      <w:p w14:paraId="3115E214" w14:textId="0708CB47" w:rsidR="008820D8" w:rsidRPr="002C2709" w:rsidRDefault="008820D8" w:rsidP="00321FD3">
                        <w:pPr>
                          <w:rPr>
                            <w:rFonts w:ascii="Times New Roman" w:hAnsi="Times New Roman" w:cs="Times New Roman"/>
                            <w:color w:val="000000" w:themeColor="text1"/>
                          </w:rPr>
                        </w:pPr>
                        <w:bookmarkStart w:id="20" w:name="Fig23Diagram"/>
                        <w:r>
                          <w:rPr>
                            <w:rFonts w:ascii="Times New Roman" w:hAnsi="Times New Roman" w:cs="Times New Roman"/>
                            <w:b/>
                            <w:bCs/>
                            <w:color w:val="000000" w:themeColor="text1"/>
                            <w:lang w:val="haw-US"/>
                          </w:rPr>
                          <w:t>Figure</w:t>
                        </w:r>
                        <w:r w:rsidRPr="002C2709">
                          <w:rPr>
                            <w:rFonts w:ascii="Times New Roman" w:hAnsi="Times New Roman" w:cs="Times New Roman"/>
                            <w:b/>
                            <w:bCs/>
                            <w:color w:val="000000" w:themeColor="text1"/>
                          </w:rPr>
                          <w:t xml:space="preserve"> 2.2</w:t>
                        </w:r>
                        <w:r w:rsidRPr="002C2709">
                          <w:rPr>
                            <w:rFonts w:ascii="Times New Roman" w:hAnsi="Times New Roman" w:cs="Times New Roman"/>
                            <w:color w:val="000000" w:themeColor="text1"/>
                            <w:lang w:val="haw-US"/>
                          </w:rPr>
                          <w:t xml:space="preserve">. </w:t>
                        </w:r>
                        <w:bookmarkEnd w:id="20"/>
                        <w:r w:rsidRPr="002C2709">
                          <w:rPr>
                            <w:rFonts w:ascii="Times New Roman" w:hAnsi="Times New Roman" w:cs="Times New Roman"/>
                            <w:color w:val="000000" w:themeColor="text1"/>
                            <w:lang w:val="haw-US"/>
                          </w:rPr>
                          <w:t>Diagram of</w:t>
                        </w:r>
                        <w:r w:rsidRPr="002C2709">
                          <w:rPr>
                            <w:rFonts w:ascii="Times New Roman" w:hAnsi="Times New Roman" w:cs="Times New Roman"/>
                            <w:i/>
                            <w:iCs/>
                            <w:color w:val="000000" w:themeColor="text1"/>
                            <w:lang w:val="haw-US"/>
                          </w:rPr>
                          <w:t xml:space="preserve"> Tripnuestes gratilla</w:t>
                        </w:r>
                        <w:r w:rsidRPr="002C2709">
                          <w:rPr>
                            <w:rFonts w:ascii="Times New Roman" w:hAnsi="Times New Roman" w:cs="Times New Roman"/>
                            <w:color w:val="000000" w:themeColor="text1"/>
                            <w:lang w:val="haw-US"/>
                          </w:rPr>
                          <w:t xml:space="preserve"> from </w:t>
                        </w:r>
                        <w:r w:rsidRPr="002C2709">
                          <w:rPr>
                            <w:rFonts w:ascii="Times New Roman" w:hAnsi="Times New Roman" w:cs="Times New Roman"/>
                            <w:color w:val="000000" w:themeColor="text1"/>
                          </w:rPr>
                          <w:t>below</w:t>
                        </w:r>
                        <w:r w:rsidRPr="002C2709">
                          <w:rPr>
                            <w:rFonts w:ascii="Times New Roman" w:hAnsi="Times New Roman" w:cs="Times New Roman"/>
                            <w:color w:val="000000" w:themeColor="text1"/>
                            <w:lang w:val="haw-US"/>
                          </w:rPr>
                          <w:t xml:space="preserve"> and side view. Red</w:t>
                        </w:r>
                        <w:r w:rsidRPr="002C2709">
                          <w:rPr>
                            <w:rFonts w:ascii="Times New Roman" w:hAnsi="Times New Roman" w:cs="Times New Roman"/>
                            <w:color w:val="000000" w:themeColor="text1"/>
                          </w:rPr>
                          <w:t xml:space="preserve"> line and</w:t>
                        </w:r>
                        <w:r w:rsidRPr="002C2709">
                          <w:rPr>
                            <w:rFonts w:ascii="Times New Roman" w:hAnsi="Times New Roman" w:cs="Times New Roman"/>
                            <w:color w:val="000000" w:themeColor="text1"/>
                            <w:lang w:val="haw-US"/>
                          </w:rPr>
                          <w:t xml:space="preserve"> arrows indicate the </w:t>
                        </w:r>
                        <w:r w:rsidRPr="002C2709">
                          <w:rPr>
                            <w:rFonts w:ascii="Times New Roman" w:hAnsi="Times New Roman" w:cs="Times New Roman"/>
                            <w:color w:val="000000" w:themeColor="text1"/>
                          </w:rPr>
                          <w:t>location of the ‘</w:t>
                        </w:r>
                        <w:r w:rsidRPr="002C2709">
                          <w:rPr>
                            <w:rFonts w:ascii="Times New Roman" w:hAnsi="Times New Roman" w:cs="Times New Roman"/>
                            <w:color w:val="000000" w:themeColor="text1"/>
                            <w:lang w:val="haw-US"/>
                          </w:rPr>
                          <w:t>skirt</w:t>
                        </w:r>
                        <w:r w:rsidRPr="002C2709">
                          <w:rPr>
                            <w:rFonts w:ascii="Times New Roman" w:hAnsi="Times New Roman" w:cs="Times New Roman"/>
                            <w:color w:val="000000" w:themeColor="text1"/>
                          </w:rPr>
                          <w:t>’</w:t>
                        </w:r>
                        <w:r>
                          <w:rPr>
                            <w:rFonts w:ascii="Times New Roman" w:hAnsi="Times New Roman" w:cs="Times New Roman"/>
                            <w:color w:val="000000" w:themeColor="text1"/>
                          </w:rPr>
                          <w:t xml:space="preserve"> (below the ambitus)</w:t>
                        </w:r>
                        <w:r w:rsidRPr="002C2709">
                          <w:rPr>
                            <w:rFonts w:ascii="Times New Roman" w:hAnsi="Times New Roman" w:cs="Times New Roman"/>
                            <w:color w:val="000000" w:themeColor="text1"/>
                            <w:lang w:val="haw-US"/>
                          </w:rPr>
                          <w:t xml:space="preserve"> where spines were </w:t>
                        </w:r>
                        <w:r w:rsidRPr="002C2709">
                          <w:rPr>
                            <w:rFonts w:ascii="Times New Roman" w:hAnsi="Times New Roman" w:cs="Times New Roman"/>
                            <w:color w:val="000000" w:themeColor="text1"/>
                          </w:rPr>
                          <w:t xml:space="preserve">plucked. D: test diameter; H: height; A: apical plate diameter; P: peristome; L: Aristotle’s Lantern; IA: interambulacral plate; Amb: ambulacral plate; Amb-sector is the whole ambulacrum and attached interambulacral columns (adapted from </w:t>
                        </w:r>
                        <w:r w:rsidRPr="002C2709">
                          <w:rPr>
                            <w:rFonts w:ascii="Times New Roman" w:eastAsia="Times New Roman" w:hAnsi="Times New Roman" w:cs="Times New Roman"/>
                            <w:color w:val="222222"/>
                          </w:rPr>
                          <w:fldChar w:fldCharType="begin" w:fldLock="1"/>
                        </w:r>
                        <w:r w:rsidRPr="002C2709">
                          <w:rPr>
                            <w:rFonts w:ascii="Times New Roman" w:eastAsia="Times New Roman" w:hAnsi="Times New Roman" w:cs="Times New Roman"/>
                            <w:color w:val="222222"/>
                          </w:rPr>
                          <w:instrText>ADDIN CSL_CITATION {"citationItems":[{"id":"ITEM-1","itemData":{"DOI":"10.1007/BF00409015","author":[{"dropping-particle":"","family":"Dafni","given":"Jacob M","non-dropping-particle":"","parse-names":false,"suffix":""},{"dropping-particle":"","family":"Erez","given":"Jonathan","non-dropping-particle":"","parse-names":false,"suffix":""}],"id":"ITEM-1","issue":"May 2014","issued":{"date-parts":[["1987"]]},"title":"Skeletal calcification patterns in the sea urchin Tripneustes gratilla elatensis ( Echinoidea : Regularia )","type":"article-journal"},"uris":["http://www.mendeley.com/documents/?uuid=54664344-5d9e-4708-840f-93c4e3968f24"]}],"mendeley":{"formattedCitation":"(J. M. Dafni &amp; Erez, 1987)","manualFormatting":"J. M. Dafni &amp; Erez, 1987)","plainTextFormattedCitation":"(J. M. Dafni &amp; Erez, 1987)","previouslyFormattedCitation":"(J. M. Dafni &amp; Erez, 1987)"},"properties":{"noteIndex":0},"schema":"https://github.com/citation-style-language/schema/raw/master/csl-citation.json"}</w:instrText>
                        </w:r>
                        <w:r w:rsidRPr="002C2709">
                          <w:rPr>
                            <w:rFonts w:ascii="Times New Roman" w:eastAsia="Times New Roman" w:hAnsi="Times New Roman" w:cs="Times New Roman"/>
                            <w:color w:val="222222"/>
                          </w:rPr>
                          <w:fldChar w:fldCharType="separate"/>
                        </w:r>
                        <w:r w:rsidRPr="002C2709">
                          <w:rPr>
                            <w:rFonts w:ascii="Times New Roman" w:eastAsia="Times New Roman" w:hAnsi="Times New Roman" w:cs="Times New Roman"/>
                            <w:noProof/>
                            <w:color w:val="222222"/>
                          </w:rPr>
                          <w:t>J. M. Dafni &amp; Erez, 1987)</w:t>
                        </w:r>
                        <w:r w:rsidRPr="002C2709">
                          <w:rPr>
                            <w:rFonts w:ascii="Times New Roman" w:eastAsia="Times New Roman" w:hAnsi="Times New Roman" w:cs="Times New Roman"/>
                            <w:color w:val="222222"/>
                          </w:rPr>
                          <w:fldChar w:fldCharType="end"/>
                        </w:r>
                        <w:r w:rsidRPr="002C2709">
                          <w:rPr>
                            <w:rFonts w:ascii="Times New Roman" w:eastAsia="Times New Roman" w:hAnsi="Times New Roman" w:cs="Times New Roman"/>
                            <w:color w:val="222222"/>
                          </w:rPr>
                          <w:t>.</w:t>
                        </w:r>
                        <w:r w:rsidRPr="002C2709">
                          <w:rPr>
                            <w:rFonts w:ascii="Times New Roman" w:hAnsi="Times New Roman" w:cs="Times New Roman"/>
                            <w:color w:val="000000" w:themeColor="text1"/>
                          </w:rPr>
                          <w:t xml:space="preserve">    </w:t>
                        </w:r>
                      </w:p>
                    </w:txbxContent>
                  </v:textbox>
                </v:shape>
                <w10:wrap type="square"/>
              </v:group>
            </w:pict>
          </mc:Fallback>
        </mc:AlternateContent>
      </w:r>
      <w:r w:rsidR="00F63273">
        <w:rPr>
          <w:rFonts w:ascii="Times New Roman" w:hAnsi="Times New Roman" w:cs="Times New Roman"/>
          <w:b/>
          <w:bCs/>
          <w:lang w:val="haw-US"/>
        </w:rPr>
        <w:t xml:space="preserve">Spines, </w:t>
      </w:r>
      <w:r w:rsidR="00321FD3" w:rsidRPr="0053426B">
        <w:rPr>
          <w:rFonts w:ascii="Times New Roman" w:hAnsi="Times New Roman" w:cs="Times New Roman"/>
          <w:b/>
          <w:bCs/>
        </w:rPr>
        <w:t>SEM</w:t>
      </w:r>
      <w:r w:rsidR="00F63273">
        <w:rPr>
          <w:rFonts w:ascii="Times New Roman" w:hAnsi="Times New Roman" w:cs="Times New Roman"/>
          <w:b/>
          <w:bCs/>
          <w:lang w:val="haw-US"/>
        </w:rPr>
        <w:t>,</w:t>
      </w:r>
      <w:r w:rsidR="00321FD3" w:rsidRPr="0053426B">
        <w:rPr>
          <w:rFonts w:ascii="Times New Roman" w:hAnsi="Times New Roman" w:cs="Times New Roman"/>
          <w:b/>
          <w:bCs/>
        </w:rPr>
        <w:t xml:space="preserve"> and Image J</w:t>
      </w:r>
    </w:p>
    <w:bookmarkEnd w:id="16"/>
    <w:p w14:paraId="623A1591" w14:textId="4DFDD6D4" w:rsidR="00E21A5B" w:rsidRDefault="00321FD3" w:rsidP="00E21A5B">
      <w:pPr>
        <w:spacing w:line="480" w:lineRule="auto"/>
        <w:ind w:firstLine="720"/>
        <w:rPr>
          <w:rFonts w:ascii="Times New Roman" w:eastAsia="Times New Roman" w:hAnsi="Times New Roman" w:cs="Times New Roman"/>
          <w:color w:val="222222"/>
        </w:rPr>
      </w:pPr>
      <w:r w:rsidRPr="002D48E8">
        <w:rPr>
          <w:rFonts w:ascii="Times New Roman" w:hAnsi="Times New Roman" w:cs="Times New Roman"/>
        </w:rPr>
        <w:t xml:space="preserve">At the end of the </w:t>
      </w:r>
      <w:r w:rsidRPr="002D48E8">
        <w:rPr>
          <w:rFonts w:ascii="Times New Roman" w:hAnsi="Times New Roman" w:cs="Times New Roman"/>
          <w:lang w:val="haw-US"/>
        </w:rPr>
        <w:t>1</w:t>
      </w:r>
      <w:r w:rsidR="003C7469">
        <w:rPr>
          <w:rFonts w:ascii="Times New Roman" w:hAnsi="Times New Roman" w:cs="Times New Roman"/>
        </w:rPr>
        <w:t>2</w:t>
      </w:r>
      <w:r w:rsidR="00FE36D5">
        <w:rPr>
          <w:rFonts w:ascii="Times New Roman" w:hAnsi="Times New Roman" w:cs="Times New Roman"/>
          <w:lang w:val="haw-US"/>
        </w:rPr>
        <w:t>6</w:t>
      </w:r>
      <w:r w:rsidRPr="002D48E8">
        <w:rPr>
          <w:rFonts w:ascii="Times New Roman" w:hAnsi="Times New Roman" w:cs="Times New Roman"/>
          <w:lang w:val="haw-US"/>
        </w:rPr>
        <w:t>-day</w:t>
      </w:r>
      <w:r w:rsidRPr="002D48E8">
        <w:rPr>
          <w:rFonts w:ascii="Times New Roman" w:hAnsi="Times New Roman" w:cs="Times New Roman"/>
        </w:rPr>
        <w:t xml:space="preserve"> experimental period, spines were plucked from each individual urchin (n=23) for use in scanning electron microscopy (SEM)</w:t>
      </w:r>
      <w:r w:rsidRPr="002D48E8">
        <w:rPr>
          <w:rFonts w:ascii="Times New Roman" w:hAnsi="Times New Roman" w:cs="Times New Roman"/>
          <w:lang w:val="haw-US"/>
        </w:rPr>
        <w:t xml:space="preserve"> at the Biological Electron Microscope Facility (BEMF) at the University of Hawaiʻi at Mānoa</w:t>
      </w:r>
      <w:r w:rsidRPr="002D48E8">
        <w:rPr>
          <w:rFonts w:ascii="Times New Roman" w:hAnsi="Times New Roman" w:cs="Times New Roman"/>
        </w:rPr>
        <w:t xml:space="preserve">. Approximately 10–20 spines were haphazardly selected from </w:t>
      </w:r>
      <w:r w:rsidR="007875D2">
        <w:rPr>
          <w:rFonts w:ascii="Times New Roman" w:hAnsi="Times New Roman" w:cs="Times New Roman"/>
        </w:rPr>
        <w:t>just below the ambitus (the widest diameter)</w:t>
      </w:r>
      <w:r w:rsidRPr="002D48E8">
        <w:rPr>
          <w:rFonts w:ascii="Times New Roman" w:hAnsi="Times New Roman" w:cs="Times New Roman"/>
        </w:rPr>
        <w:t xml:space="preserve"> of the urchin test</w:t>
      </w:r>
      <w:r w:rsidRPr="002D48E8">
        <w:rPr>
          <w:rFonts w:ascii="Times New Roman" w:hAnsi="Times New Roman" w:cs="Times New Roman"/>
          <w:lang w:val="haw-US"/>
        </w:rPr>
        <w:t xml:space="preserve"> (</w:t>
      </w:r>
      <w:r>
        <w:rPr>
          <w:rFonts w:ascii="Times New Roman" w:hAnsi="Times New Roman" w:cs="Times New Roman"/>
          <w:lang w:val="haw-US"/>
        </w:rPr>
        <w:t xml:space="preserve">Fig. </w:t>
      </w:r>
      <w:r w:rsidR="00445881">
        <w:rPr>
          <w:rFonts w:ascii="Times New Roman" w:hAnsi="Times New Roman" w:cs="Times New Roman"/>
        </w:rPr>
        <w:t>2.2</w:t>
      </w:r>
      <w:r>
        <w:rPr>
          <w:rFonts w:ascii="Times New Roman" w:hAnsi="Times New Roman" w:cs="Times New Roman"/>
          <w:lang w:val="haw-US"/>
        </w:rPr>
        <w:t>).</w:t>
      </w:r>
      <w:r w:rsidRPr="002D48E8">
        <w:rPr>
          <w:rFonts w:ascii="Times New Roman" w:hAnsi="Times New Roman" w:cs="Times New Roman"/>
        </w:rPr>
        <w:t xml:space="preserve"> </w:t>
      </w:r>
      <w:r>
        <w:rPr>
          <w:rFonts w:ascii="Times New Roman" w:hAnsi="Times New Roman" w:cs="Times New Roman"/>
        </w:rPr>
        <w:t xml:space="preserve">Based on preliminary trials and procedure from </w:t>
      </w:r>
      <w:r>
        <w:rPr>
          <w:rFonts w:ascii="Times New Roman" w:hAnsi="Times New Roman" w:cs="Times New Roman"/>
        </w:rPr>
        <w:fldChar w:fldCharType="begin" w:fldLock="1"/>
      </w:r>
      <w:r w:rsidR="00445881">
        <w:rPr>
          <w:rFonts w:ascii="Times New Roman" w:hAnsi="Times New Roman" w:cs="Times New Roman"/>
        </w:rPr>
        <w:instrText>ADDIN CSL_CITATION {"citationItems":[{"id":"ITEM-1","itemData":{"DOI":"10.1016/j.jembe.2012.05.017","ISBN":"0022-0981 (Print)\\r0022-0981 (Linking)","ISSN":"00220981","PMID":"22833691","abstract":"To evaluate the effect of elevated pCO2exposure on the juvenile growth of the sea urchin Lytechinus variegatus, we reared individuals for 3months in one of three target pCO2levels: ambient seawater (380μatm) and two scenarios that are projected to occur by the middle (560μatm) and end (800μatm) of this century. At the end of 89days, urchins reared at ambient pCO2weighed 12% more than those reared at 560μatm and 28% more than those reared at 800μatm. Skeletons were analyzed using scanning electron microscopy, revealing degradation of spines in urchins reared at elevated pCO2(800μatm). Our results indicate that elevated pCO2levels projected to occur this century may adversely affect the development of juvenile sea urchins. Acidification-induced changes to juvenile urchin development would likely impair performance and functioning of juvenile stages with implications for adult populations. © 2012 Elsevier B.V.","author":[{"dropping-particle":"","family":"Albright","given":"Rebecca","non-dropping-particle":"","parse-names":false,"suffix":""},{"dropping-particle":"","family":"Bland","given":"Charnelle","non-dropping-particle":"","parse-names":false,"suffix":""},{"dropping-particle":"","family":"Gillette","given":"Phillip","non-dropping-particle":"","parse-names":false,"suffix":""},{"dropping-particle":"","family":"Serafy","given":"Joseph E.","non-dropping-particle":"","parse-names":false,"suffix":""},{"dropping-particle":"","family":"Langdon","given":"Chris","non-dropping-particle":"","parse-names":false,"suffix":""},{"dropping-particle":"","family":"Capo","given":"Thomas R.","non-dropping-particle":"","parse-names":false,"suffix":""}],"container-title":"Journal of Experimental Marine Biology and Ecology","id":"ITEM-1","issued":{"date-parts":[["2012"]]},"page":"12-17","publisher":"Elsevier B.V.","title":"Juvenile growth of the tropical sea urchin Lytechinus variegatus exposed to near-future ocean acidification scenarios","type":"article-journal","volume":"426-427"},"uris":["http://www.mendeley.com/documents/?uuid=7bf9d3d6-babf-44f7-8a89-13912e933d42"]}],"mendeley":{"formattedCitation":"(Albright et al., 2012a)","manualFormatting":"Albright et al., 2012, ","plainTextFormattedCitation":"(Albright et al., 2012a)","previouslyFormattedCitation":"(Albright et al., 2012a)"},"properties":{"noteIndex":0},"schema":"https://github.com/citation-style-language/schema/raw/master/csl-citation.json"}</w:instrText>
      </w:r>
      <w:r>
        <w:rPr>
          <w:rFonts w:ascii="Times New Roman" w:hAnsi="Times New Roman" w:cs="Times New Roman"/>
        </w:rPr>
        <w:fldChar w:fldCharType="separate"/>
      </w:r>
      <w:r w:rsidRPr="00722C35">
        <w:rPr>
          <w:rFonts w:ascii="Times New Roman" w:hAnsi="Times New Roman" w:cs="Times New Roman"/>
          <w:noProof/>
        </w:rPr>
        <w:t>Albright et al., 2012</w:t>
      </w:r>
      <w:r>
        <w:rPr>
          <w:rFonts w:ascii="Times New Roman" w:hAnsi="Times New Roman" w:cs="Times New Roman"/>
          <w:noProof/>
        </w:rPr>
        <w:t xml:space="preserve">, </w:t>
      </w:r>
      <w:r>
        <w:rPr>
          <w:rFonts w:ascii="Times New Roman" w:hAnsi="Times New Roman" w:cs="Times New Roman"/>
        </w:rPr>
        <w:fldChar w:fldCharType="end"/>
      </w:r>
      <w:r>
        <w:rPr>
          <w:rFonts w:ascii="Times New Roman" w:hAnsi="Times New Roman" w:cs="Times New Roman"/>
        </w:rPr>
        <w:t>s</w:t>
      </w:r>
      <w:r w:rsidRPr="002D48E8">
        <w:rPr>
          <w:rFonts w:ascii="Times New Roman" w:hAnsi="Times New Roman" w:cs="Times New Roman"/>
        </w:rPr>
        <w:t>pines were soaked in 10mL of 10% bleach solution for 20 minutes to remove organic material, rinsed in distilled water to remove bleach residue, and dried at 60</w:t>
      </w:r>
      <w:r w:rsidRPr="002D48E8">
        <w:rPr>
          <w:rFonts w:ascii="Times New Roman" w:hAnsi="Times New Roman" w:cs="Times New Roman"/>
        </w:rPr>
        <w:sym w:font="Symbol" w:char="F0B0"/>
      </w:r>
      <w:r w:rsidRPr="002D48E8">
        <w:rPr>
          <w:rFonts w:ascii="Times New Roman" w:hAnsi="Times New Roman" w:cs="Times New Roman"/>
        </w:rPr>
        <w:t xml:space="preserve">F for 24 hours. All </w:t>
      </w:r>
      <w:r w:rsidR="002F1459">
        <w:rPr>
          <w:rFonts w:ascii="Times New Roman" w:hAnsi="Times New Roman" w:cs="Times New Roman"/>
          <w:lang w:val="haw-US"/>
        </w:rPr>
        <w:t xml:space="preserve">collected </w:t>
      </w:r>
      <w:r w:rsidRPr="002D48E8">
        <w:rPr>
          <w:rFonts w:ascii="Times New Roman" w:hAnsi="Times New Roman" w:cs="Times New Roman"/>
        </w:rPr>
        <w:t>spines were measured for length using Neiko digital calipers (Resolution: 0.01mm, Accuracy: 0.02mm)</w:t>
      </w:r>
      <w:r w:rsidR="00C63BA2">
        <w:rPr>
          <w:rFonts w:ascii="Times New Roman" w:hAnsi="Times New Roman" w:cs="Times New Roman"/>
          <w:lang w:val="haw-US"/>
        </w:rPr>
        <w:t>, pooled together per individual to create randomness</w:t>
      </w:r>
      <w:r w:rsidRPr="002D48E8">
        <w:rPr>
          <w:rFonts w:ascii="Times New Roman" w:hAnsi="Times New Roman" w:cs="Times New Roman"/>
        </w:rPr>
        <w:t xml:space="preserve"> and three were </w:t>
      </w:r>
      <w:r w:rsidR="00C63BA2">
        <w:rPr>
          <w:rFonts w:ascii="Times New Roman" w:hAnsi="Times New Roman" w:cs="Times New Roman"/>
          <w:lang w:val="haw-US"/>
        </w:rPr>
        <w:t>randomly</w:t>
      </w:r>
      <w:r w:rsidRPr="002D48E8">
        <w:rPr>
          <w:rFonts w:ascii="Times New Roman" w:hAnsi="Times New Roman" w:cs="Times New Roman"/>
        </w:rPr>
        <w:t xml:space="preserve"> selected</w:t>
      </w:r>
      <w:r w:rsidR="003A33D2">
        <w:rPr>
          <w:rStyle w:val="CommentReference"/>
          <w:lang w:val="haw-US"/>
        </w:rPr>
        <w:t xml:space="preserve"> </w:t>
      </w:r>
      <w:r w:rsidRPr="002D48E8">
        <w:rPr>
          <w:rFonts w:ascii="Times New Roman" w:hAnsi="Times New Roman" w:cs="Times New Roman"/>
          <w:lang w:val="haw-US"/>
        </w:rPr>
        <w:t>to be prepped for</w:t>
      </w:r>
      <w:r w:rsidRPr="002D48E8">
        <w:rPr>
          <w:rFonts w:ascii="Times New Roman" w:hAnsi="Times New Roman" w:cs="Times New Roman"/>
        </w:rPr>
        <w:t xml:space="preserve"> SEM imaging. </w:t>
      </w:r>
      <w:r w:rsidR="00E22A0C">
        <w:rPr>
          <w:rFonts w:ascii="Times New Roman" w:hAnsi="Times New Roman" w:cs="Times New Roman"/>
          <w:lang w:val="haw-US"/>
        </w:rPr>
        <w:t>R</w:t>
      </w:r>
      <w:r w:rsidR="00F230DA">
        <w:rPr>
          <w:rFonts w:ascii="Times New Roman" w:hAnsi="Times New Roman" w:cs="Times New Roman"/>
          <w:lang w:val="haw-US"/>
        </w:rPr>
        <w:t>elative spine length</w:t>
      </w:r>
      <w:r w:rsidR="00E22A0C">
        <w:rPr>
          <w:rFonts w:ascii="Times New Roman" w:hAnsi="Times New Roman" w:cs="Times New Roman"/>
          <w:lang w:val="haw-US"/>
        </w:rPr>
        <w:t>s</w:t>
      </w:r>
      <w:r w:rsidR="00F230DA">
        <w:rPr>
          <w:rFonts w:ascii="Times New Roman" w:hAnsi="Times New Roman" w:cs="Times New Roman"/>
          <w:lang w:val="haw-US"/>
        </w:rPr>
        <w:t xml:space="preserve"> </w:t>
      </w:r>
      <w:r w:rsidR="00E22A0C">
        <w:rPr>
          <w:rFonts w:ascii="Times New Roman" w:hAnsi="Times New Roman" w:cs="Times New Roman"/>
          <w:lang w:val="haw-US"/>
        </w:rPr>
        <w:t>were</w:t>
      </w:r>
      <w:r w:rsidR="00F230DA">
        <w:rPr>
          <w:rFonts w:ascii="Times New Roman" w:hAnsi="Times New Roman" w:cs="Times New Roman"/>
          <w:lang w:val="haw-US"/>
        </w:rPr>
        <w:t xml:space="preserve"> calculated as a </w:t>
      </w:r>
      <w:r w:rsidR="00A1095D">
        <w:rPr>
          <w:rFonts w:ascii="Times New Roman" w:hAnsi="Times New Roman" w:cs="Times New Roman"/>
          <w:lang w:val="haw-US"/>
        </w:rPr>
        <w:t>percent</w:t>
      </w:r>
      <w:r w:rsidR="00E22A0C">
        <w:rPr>
          <w:rFonts w:ascii="Times New Roman" w:hAnsi="Times New Roman" w:cs="Times New Roman"/>
          <w:lang w:val="haw-US"/>
        </w:rPr>
        <w:t xml:space="preserve"> of TD </w:t>
      </w:r>
      <w:r w:rsidR="00A1095D">
        <w:rPr>
          <w:rFonts w:ascii="Times New Roman" w:hAnsi="Times New Roman" w:cs="Times New Roman"/>
          <w:lang w:val="haw-US"/>
        </w:rPr>
        <w:t>((spine length/</w:t>
      </w:r>
      <w:r w:rsidR="007C6B5D">
        <w:rPr>
          <w:rFonts w:ascii="Times New Roman" w:hAnsi="Times New Roman" w:cs="Times New Roman"/>
          <w:lang w:val="haw-US"/>
        </w:rPr>
        <w:t>diameter</w:t>
      </w:r>
      <w:r w:rsidR="00A1095D">
        <w:rPr>
          <w:rFonts w:ascii="Times New Roman" w:hAnsi="Times New Roman" w:cs="Times New Roman"/>
          <w:lang w:val="haw-US"/>
        </w:rPr>
        <w:t>)*</w:t>
      </w:r>
      <w:r w:rsidR="007C6B5D">
        <w:rPr>
          <w:rFonts w:ascii="Times New Roman" w:hAnsi="Times New Roman" w:cs="Times New Roman"/>
          <w:lang w:val="haw-US"/>
        </w:rPr>
        <w:t>100</w:t>
      </w:r>
      <w:r w:rsidR="00A1095D">
        <w:rPr>
          <w:rFonts w:ascii="Times New Roman" w:hAnsi="Times New Roman" w:cs="Times New Roman"/>
          <w:lang w:val="haw-US"/>
        </w:rPr>
        <w:t>))</w:t>
      </w:r>
      <w:r w:rsidR="00F230DA">
        <w:rPr>
          <w:rFonts w:ascii="Times New Roman" w:hAnsi="Times New Roman" w:cs="Times New Roman"/>
          <w:lang w:val="haw-US"/>
        </w:rPr>
        <w:t xml:space="preserve"> </w:t>
      </w:r>
      <w:r w:rsidR="00DE27E5">
        <w:rPr>
          <w:rFonts w:ascii="Times New Roman" w:hAnsi="Times New Roman" w:cs="Times New Roman"/>
          <w:color w:val="000000" w:themeColor="text1"/>
          <w:lang w:val="haw-US"/>
        </w:rPr>
        <w:fldChar w:fldCharType="begin" w:fldLock="1"/>
      </w:r>
      <w:r w:rsidR="00065E74">
        <w:rPr>
          <w:rFonts w:ascii="Times New Roman" w:hAnsi="Times New Roman" w:cs="Times New Roman"/>
          <w:color w:val="000000" w:themeColor="text1"/>
          <w:lang w:val="haw-US"/>
        </w:rPr>
        <w:instrText>ADDIN CSL_CITATION {"citationItems":[{"id":"ITEM-1","itemData":{"DOI":"10.1007/s00227-015-2691-z","ISBN":"0025-3162","ISSN":"00253162","abstract":"A major factor often overlooked in the production of calcifying marine invertebrates in aquaculture is the effect of changes in the carbonate chemistry of culture water caused by organism metabolism and calcification. This study examined the effects of temperature, stocking density and seawater exchange rate on the survival and growth of the juvenile sea urchin, Tripneustes gratilla with particular reference to effects of these factors on the carbonate chemistry of culture water. Growth and survival of T. gratilla were highest at 26–28 °C. Growth rates, relative spine length, consumption rates and food conversion efficiency were reduced by up to 50 % by an increase in stocking density from 43 to 129 individuals m−2 and a reduction in seawater exchange rate from 3.0 to 0.3 exchanges h−1, but survival rates were unaffected. Analysis of the influence of seawater parameters indicated that total alkalinity (AT), calcite saturation state (ΩCa) and dissolved CO2 were the primary factors limiting growth at high densities and low seawater exchange rates. Uptake of bicarbonates for calcification and release of respiratory CO2 by T. gratilla appeared to be driving changes in carbonate chemistry. Our results show that reduced capacity of culture water to buffer acidification (low AT) can be a limiting factor in intensive production of calcifying marine invertebrates. This study demonstrates the importance of considering the influence of biogenic CO2 on seawater carbonate chemistry in aquaculture, particularly given the threat of reduced pH of source water due to ocean acidification, and also in experiments investigating the influence of anthropogenic CO2.","author":[{"dropping-particle":"","family":"Mos","given":"Benjamin","non-dropping-particle":"","parse-names":false,"suffix":""},{"dropping-particle":"","family":"Byrne","given":"Maria","non-dropping-particle":"","parse-names":false,"suffix":""},{"dropping-particle":"","family":"Cowden","given":"Kenneth L.","non-dropping-particle":"","parse-names":false,"suffix":""},{"dropping-particle":"","family":"Dworjanyn","given":"Symon A.","non-dropping-particle":"","parse-names":false,"suffix":""}],"container-title":"Marine Biology","id":"ITEM-1","issue":"8","issued":{"date-parts":[["2015"]]},"page":"1541-1558","title":"Biogenic acidification drives density-dependent growth of a calcifying invertebrate in culture","type":"article-journal","volume":"162"},"uris":["http://www.mendeley.com/documents/?uuid=b7b38dd0-2d04-46f2-a066-316c6f5c7f04"]},{"id":"ITEM-2","itemData":{"DOI":"10.1016/j.marenvres.2015.11.001","ISBN":"0141-1136","ISSN":"18790291","PMID":"26595392","abstract":"Decreasing oceanic pH (ocean acidification) has emphasised the influence of carbonate chemistry on growth of calcifying marine organisms. However, calcifiers can also change carbonate chemistry of surrounding seawater through respiration and calcification, a potential limitation for aquaculture. This study examined how seawater exchange rate and stocking density of the sea urchin Tripneustes gratilla that were reproductively mature affected carbonate system parameters of their culture water, which in turn influenced growth, gonad production and gonad condition. Growth, relative spine length, gonad production and consumption rates were reduced by up to 67% by increased density (9-43 individuals.m-2) and reduced exchange rates (3.0-0.3 exchanges.hr-1), but survival and food conversion efficiency were unaffected. Analysis of the influence of seawater parameters indicated that reduced pH and calcite saturation state (ΩCa) were the primary factors limiting gonad production and growth. Uptake of bicarbonate and release of respiratory CO2 by T. gratilla changed the carbonate chemistry of surrounding water. Importantly total alkalinity (AT) was reduced, likely due to calcification by the urchins. Low AT limits the capacity of culture water to buffer against acidification. Direct management to counter biogenic acidification will be required to maintain productivity and reproductive output of marine calcifiers, especially as the ocean carbonate system is altered by climate driven ocean acidification.","author":[{"dropping-particle":"","family":"Mos","given":"Benjamin","non-dropping-particle":"","parse-names":false,"suffix":""},{"dropping-particle":"","family":"Byrne","given":"Maria","non-dropping-particle":"","parse-names":false,"suffix":""},{"dropping-particle":"","family":"Dworjanyn","given":"Symon A.","non-dropping-particle":"","parse-names":false,"suffix":""}],"container-title":"Marine Environmental Research","id":"ITEM-2","issued":{"date-parts":[["2016"]]},"page":"39-48","publisher":"Elsevier Ltd","title":"Biogenic acidification reduces sea urchin gonad growth and increases susceptibility of aquaculture to ocean acidification","type":"article-journal","volume":"113"},"uris":["http://www.mendeley.com/documents/?uuid=ce7b34a5-e609-4e96-b1de-88c2bc506581"]}],"mendeley":{"formattedCitation":"(Mos et al., 2015; Mos, Byrne, &amp; Dworjanyn, 2016)","manualFormatting":"(Mos et al,, 2015; Mos et al., 2016)","plainTextFormattedCitation":"(Mos et al., 2015; Mos, Byrne, &amp; Dworjanyn, 2016)","previouslyFormattedCitation":"(Mos et al., 2015; Mos, Byrne, &amp; Dworjanyn, 2016)"},"properties":{"noteIndex":0},"schema":"https://github.com/citation-style-language/schema/raw/master/csl-citation.json"}</w:instrText>
      </w:r>
      <w:r w:rsidR="00DE27E5">
        <w:rPr>
          <w:rFonts w:ascii="Times New Roman" w:hAnsi="Times New Roman" w:cs="Times New Roman"/>
          <w:color w:val="000000" w:themeColor="text1"/>
          <w:lang w:val="haw-US"/>
        </w:rPr>
        <w:fldChar w:fldCharType="separate"/>
      </w:r>
      <w:r w:rsidR="00DE27E5" w:rsidRPr="009B09CB">
        <w:rPr>
          <w:rFonts w:ascii="Times New Roman" w:hAnsi="Times New Roman" w:cs="Times New Roman"/>
          <w:noProof/>
          <w:color w:val="000000" w:themeColor="text1"/>
          <w:lang w:val="haw-US"/>
        </w:rPr>
        <w:t xml:space="preserve">(Mos </w:t>
      </w:r>
      <w:r w:rsidR="00DE27E5">
        <w:rPr>
          <w:rFonts w:ascii="Times New Roman" w:hAnsi="Times New Roman" w:cs="Times New Roman"/>
          <w:noProof/>
          <w:color w:val="000000" w:themeColor="text1"/>
          <w:lang w:val="haw-US"/>
        </w:rPr>
        <w:t>et al,</w:t>
      </w:r>
      <w:r w:rsidR="00DE27E5" w:rsidRPr="009B09CB">
        <w:rPr>
          <w:rFonts w:ascii="Times New Roman" w:hAnsi="Times New Roman" w:cs="Times New Roman"/>
          <w:noProof/>
          <w:color w:val="000000" w:themeColor="text1"/>
          <w:lang w:val="haw-US"/>
        </w:rPr>
        <w:t>, 2015; Mos</w:t>
      </w:r>
      <w:r w:rsidR="00DE27E5">
        <w:rPr>
          <w:rFonts w:ascii="Times New Roman" w:hAnsi="Times New Roman" w:cs="Times New Roman"/>
          <w:noProof/>
          <w:color w:val="000000" w:themeColor="text1"/>
          <w:lang w:val="haw-US"/>
        </w:rPr>
        <w:t xml:space="preserve"> et al.,</w:t>
      </w:r>
      <w:r w:rsidR="00DE27E5" w:rsidRPr="009B09CB">
        <w:rPr>
          <w:rFonts w:ascii="Times New Roman" w:hAnsi="Times New Roman" w:cs="Times New Roman"/>
          <w:noProof/>
          <w:color w:val="000000" w:themeColor="text1"/>
          <w:lang w:val="haw-US"/>
        </w:rPr>
        <w:t xml:space="preserve"> 2016)</w:t>
      </w:r>
      <w:r w:rsidR="00DE27E5">
        <w:rPr>
          <w:rFonts w:ascii="Times New Roman" w:hAnsi="Times New Roman" w:cs="Times New Roman"/>
          <w:color w:val="000000" w:themeColor="text1"/>
          <w:lang w:val="haw-US"/>
        </w:rPr>
        <w:fldChar w:fldCharType="end"/>
      </w:r>
      <w:r w:rsidR="00F230DA">
        <w:rPr>
          <w:rFonts w:ascii="Times New Roman" w:hAnsi="Times New Roman" w:cs="Times New Roman"/>
          <w:lang w:val="haw-US"/>
        </w:rPr>
        <w:t xml:space="preserve">. </w:t>
      </w:r>
      <w:r w:rsidRPr="002D48E8">
        <w:rPr>
          <w:rFonts w:ascii="Times New Roman" w:hAnsi="Times New Roman" w:cs="Times New Roman"/>
        </w:rPr>
        <w:t>Each selected spine was cut 2 mm from the tip and</w:t>
      </w:r>
      <w:r w:rsidR="00DA1B62">
        <w:rPr>
          <w:rFonts w:ascii="Times New Roman" w:hAnsi="Times New Roman" w:cs="Times New Roman"/>
        </w:rPr>
        <w:t xml:space="preserve"> 2mm from the</w:t>
      </w:r>
      <w:r w:rsidRPr="002D48E8">
        <w:rPr>
          <w:rFonts w:ascii="Times New Roman" w:hAnsi="Times New Roman" w:cs="Times New Roman"/>
        </w:rPr>
        <w:t xml:space="preserve"> base using a fresh razor blade </w:t>
      </w:r>
      <w:r w:rsidRPr="002D48E8">
        <w:rPr>
          <w:rFonts w:ascii="Times New Roman" w:hAnsi="Times New Roman" w:cs="Times New Roman"/>
        </w:rPr>
        <w:lastRenderedPageBreak/>
        <w:t>and air blasted to remove dust particles</w:t>
      </w:r>
      <w:r w:rsidR="00E21A5B">
        <w:rPr>
          <w:rFonts w:ascii="Times New Roman" w:hAnsi="Times New Roman" w:cs="Times New Roman"/>
        </w:rPr>
        <w:t xml:space="preserve"> (Fig 2.3)</w:t>
      </w:r>
      <w:r w:rsidRPr="002D48E8">
        <w:rPr>
          <w:rFonts w:ascii="Times New Roman" w:hAnsi="Times New Roman" w:cs="Times New Roman"/>
        </w:rPr>
        <w:t>.</w:t>
      </w:r>
      <w:r w:rsidR="00E21A5B" w:rsidRPr="00E21A5B">
        <w:rPr>
          <w:rFonts w:ascii="Times New Roman" w:eastAsia="Times New Roman" w:hAnsi="Times New Roman" w:cs="Times New Roman"/>
          <w:color w:val="222222"/>
        </w:rPr>
        <w:t xml:space="preserve"> </w:t>
      </w:r>
      <w:r w:rsidR="00B82B1D">
        <w:rPr>
          <w:rFonts w:ascii="Times New Roman" w:hAnsi="Times New Roman" w:cs="Times New Roman"/>
          <w:lang w:val="haw-US"/>
        </w:rPr>
        <w:t xml:space="preserve">Although the term “base” specifically applies </w:t>
      </w:r>
      <w:r w:rsidR="009707B2">
        <w:rPr>
          <w:rFonts w:ascii="Times New Roman" w:hAnsi="Times New Roman" w:cs="Times New Roman"/>
          <w:noProof/>
          <w:lang w:val="haw-US"/>
        </w:rPr>
        <mc:AlternateContent>
          <mc:Choice Requires="wpg">
            <w:drawing>
              <wp:anchor distT="0" distB="0" distL="114300" distR="114300" simplePos="0" relativeHeight="251679744" behindDoc="1" locked="0" layoutInCell="1" allowOverlap="1" wp14:anchorId="10747EB7" wp14:editId="2F4EB277">
                <wp:simplePos x="0" y="0"/>
                <wp:positionH relativeFrom="column">
                  <wp:posOffset>2919730</wp:posOffset>
                </wp:positionH>
                <wp:positionV relativeFrom="paragraph">
                  <wp:posOffset>107950</wp:posOffset>
                </wp:positionV>
                <wp:extent cx="2959100" cy="2931160"/>
                <wp:effectExtent l="0" t="0" r="0" b="0"/>
                <wp:wrapTight wrapText="bothSides">
                  <wp:wrapPolygon edited="0">
                    <wp:start x="0" y="0"/>
                    <wp:lineTo x="0" y="13477"/>
                    <wp:lineTo x="464" y="14974"/>
                    <wp:lineTo x="464" y="21338"/>
                    <wp:lineTo x="21044" y="21338"/>
                    <wp:lineTo x="21136" y="14974"/>
                    <wp:lineTo x="20766" y="13945"/>
                    <wp:lineTo x="20580" y="0"/>
                    <wp:lineTo x="0" y="0"/>
                  </wp:wrapPolygon>
                </wp:wrapTight>
                <wp:docPr id="22" name="Group 22"/>
                <wp:cNvGraphicFramePr/>
                <a:graphic xmlns:a="http://schemas.openxmlformats.org/drawingml/2006/main">
                  <a:graphicData uri="http://schemas.microsoft.com/office/word/2010/wordprocessingGroup">
                    <wpg:wgp>
                      <wpg:cNvGrpSpPr/>
                      <wpg:grpSpPr>
                        <a:xfrm>
                          <a:off x="0" y="0"/>
                          <a:ext cx="2959100" cy="2931160"/>
                          <a:chOff x="0" y="0"/>
                          <a:chExt cx="2959100" cy="2931506"/>
                        </a:xfrm>
                      </wpg:grpSpPr>
                      <wps:wsp>
                        <wps:cNvPr id="24" name="Text Box 24"/>
                        <wps:cNvSpPr txBox="1"/>
                        <wps:spPr>
                          <a:xfrm>
                            <a:off x="0" y="1907458"/>
                            <a:ext cx="2959100" cy="1024048"/>
                          </a:xfrm>
                          <a:prstGeom prst="rect">
                            <a:avLst/>
                          </a:prstGeom>
                          <a:noFill/>
                          <a:ln w="6350">
                            <a:noFill/>
                          </a:ln>
                        </wps:spPr>
                        <wps:txbx>
                          <w:txbxContent>
                            <w:p w14:paraId="24019415" w14:textId="1DAC8076" w:rsidR="008820D8" w:rsidRPr="00E21A5B" w:rsidRDefault="008820D8">
                              <w:pPr>
                                <w:rPr>
                                  <w:rFonts w:ascii="Times New Roman" w:hAnsi="Times New Roman" w:cs="Times New Roman"/>
                                </w:rPr>
                              </w:pPr>
                              <w:r w:rsidRPr="00E21A5B">
                                <w:rPr>
                                  <w:rFonts w:ascii="Times New Roman" w:hAnsi="Times New Roman" w:cs="Times New Roman"/>
                                  <w:b/>
                                  <w:bCs/>
                                </w:rPr>
                                <w:t>Figure 2.3.</w:t>
                              </w:r>
                              <w:r>
                                <w:rPr>
                                  <w:rFonts w:ascii="Times New Roman" w:hAnsi="Times New Roman" w:cs="Times New Roman"/>
                                  <w:b/>
                                  <w:bCs/>
                                </w:rPr>
                                <w:t xml:space="preserve"> </w:t>
                              </w:r>
                              <w:r>
                                <w:rPr>
                                  <w:rFonts w:ascii="Times New Roman" w:hAnsi="Times New Roman" w:cs="Times New Roman"/>
                                </w:rPr>
                                <w:t xml:space="preserve">Spines were cut </w:t>
                              </w:r>
                              <w:r w:rsidRPr="002C2709">
                                <w:rPr>
                                  <w:rFonts w:ascii="Times New Roman" w:hAnsi="Times New Roman" w:cs="Times New Roman"/>
                                </w:rPr>
                                <w:t>2</w:t>
                              </w:r>
                              <w:r>
                                <w:rPr>
                                  <w:rFonts w:ascii="Times New Roman" w:hAnsi="Times New Roman" w:cs="Times New Roman"/>
                                </w:rPr>
                                <w:t xml:space="preserve"> </w:t>
                              </w:r>
                              <w:r w:rsidRPr="002C2709">
                                <w:rPr>
                                  <w:rFonts w:ascii="Times New Roman" w:hAnsi="Times New Roman" w:cs="Times New Roman"/>
                                </w:rPr>
                                <w:t>mm from the tip and 2</w:t>
                              </w:r>
                              <w:r>
                                <w:rPr>
                                  <w:rFonts w:ascii="Times New Roman" w:hAnsi="Times New Roman" w:cs="Times New Roman"/>
                                </w:rPr>
                                <w:t xml:space="preserve"> </w:t>
                              </w:r>
                              <w:r w:rsidRPr="002C2709">
                                <w:rPr>
                                  <w:rFonts w:ascii="Times New Roman" w:hAnsi="Times New Roman" w:cs="Times New Roman"/>
                                </w:rPr>
                                <w:t>mm from the base</w:t>
                              </w:r>
                              <w:r>
                                <w:rPr>
                                  <w:rFonts w:ascii="Times New Roman" w:hAnsi="Times New Roman" w:cs="Times New Roman"/>
                                </w:rPr>
                                <w:t>, as indicated by the red line. Spines were mounted upright and cross-sections imaged on the Scanning Electron Microscope (SEM).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7" name="Picture 47" descr="A picture containing device&#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29497" y="0"/>
                            <a:ext cx="2772410" cy="1847850"/>
                          </a:xfrm>
                          <a:prstGeom prst="rect">
                            <a:avLst/>
                          </a:prstGeom>
                        </pic:spPr>
                      </pic:pic>
                    </wpg:wgp>
                  </a:graphicData>
                </a:graphic>
              </wp:anchor>
            </w:drawing>
          </mc:Choice>
          <mc:Fallback>
            <w:pict>
              <v:group w14:anchorId="10747EB7" id="Group 22" o:spid="_x0000_s1035" style="position:absolute;left:0;text-align:left;margin-left:229.9pt;margin-top:8.5pt;width:233pt;height:230.8pt;z-index:-251636736" coordsize="29591,2931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">
                <v:shapetype id="_x0000_t202" coordsize="21600,21600" o:spt="202" path="m,l,21600r21600,l21600,xe">
                  <v:stroke joinstyle="miter"/>
                  <v:path gradientshapeok="t" o:connecttype="rect"/>
                </v:shapetype>
                <v:shape id="Text Box 24" o:spid="_x0000_s1036" type="#_x0000_t202" style="position:absolute;top:19074;width:29591;height:102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" filled="f" stroked="f" strokeweight=".5pt">
                  <v:textbox>
                    <w:txbxContent>
                      <w:p w14:paraId="24019415" w14:textId="1DAC8076" w:rsidR="008820D8" w:rsidRPr="00E21A5B" w:rsidRDefault="008820D8">
                        <w:pPr>
                          <w:rPr>
                            <w:rFonts w:ascii="Times New Roman" w:hAnsi="Times New Roman" w:cs="Times New Roman"/>
                          </w:rPr>
                        </w:pPr>
                        <w:r w:rsidRPr="00E21A5B">
                          <w:rPr>
                            <w:rFonts w:ascii="Times New Roman" w:hAnsi="Times New Roman" w:cs="Times New Roman"/>
                            <w:b/>
                            <w:bCs/>
                          </w:rPr>
                          <w:t>Figure 2.3.</w:t>
                        </w:r>
                        <w:r>
                          <w:rPr>
                            <w:rFonts w:ascii="Times New Roman" w:hAnsi="Times New Roman" w:cs="Times New Roman"/>
                            <w:b/>
                            <w:bCs/>
                          </w:rPr>
                          <w:t xml:space="preserve"> </w:t>
                        </w:r>
                        <w:r>
                          <w:rPr>
                            <w:rFonts w:ascii="Times New Roman" w:hAnsi="Times New Roman" w:cs="Times New Roman"/>
                          </w:rPr>
                          <w:t xml:space="preserve">Spines were cut </w:t>
                        </w:r>
                        <w:r w:rsidRPr="002C2709">
                          <w:rPr>
                            <w:rFonts w:ascii="Times New Roman" w:hAnsi="Times New Roman" w:cs="Times New Roman"/>
                          </w:rPr>
                          <w:t>2</w:t>
                        </w:r>
                        <w:r>
                          <w:rPr>
                            <w:rFonts w:ascii="Times New Roman" w:hAnsi="Times New Roman" w:cs="Times New Roman"/>
                          </w:rPr>
                          <w:t xml:space="preserve"> </w:t>
                        </w:r>
                        <w:r w:rsidRPr="002C2709">
                          <w:rPr>
                            <w:rFonts w:ascii="Times New Roman" w:hAnsi="Times New Roman" w:cs="Times New Roman"/>
                          </w:rPr>
                          <w:t>mm from the tip and 2</w:t>
                        </w:r>
                        <w:r>
                          <w:rPr>
                            <w:rFonts w:ascii="Times New Roman" w:hAnsi="Times New Roman" w:cs="Times New Roman"/>
                          </w:rPr>
                          <w:t xml:space="preserve"> </w:t>
                        </w:r>
                        <w:r w:rsidRPr="002C2709">
                          <w:rPr>
                            <w:rFonts w:ascii="Times New Roman" w:hAnsi="Times New Roman" w:cs="Times New Roman"/>
                          </w:rPr>
                          <w:t>mm from the base</w:t>
                        </w:r>
                        <w:r>
                          <w:rPr>
                            <w:rFonts w:ascii="Times New Roman" w:hAnsi="Times New Roman" w:cs="Times New Roman"/>
                          </w:rPr>
                          <w:t>, as indicated by the red line. Spines were mounted upright and cross-sections imaged on the Scanning Electron Microscope (SEM).</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37" type="#_x0000_t75" alt="A picture containing device&#10;&#10;Description automatically generated" style="position:absolute;left:294;width:27725;height:18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">
                  <v:imagedata r:id="rId33" o:title="A picture containing device&#10;&#10;Description automatically generated"/>
                </v:shape>
                <w10:wrap type="tight"/>
              </v:group>
            </w:pict>
          </mc:Fallback>
        </mc:AlternateContent>
      </w:r>
      <w:r w:rsidR="00B82B1D">
        <w:rPr>
          <w:rFonts w:ascii="Times New Roman" w:hAnsi="Times New Roman" w:cs="Times New Roman"/>
          <w:lang w:val="haw-US"/>
        </w:rPr>
        <w:t xml:space="preserve">to the unique structure at the bottom of the spine, the base of the spine in this study is used to refer to the lower portion that was cut. </w:t>
      </w:r>
      <w:r w:rsidRPr="002D48E8">
        <w:rPr>
          <w:rFonts w:ascii="Times New Roman" w:hAnsi="Times New Roman" w:cs="Times New Roman"/>
        </w:rPr>
        <w:t xml:space="preserve">In the event that a spine broke during the mounting process, another was randomly selected. The </w:t>
      </w:r>
      <w:r w:rsidR="0068481B">
        <w:rPr>
          <w:rFonts w:ascii="Times New Roman" w:hAnsi="Times New Roman" w:cs="Times New Roman"/>
        </w:rPr>
        <w:t>base</w:t>
      </w:r>
      <w:r w:rsidRPr="002D48E8">
        <w:rPr>
          <w:rFonts w:ascii="Times New Roman" w:hAnsi="Times New Roman" w:cs="Times New Roman"/>
        </w:rPr>
        <w:t xml:space="preserve"> and tip selections were mounted cut-side upward on aluminum stubs using carbon conductive adhesive paint and coated with </w:t>
      </w:r>
      <w:r w:rsidRPr="002D48E8">
        <w:rPr>
          <w:rFonts w:ascii="Times New Roman" w:eastAsia="Times New Roman" w:hAnsi="Times New Roman" w:cs="Times New Roman"/>
          <w:color w:val="222222"/>
        </w:rPr>
        <w:t>gold/palladium</w:t>
      </w:r>
      <w:r w:rsidRPr="002D48E8">
        <w:rPr>
          <w:rFonts w:ascii="Times New Roman" w:hAnsi="Times New Roman" w:cs="Times New Roman"/>
        </w:rPr>
        <w:t xml:space="preserve"> for 45 seconds in </w:t>
      </w:r>
      <w:r w:rsidRPr="002D48E8">
        <w:rPr>
          <w:rFonts w:ascii="Times New Roman" w:eastAsia="Times New Roman" w:hAnsi="Times New Roman" w:cs="Times New Roman"/>
          <w:color w:val="222222"/>
        </w:rPr>
        <w:t xml:space="preserve">a Hummer 6.2 sputter coater. </w:t>
      </w:r>
      <w:r>
        <w:rPr>
          <w:rFonts w:ascii="Times New Roman" w:eastAsia="Times New Roman" w:hAnsi="Times New Roman" w:cs="Times New Roman"/>
          <w:color w:val="222222"/>
        </w:rPr>
        <w:t>Cross-sections</w:t>
      </w:r>
      <w:r w:rsidRPr="002D48E8">
        <w:rPr>
          <w:rFonts w:ascii="Times New Roman" w:eastAsia="Times New Roman" w:hAnsi="Times New Roman" w:cs="Times New Roman"/>
          <w:color w:val="222222"/>
        </w:rPr>
        <w:t xml:space="preserve"> were viewed with a Hitachi S-4800 Field Emission Scanning Electron Microscope at an accelerating voltage of 5.0 kV. Because the SEM allows for maneuverability on the X, Y, and Z planes, stubs could be rotated to ensure a direct overhead image </w:t>
      </w:r>
      <w:r w:rsidR="00BA7B96">
        <w:rPr>
          <w:rFonts w:ascii="Times New Roman" w:eastAsia="Times New Roman" w:hAnsi="Times New Roman" w:cs="Times New Roman"/>
          <w:color w:val="222222"/>
          <w:lang w:val="haw-US"/>
        </w:rPr>
        <w:t>was</w:t>
      </w:r>
      <w:r w:rsidRPr="002D48E8">
        <w:rPr>
          <w:rFonts w:ascii="Times New Roman" w:eastAsia="Times New Roman" w:hAnsi="Times New Roman" w:cs="Times New Roman"/>
          <w:color w:val="222222"/>
        </w:rPr>
        <w:t xml:space="preserve"> captured. </w:t>
      </w:r>
    </w:p>
    <w:p w14:paraId="643EECBF" w14:textId="00BCE244" w:rsidR="00321FD3" w:rsidRPr="003E5CAA" w:rsidRDefault="00321FD3" w:rsidP="003053AB">
      <w:pPr>
        <w:spacing w:line="480" w:lineRule="auto"/>
        <w:ind w:firstLine="720"/>
        <w:rPr>
          <w:rFonts w:ascii="Times New Roman" w:eastAsia="Times New Roman" w:hAnsi="Times New Roman" w:cs="Times New Roman"/>
          <w:color w:val="222222"/>
          <w:lang w:val="haw-US"/>
        </w:rPr>
      </w:pPr>
      <w:r w:rsidRPr="002D48E8">
        <w:rPr>
          <w:rFonts w:ascii="Times New Roman" w:eastAsia="Times New Roman" w:hAnsi="Times New Roman" w:cs="Times New Roman"/>
          <w:color w:val="222222"/>
        </w:rPr>
        <w:t xml:space="preserve">Images were analyzed using ImageJ (NIH, Bethesda, MD, USA). </w:t>
      </w:r>
      <w:r w:rsidRPr="002D48E8">
        <w:rPr>
          <w:rFonts w:ascii="Times New Roman" w:eastAsia="Times New Roman" w:hAnsi="Times New Roman" w:cs="Times New Roman"/>
          <w:color w:val="222222"/>
          <w:lang w:val="haw-US"/>
        </w:rPr>
        <w:t>A manual selection of each spine cross-section was made to include only the inner portion of the spine</w:t>
      </w:r>
      <w:r w:rsidR="00766A3D">
        <w:rPr>
          <w:rFonts w:ascii="Times New Roman" w:eastAsia="Times New Roman" w:hAnsi="Times New Roman" w:cs="Times New Roman"/>
          <w:color w:val="222222"/>
        </w:rPr>
        <w:t>, excluding the edges</w:t>
      </w:r>
      <w:r w:rsidRPr="002D48E8">
        <w:rPr>
          <w:rFonts w:ascii="Times New Roman" w:eastAsia="Times New Roman" w:hAnsi="Times New Roman" w:cs="Times New Roman"/>
          <w:color w:val="222222"/>
          <w:lang w:val="haw-US"/>
        </w:rPr>
        <w:t xml:space="preserve">. A custom macro </w:t>
      </w:r>
      <w:r>
        <w:rPr>
          <w:rFonts w:ascii="Times New Roman" w:eastAsia="Times New Roman" w:hAnsi="Times New Roman" w:cs="Times New Roman"/>
          <w:color w:val="222222"/>
          <w:lang w:val="haw-US"/>
        </w:rPr>
        <w:t xml:space="preserve">script </w:t>
      </w:r>
      <w:r w:rsidRPr="002D48E8">
        <w:rPr>
          <w:rFonts w:ascii="Times New Roman" w:eastAsia="Times New Roman" w:hAnsi="Times New Roman" w:cs="Times New Roman"/>
          <w:color w:val="222222"/>
          <w:lang w:val="haw-US"/>
        </w:rPr>
        <w:t xml:space="preserve">was run </w:t>
      </w:r>
      <w:r>
        <w:rPr>
          <w:rFonts w:ascii="Times New Roman" w:eastAsia="Times New Roman" w:hAnsi="Times New Roman" w:cs="Times New Roman"/>
          <w:color w:val="222222"/>
        </w:rPr>
        <w:t>that</w:t>
      </w:r>
      <w:r w:rsidRPr="002D48E8">
        <w:rPr>
          <w:rFonts w:ascii="Times New Roman" w:eastAsia="Times New Roman" w:hAnsi="Times New Roman" w:cs="Times New Roman"/>
          <w:color w:val="222222"/>
          <w:lang w:val="haw-US"/>
        </w:rPr>
        <w:t xml:space="preserve"> </w:t>
      </w:r>
      <w:r w:rsidRPr="002D48E8">
        <w:rPr>
          <w:rFonts w:ascii="Times New Roman" w:eastAsia="Times New Roman" w:hAnsi="Times New Roman" w:cs="Times New Roman"/>
          <w:color w:val="222222"/>
        </w:rPr>
        <w:t>convert</w:t>
      </w:r>
      <w:r>
        <w:rPr>
          <w:rFonts w:ascii="Times New Roman" w:eastAsia="Times New Roman" w:hAnsi="Times New Roman" w:cs="Times New Roman"/>
          <w:color w:val="222222"/>
        </w:rPr>
        <w:t>ed</w:t>
      </w:r>
      <w:r w:rsidRPr="002D48E8">
        <w:rPr>
          <w:rFonts w:ascii="Times New Roman" w:eastAsia="Times New Roman" w:hAnsi="Times New Roman" w:cs="Times New Roman"/>
          <w:color w:val="222222"/>
          <w:lang w:val="haw-US"/>
        </w:rPr>
        <w:t xml:space="preserve"> each image</w:t>
      </w:r>
      <w:r w:rsidRPr="002D48E8">
        <w:rPr>
          <w:rFonts w:ascii="Times New Roman" w:eastAsia="Times New Roman" w:hAnsi="Times New Roman" w:cs="Times New Roman"/>
          <w:color w:val="222222"/>
        </w:rPr>
        <w:t xml:space="preserve"> to binary</w:t>
      </w:r>
      <w:r w:rsidRPr="002D48E8">
        <w:rPr>
          <w:rFonts w:ascii="Times New Roman" w:eastAsia="Times New Roman" w:hAnsi="Times New Roman" w:cs="Times New Roman"/>
          <w:color w:val="222222"/>
          <w:lang w:val="haw-US"/>
        </w:rPr>
        <w:t xml:space="preserve"> </w:t>
      </w:r>
      <w:r>
        <w:rPr>
          <w:rFonts w:ascii="Times New Roman" w:eastAsia="Times New Roman" w:hAnsi="Times New Roman" w:cs="Times New Roman"/>
          <w:color w:val="222222"/>
          <w:lang w:val="haw-US"/>
        </w:rPr>
        <w:t>(black for</w:t>
      </w:r>
      <w:r>
        <w:rPr>
          <w:rFonts w:ascii="Times New Roman" w:eastAsia="Times New Roman" w:hAnsi="Times New Roman" w:cs="Times New Roman"/>
          <w:color w:val="222222"/>
        </w:rPr>
        <w:t xml:space="preserve"> calcified material</w:t>
      </w:r>
      <w:r>
        <w:rPr>
          <w:rFonts w:ascii="Times New Roman" w:eastAsia="Times New Roman" w:hAnsi="Times New Roman" w:cs="Times New Roman"/>
          <w:color w:val="222222"/>
          <w:lang w:val="haw-US"/>
        </w:rPr>
        <w:t xml:space="preserve">; white for </w:t>
      </w:r>
      <w:r>
        <w:rPr>
          <w:rFonts w:ascii="Times New Roman" w:eastAsia="Times New Roman" w:hAnsi="Times New Roman" w:cs="Times New Roman"/>
          <w:color w:val="222222"/>
        </w:rPr>
        <w:t>voids</w:t>
      </w:r>
      <w:r>
        <w:rPr>
          <w:rFonts w:ascii="Times New Roman" w:eastAsia="Times New Roman" w:hAnsi="Times New Roman" w:cs="Times New Roman"/>
          <w:color w:val="222222"/>
          <w:lang w:val="haw-US"/>
        </w:rPr>
        <w:t>)</w:t>
      </w:r>
      <w:r>
        <w:rPr>
          <w:rFonts w:ascii="Times New Roman" w:eastAsia="Times New Roman" w:hAnsi="Times New Roman" w:cs="Times New Roman"/>
          <w:color w:val="222222"/>
        </w:rPr>
        <w:t xml:space="preserve">, </w:t>
      </w:r>
      <w:r w:rsidRPr="002D48E8">
        <w:rPr>
          <w:rFonts w:ascii="Times New Roman" w:eastAsia="Times New Roman" w:hAnsi="Times New Roman" w:cs="Times New Roman"/>
          <w:color w:val="222222"/>
        </w:rPr>
        <w:t>adjust</w:t>
      </w:r>
      <w:r>
        <w:rPr>
          <w:rFonts w:ascii="Times New Roman" w:eastAsia="Times New Roman" w:hAnsi="Times New Roman" w:cs="Times New Roman"/>
          <w:color w:val="222222"/>
        </w:rPr>
        <w:t>ed</w:t>
      </w:r>
      <w:r w:rsidRPr="002D48E8">
        <w:rPr>
          <w:rFonts w:ascii="Times New Roman" w:eastAsia="Times New Roman" w:hAnsi="Times New Roman" w:cs="Times New Roman"/>
          <w:color w:val="222222"/>
        </w:rPr>
        <w:t xml:space="preserve"> for outlying bright spot</w:t>
      </w:r>
      <w:r>
        <w:rPr>
          <w:rFonts w:ascii="Times New Roman" w:eastAsia="Times New Roman" w:hAnsi="Times New Roman" w:cs="Times New Roman"/>
          <w:color w:val="222222"/>
        </w:rPr>
        <w:t xml:space="preserve">s, and calculated </w:t>
      </w:r>
      <w:r w:rsidR="008E5EA7">
        <w:rPr>
          <w:rFonts w:ascii="Times New Roman" w:eastAsia="Times New Roman" w:hAnsi="Times New Roman" w:cs="Times New Roman"/>
          <w:color w:val="222222"/>
        </w:rPr>
        <w:t>a</w:t>
      </w:r>
      <w:r>
        <w:rPr>
          <w:rFonts w:ascii="Times New Roman" w:eastAsia="Times New Roman" w:hAnsi="Times New Roman" w:cs="Times New Roman"/>
          <w:color w:val="222222"/>
        </w:rPr>
        <w:t xml:space="preserve"> calcification ratio (</w:t>
      </w:r>
      <w:r w:rsidR="00DA1B62">
        <w:rPr>
          <w:rFonts w:ascii="Times New Roman" w:eastAsia="Times New Roman" w:hAnsi="Times New Roman" w:cs="Times New Roman"/>
          <w:color w:val="222222"/>
        </w:rPr>
        <w:t xml:space="preserve">Fig. 2.3, </w:t>
      </w:r>
      <w:r>
        <w:rPr>
          <w:rFonts w:ascii="Times New Roman" w:eastAsia="Times New Roman" w:hAnsi="Times New Roman" w:cs="Times New Roman"/>
          <w:color w:val="222222"/>
        </w:rPr>
        <w:t>Table 2)</w:t>
      </w:r>
      <w:r w:rsidRPr="002D48E8">
        <w:rPr>
          <w:rFonts w:ascii="Times New Roman" w:eastAsia="Times New Roman" w:hAnsi="Times New Roman" w:cs="Times New Roman"/>
          <w:color w:val="222222"/>
          <w:lang w:val="haw-US"/>
        </w:rPr>
        <w:t>. Although great care was taken to remove dust before SEM imaging, some spines still had small specks that could interfere with results</w:t>
      </w:r>
      <w:r>
        <w:rPr>
          <w:rFonts w:ascii="Times New Roman" w:eastAsia="Times New Roman" w:hAnsi="Times New Roman" w:cs="Times New Roman"/>
          <w:color w:val="222222"/>
        </w:rPr>
        <w:t xml:space="preserve"> and one was completely obscured by dust (Fig. </w:t>
      </w:r>
      <w:r w:rsidR="00BA37F5">
        <w:rPr>
          <w:rFonts w:ascii="Times New Roman" w:eastAsia="Times New Roman" w:hAnsi="Times New Roman" w:cs="Times New Roman"/>
          <w:color w:val="222222"/>
        </w:rPr>
        <w:t>2.4b</w:t>
      </w:r>
      <w:r>
        <w:rPr>
          <w:rFonts w:ascii="Times New Roman" w:eastAsia="Times New Roman" w:hAnsi="Times New Roman" w:cs="Times New Roman"/>
          <w:color w:val="222222"/>
        </w:rPr>
        <w:t>)</w:t>
      </w:r>
      <w:r w:rsidRPr="002D48E8">
        <w:rPr>
          <w:rFonts w:ascii="Times New Roman" w:eastAsia="Times New Roman" w:hAnsi="Times New Roman" w:cs="Times New Roman"/>
          <w:color w:val="222222"/>
          <w:lang w:val="haw-US"/>
        </w:rPr>
        <w:t xml:space="preserve">. </w:t>
      </w:r>
      <w:r>
        <w:rPr>
          <w:rFonts w:ascii="Times New Roman" w:eastAsia="Times New Roman" w:hAnsi="Times New Roman" w:cs="Times New Roman"/>
          <w:color w:val="222222"/>
        </w:rPr>
        <w:t>Separate ratios were calculated</w:t>
      </w:r>
      <w:r w:rsidR="008E5EA7">
        <w:rPr>
          <w:rFonts w:ascii="Times New Roman" w:eastAsia="Times New Roman" w:hAnsi="Times New Roman" w:cs="Times New Roman"/>
          <w:color w:val="222222"/>
        </w:rPr>
        <w:t xml:space="preserve"> for the entire image as well as each half,</w:t>
      </w:r>
      <w:r w:rsidRPr="002D48E8">
        <w:rPr>
          <w:rFonts w:ascii="Times New Roman" w:eastAsia="Times New Roman" w:hAnsi="Times New Roman" w:cs="Times New Roman"/>
          <w:color w:val="222222"/>
          <w:lang w:val="haw-US"/>
        </w:rPr>
        <w:t xml:space="preserve"> </w:t>
      </w:r>
      <w:r w:rsidR="008E5EA7">
        <w:rPr>
          <w:rFonts w:ascii="Times New Roman" w:eastAsia="Times New Roman" w:hAnsi="Times New Roman" w:cs="Times New Roman"/>
          <w:color w:val="222222"/>
        </w:rPr>
        <w:t>so</w:t>
      </w:r>
      <w:r>
        <w:rPr>
          <w:rFonts w:ascii="Times New Roman" w:eastAsia="Times New Roman" w:hAnsi="Times New Roman" w:cs="Times New Roman"/>
          <w:color w:val="222222"/>
        </w:rPr>
        <w:t xml:space="preserve"> if</w:t>
      </w:r>
      <w:r w:rsidRPr="002D48E8">
        <w:rPr>
          <w:rFonts w:ascii="Times New Roman" w:eastAsia="Times New Roman" w:hAnsi="Times New Roman" w:cs="Times New Roman"/>
          <w:color w:val="222222"/>
          <w:lang w:val="haw-US"/>
        </w:rPr>
        <w:t xml:space="preserve"> dust was visible images were rotated so </w:t>
      </w:r>
      <w:r w:rsidR="008E5EA7">
        <w:rPr>
          <w:rFonts w:ascii="Times New Roman" w:eastAsia="Times New Roman" w:hAnsi="Times New Roman" w:cs="Times New Roman"/>
          <w:color w:val="222222"/>
        </w:rPr>
        <w:t>it</w:t>
      </w:r>
      <w:r w:rsidRPr="002D48E8">
        <w:rPr>
          <w:rFonts w:ascii="Times New Roman" w:eastAsia="Times New Roman" w:hAnsi="Times New Roman" w:cs="Times New Roman"/>
          <w:color w:val="222222"/>
          <w:lang w:val="haw-US"/>
        </w:rPr>
        <w:t xml:space="preserve"> occupied only one side</w:t>
      </w:r>
      <w:r w:rsidRPr="002D48E8">
        <w:rPr>
          <w:rFonts w:ascii="Times New Roman" w:eastAsia="Times New Roman" w:hAnsi="Times New Roman" w:cs="Times New Roman"/>
          <w:color w:val="222222"/>
        </w:rPr>
        <w:t xml:space="preserve">. </w:t>
      </w:r>
      <w:r w:rsidR="00FE57B8">
        <w:rPr>
          <w:rFonts w:ascii="Times New Roman" w:eastAsia="Times New Roman" w:hAnsi="Times New Roman" w:cs="Times New Roman"/>
          <w:color w:val="222222"/>
          <w:lang w:val="haw-US"/>
        </w:rPr>
        <w:t xml:space="preserve">Analaysis </w:t>
      </w:r>
      <w:r w:rsidRPr="002D48E8">
        <w:rPr>
          <w:rFonts w:ascii="Times New Roman" w:eastAsia="Times New Roman" w:hAnsi="Times New Roman" w:cs="Times New Roman"/>
          <w:color w:val="222222"/>
        </w:rPr>
        <w:t>was conducted on only one side per image</w:t>
      </w:r>
      <w:r>
        <w:rPr>
          <w:rFonts w:ascii="Times New Roman" w:eastAsia="Times New Roman" w:hAnsi="Times New Roman" w:cs="Times New Roman"/>
          <w:color w:val="222222"/>
        </w:rPr>
        <w:t xml:space="preserve"> across all images</w:t>
      </w:r>
      <w:r w:rsidRPr="002D48E8">
        <w:rPr>
          <w:rFonts w:ascii="Times New Roman" w:eastAsia="Times New Roman" w:hAnsi="Times New Roman" w:cs="Times New Roman"/>
          <w:color w:val="222222"/>
        </w:rPr>
        <w:t xml:space="preserve">. </w:t>
      </w:r>
      <w:r w:rsidR="003E5CAA">
        <w:rPr>
          <w:rFonts w:ascii="Times New Roman" w:eastAsia="Times New Roman" w:hAnsi="Times New Roman" w:cs="Times New Roman"/>
          <w:color w:val="222222"/>
          <w:lang w:val="haw-US"/>
        </w:rPr>
        <w:t>If no dust was visible</w:t>
      </w:r>
      <w:r w:rsidR="00FF33DF">
        <w:rPr>
          <w:rFonts w:ascii="Times New Roman" w:eastAsia="Times New Roman" w:hAnsi="Times New Roman" w:cs="Times New Roman"/>
          <w:color w:val="222222"/>
          <w:lang w:val="haw-US"/>
        </w:rPr>
        <w:t xml:space="preserve">, the side for analysis was </w:t>
      </w:r>
      <w:r w:rsidR="00FF33DF">
        <w:rPr>
          <w:rFonts w:ascii="Times New Roman" w:eastAsia="Times New Roman" w:hAnsi="Times New Roman" w:cs="Times New Roman"/>
          <w:color w:val="222222"/>
          <w:lang w:val="haw-US"/>
        </w:rPr>
        <w:lastRenderedPageBreak/>
        <w:t>randomly selected using a random number generator, as there was no difference in ratio between sides (</w:t>
      </w:r>
      <w:r w:rsidR="007B5C70">
        <w:rPr>
          <w:rFonts w:ascii="Times New Roman" w:eastAsia="Times New Roman" w:hAnsi="Times New Roman" w:cs="Times New Roman"/>
          <w:color w:val="222222"/>
        </w:rPr>
        <w:t xml:space="preserve">ANOVA, </w:t>
      </w:r>
      <w:r w:rsidR="00FF33DF">
        <w:rPr>
          <w:rFonts w:ascii="Times New Roman" w:eastAsia="Times New Roman" w:hAnsi="Times New Roman" w:cs="Times New Roman"/>
          <w:color w:val="222222"/>
          <w:lang w:val="haw-US"/>
        </w:rPr>
        <w:t xml:space="preserve">p=0.674). </w:t>
      </w:r>
    </w:p>
    <w:p w14:paraId="5D0D5080" w14:textId="0430BEA6" w:rsidR="00321FD3" w:rsidRDefault="002461D6" w:rsidP="00AE3692">
      <w:pPr>
        <w:spacing w:line="480" w:lineRule="auto"/>
        <w:ind w:firstLine="720"/>
        <w:rPr>
          <w:rFonts w:ascii="Times New Roman" w:eastAsia="Times New Roman" w:hAnsi="Times New Roman" w:cs="Times New Roman"/>
          <w:color w:val="222222"/>
        </w:rPr>
      </w:pPr>
      <w:r>
        <w:rPr>
          <w:rFonts w:ascii="Times New Roman" w:eastAsia="Times New Roman" w:hAnsi="Times New Roman" w:cs="Times New Roman"/>
          <w:color w:val="222222"/>
          <w:lang w:val="haw-US"/>
        </w:rPr>
        <w:t>At the end of the experimental period</w:t>
      </w:r>
      <w:r>
        <w:rPr>
          <w:rFonts w:ascii="Times New Roman" w:hAnsi="Times New Roman" w:cs="Times New Roman"/>
          <w:lang w:val="haw-US"/>
        </w:rPr>
        <w:t>, it became clear that urchins were differentially shedding spines across treatments. To quantify this</w:t>
      </w:r>
      <w:r>
        <w:rPr>
          <w:rFonts w:ascii="Times New Roman" w:eastAsia="Times New Roman" w:hAnsi="Times New Roman" w:cs="Times New Roman"/>
          <w:color w:val="222222"/>
          <w:lang w:val="haw-US"/>
        </w:rPr>
        <w:t>, u</w:t>
      </w:r>
      <w:r w:rsidRPr="003B2F5A">
        <w:rPr>
          <w:rFonts w:ascii="Times New Roman" w:eastAsia="Times New Roman" w:hAnsi="Times New Roman" w:cs="Times New Roman"/>
          <w:color w:val="222222"/>
          <w:lang w:val="haw-US"/>
        </w:rPr>
        <w:t>rchin tanks were cleaned of fece</w:t>
      </w:r>
      <w:r>
        <w:rPr>
          <w:rFonts w:ascii="Times New Roman" w:eastAsia="Times New Roman" w:hAnsi="Times New Roman" w:cs="Times New Roman"/>
          <w:color w:val="222222"/>
          <w:lang w:val="haw-US"/>
        </w:rPr>
        <w:t xml:space="preserve">s and urchins not fed in order to keep tanks clean. After two days, spines that were loose on the bottom of the tanks were counted in each tank and used for further analysis. </w:t>
      </w:r>
    </w:p>
    <w:p w14:paraId="62D614AA" w14:textId="31760E3F" w:rsidR="00321FD3" w:rsidRDefault="00376956" w:rsidP="00321FD3">
      <w:pPr>
        <w:spacing w:line="360" w:lineRule="auto"/>
        <w:rPr>
          <w:rFonts w:ascii="Times New Roman" w:eastAsia="Times New Roman" w:hAnsi="Times New Roman" w:cs="Times New Roman"/>
          <w:color w:val="222222"/>
        </w:rPr>
      </w:pPr>
      <w:r>
        <w:rPr>
          <w:rFonts w:ascii="Times New Roman" w:eastAsia="Times New Roman" w:hAnsi="Times New Roman" w:cs="Times New Roman"/>
          <w:noProof/>
          <w:color w:val="222222"/>
          <w:sz w:val="22"/>
          <w:szCs w:val="22"/>
        </w:rPr>
        <mc:AlternateContent>
          <mc:Choice Requires="wpg">
            <w:drawing>
              <wp:anchor distT="0" distB="0" distL="114300" distR="114300" simplePos="0" relativeHeight="251658240" behindDoc="0" locked="0" layoutInCell="1" allowOverlap="1" wp14:anchorId="4802024F" wp14:editId="3D72C668">
                <wp:simplePos x="0" y="0"/>
                <wp:positionH relativeFrom="column">
                  <wp:posOffset>2584020</wp:posOffset>
                </wp:positionH>
                <wp:positionV relativeFrom="paragraph">
                  <wp:posOffset>62803</wp:posOffset>
                </wp:positionV>
                <wp:extent cx="3040655" cy="341523"/>
                <wp:effectExtent l="0" t="0" r="0" b="0"/>
                <wp:wrapNone/>
                <wp:docPr id="10" name="Group 10"/>
                <wp:cNvGraphicFramePr/>
                <a:graphic xmlns:a="http://schemas.openxmlformats.org/drawingml/2006/main">
                  <a:graphicData uri="http://schemas.microsoft.com/office/word/2010/wordprocessingGroup">
                    <wpg:wgp>
                      <wpg:cNvGrpSpPr/>
                      <wpg:grpSpPr>
                        <a:xfrm>
                          <a:off x="0" y="0"/>
                          <a:ext cx="3040655" cy="341523"/>
                          <a:chOff x="0" y="0"/>
                          <a:chExt cx="3374914" cy="341523"/>
                        </a:xfrm>
                      </wpg:grpSpPr>
                      <wps:wsp>
                        <wps:cNvPr id="11" name="Text Box 11"/>
                        <wps:cNvSpPr txBox="1"/>
                        <wps:spPr>
                          <a:xfrm>
                            <a:off x="0" y="0"/>
                            <a:ext cx="427978" cy="341523"/>
                          </a:xfrm>
                          <a:prstGeom prst="rect">
                            <a:avLst/>
                          </a:prstGeom>
                          <a:noFill/>
                          <a:ln w="6350">
                            <a:noFill/>
                          </a:ln>
                        </wps:spPr>
                        <wps:txbx>
                          <w:txbxContent>
                            <w:p w14:paraId="7B6E4423" w14:textId="77777777" w:rsidR="008820D8" w:rsidRPr="00786334" w:rsidRDefault="008820D8" w:rsidP="00786334">
                              <w:pPr>
                                <w:rPr>
                                  <w:rFonts w:ascii="Times New Roman" w:hAnsi="Times New Roman" w:cs="Times New Roman"/>
                                  <w:color w:val="FFFFFF" w:themeColor="background1"/>
                                </w:rPr>
                              </w:pPr>
                              <w:r w:rsidRPr="00786334">
                                <w:rPr>
                                  <w:rFonts w:ascii="Times New Roman" w:hAnsi="Times New Roman" w:cs="Times New Roman"/>
                                  <w:color w:val="FFFFFF" w:themeColor="background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Text Box 14"/>
                        <wps:cNvSpPr txBox="1"/>
                        <wps:spPr>
                          <a:xfrm>
                            <a:off x="2907879" y="0"/>
                            <a:ext cx="467035" cy="341523"/>
                          </a:xfrm>
                          <a:prstGeom prst="rect">
                            <a:avLst/>
                          </a:prstGeom>
                          <a:noFill/>
                          <a:ln w="6350">
                            <a:noFill/>
                          </a:ln>
                        </wps:spPr>
                        <wps:txbx>
                          <w:txbxContent>
                            <w:p w14:paraId="327022D8" w14:textId="77777777" w:rsidR="008820D8" w:rsidRPr="00786334" w:rsidRDefault="008820D8" w:rsidP="00786334">
                              <w:pPr>
                                <w:rPr>
                                  <w:rFonts w:ascii="Times New Roman" w:hAnsi="Times New Roman" w:cs="Times New Roman"/>
                                  <w:color w:val="000000" w:themeColor="text1"/>
                                </w:rPr>
                              </w:pPr>
                              <w:r w:rsidRPr="00786334">
                                <w:rPr>
                                  <w:rFonts w:ascii="Times New Roman" w:hAnsi="Times New Roman" w:cs="Times New Roman"/>
                                  <w:color w:val="000000" w:themeColor="text1"/>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802024F" id="Group 10" o:spid="_x0000_s1038" style="position:absolute;margin-left:203.45pt;margin-top:4.95pt;width:239.4pt;height:26.9pt;z-index:251658240;mso-width-relative:margin" coordsize="33749,34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">
                <v:shape id="Text Box 11" o:spid="_x0000_s1039" type="#_x0000_t202" style="position:absolute;width:4279;height:34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" filled="f" stroked="f" strokeweight=".5pt">
                  <v:textbox>
                    <w:txbxContent>
                      <w:p w14:paraId="7B6E4423" w14:textId="77777777" w:rsidR="008820D8" w:rsidRPr="00786334" w:rsidRDefault="008820D8" w:rsidP="00786334">
                        <w:pPr>
                          <w:rPr>
                            <w:rFonts w:ascii="Times New Roman" w:hAnsi="Times New Roman" w:cs="Times New Roman"/>
                            <w:color w:val="FFFFFF" w:themeColor="background1"/>
                          </w:rPr>
                        </w:pPr>
                        <w:r w:rsidRPr="00786334">
                          <w:rPr>
                            <w:rFonts w:ascii="Times New Roman" w:hAnsi="Times New Roman" w:cs="Times New Roman"/>
                            <w:color w:val="FFFFFF" w:themeColor="background1"/>
                          </w:rPr>
                          <w:t>a.</w:t>
                        </w:r>
                      </w:p>
                    </w:txbxContent>
                  </v:textbox>
                </v:shape>
                <v:shape id="Text Box 14" o:spid="_x0000_s1040" type="#_x0000_t202" style="position:absolute;left:29078;width:4671;height:34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" filled="f" stroked="f" strokeweight=".5pt">
                  <v:textbox>
                    <w:txbxContent>
                      <w:p w14:paraId="327022D8" w14:textId="77777777" w:rsidR="008820D8" w:rsidRPr="00786334" w:rsidRDefault="008820D8" w:rsidP="00786334">
                        <w:pPr>
                          <w:rPr>
                            <w:rFonts w:ascii="Times New Roman" w:hAnsi="Times New Roman" w:cs="Times New Roman"/>
                            <w:color w:val="000000" w:themeColor="text1"/>
                          </w:rPr>
                        </w:pPr>
                        <w:r w:rsidRPr="00786334">
                          <w:rPr>
                            <w:rFonts w:ascii="Times New Roman" w:hAnsi="Times New Roman" w:cs="Times New Roman"/>
                            <w:color w:val="000000" w:themeColor="text1"/>
                          </w:rPr>
                          <w:t>b.</w:t>
                        </w:r>
                      </w:p>
                    </w:txbxContent>
                  </v:textbox>
                </v:shape>
              </v:group>
            </w:pict>
          </mc:Fallback>
        </mc:AlternateContent>
      </w:r>
      <w:r w:rsidR="00A52AA4">
        <w:rPr>
          <w:rFonts w:ascii="Times New Roman" w:eastAsia="Times New Roman" w:hAnsi="Times New Roman" w:cs="Times New Roman"/>
          <w:noProof/>
          <w:color w:val="222222"/>
        </w:rPr>
        <w:drawing>
          <wp:anchor distT="0" distB="0" distL="114300" distR="114300" simplePos="0" relativeHeight="251676672" behindDoc="0" locked="0" layoutInCell="1" allowOverlap="1" wp14:anchorId="3509F9C1" wp14:editId="4E925DB6">
            <wp:simplePos x="0" y="0"/>
            <wp:positionH relativeFrom="column">
              <wp:posOffset>3558785</wp:posOffset>
            </wp:positionH>
            <wp:positionV relativeFrom="paragraph">
              <wp:posOffset>344805</wp:posOffset>
            </wp:positionV>
            <wp:extent cx="1607615" cy="1622323"/>
            <wp:effectExtent l="0" t="0" r="5715" b="381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mb_1_S1_Base.jpg"/>
                    <pic:cNvPicPr/>
                  </pic:nvPicPr>
                  <pic:blipFill>
                    <a:blip r:embed="rId34" cstate="screen">
                      <a:extLst>
                        <a:ext uri="{28A0092B-C50C-407E-A947-70E740481C1C}">
                          <a14:useLocalDpi xmlns:a14="http://schemas.microsoft.com/office/drawing/2010/main" val="0"/>
                        </a:ext>
                      </a:extLst>
                    </a:blip>
                    <a:stretch>
                      <a:fillRect/>
                    </a:stretch>
                  </pic:blipFill>
                  <pic:spPr>
                    <a:xfrm>
                      <a:off x="0" y="0"/>
                      <a:ext cx="1607615" cy="1622323"/>
                    </a:xfrm>
                    <a:prstGeom prst="rect">
                      <a:avLst/>
                    </a:prstGeom>
                  </pic:spPr>
                </pic:pic>
              </a:graphicData>
            </a:graphic>
            <wp14:sizeRelH relativeFrom="page">
              <wp14:pctWidth>0</wp14:pctWidth>
            </wp14:sizeRelH>
            <wp14:sizeRelV relativeFrom="page">
              <wp14:pctHeight>0</wp14:pctHeight>
            </wp14:sizeRelV>
          </wp:anchor>
        </w:drawing>
      </w:r>
      <w:r w:rsidR="00460CE5">
        <w:rPr>
          <w:rFonts w:ascii="Times New Roman" w:eastAsia="Times New Roman" w:hAnsi="Times New Roman" w:cs="Times New Roman"/>
          <w:noProof/>
          <w:color w:val="222222"/>
        </w:rPr>
        <w:drawing>
          <wp:inline distT="0" distB="0" distL="0" distR="0" wp14:anchorId="512DD736" wp14:editId="2C81F872">
            <wp:extent cx="2954075" cy="2222091"/>
            <wp:effectExtent l="0" t="0" r="5080" b="635"/>
            <wp:docPr id="21" name="Picture 21" descr="A picture containing cake, indoor, rept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12-04 at 3.26.33 PM.png"/>
                    <pic:cNvPicPr/>
                  </pic:nvPicPr>
                  <pic:blipFill>
                    <a:blip r:embed="rId35" cstate="screen">
                      <a:extLst>
                        <a:ext uri="{28A0092B-C50C-407E-A947-70E740481C1C}">
                          <a14:useLocalDpi xmlns:a14="http://schemas.microsoft.com/office/drawing/2010/main"/>
                        </a:ext>
                      </a:extLst>
                    </a:blip>
                    <a:stretch>
                      <a:fillRect/>
                    </a:stretch>
                  </pic:blipFill>
                  <pic:spPr>
                    <a:xfrm>
                      <a:off x="0" y="0"/>
                      <a:ext cx="2974908" cy="2237762"/>
                    </a:xfrm>
                    <a:prstGeom prst="rect">
                      <a:avLst/>
                    </a:prstGeom>
                  </pic:spPr>
                </pic:pic>
              </a:graphicData>
            </a:graphic>
          </wp:inline>
        </w:drawing>
      </w:r>
      <w:r w:rsidR="00321FD3">
        <w:rPr>
          <w:rFonts w:ascii="Times New Roman" w:eastAsia="Times New Roman" w:hAnsi="Times New Roman" w:cs="Times New Roman"/>
          <w:color w:val="222222"/>
        </w:rPr>
        <w:t xml:space="preserve">   </w:t>
      </w:r>
    </w:p>
    <w:p w14:paraId="40549F8A" w14:textId="22AC428E" w:rsidR="00321FD3" w:rsidRPr="00CD1458" w:rsidRDefault="000F2191" w:rsidP="00321FD3">
      <w:pPr>
        <w:rPr>
          <w:rFonts w:ascii="Times New Roman" w:eastAsia="Times New Roman" w:hAnsi="Times New Roman" w:cs="Times New Roman"/>
          <w:color w:val="222222"/>
        </w:rPr>
      </w:pPr>
      <w:bookmarkStart w:id="18" w:name="Fig24ExSEM1"/>
      <w:r w:rsidRPr="000F2191">
        <w:rPr>
          <w:rFonts w:ascii="Times New Roman" w:eastAsia="Times New Roman" w:hAnsi="Times New Roman" w:cs="Times New Roman"/>
          <w:b/>
          <w:bCs/>
          <w:color w:val="222222"/>
        </w:rPr>
        <w:t>Figure 2.</w:t>
      </w:r>
      <w:bookmarkEnd w:id="18"/>
      <w:r w:rsidR="00E21A5B">
        <w:rPr>
          <w:rFonts w:ascii="Times New Roman" w:eastAsia="Times New Roman" w:hAnsi="Times New Roman" w:cs="Times New Roman"/>
          <w:b/>
          <w:bCs/>
          <w:color w:val="222222"/>
        </w:rPr>
        <w:t>4</w:t>
      </w:r>
      <w:r w:rsidR="00321FD3" w:rsidRPr="000F2191">
        <w:rPr>
          <w:rFonts w:ascii="Times New Roman" w:eastAsia="Times New Roman" w:hAnsi="Times New Roman" w:cs="Times New Roman"/>
          <w:color w:val="222222"/>
        </w:rPr>
        <w:t xml:space="preserve">. An example SEM cross-section of the </w:t>
      </w:r>
      <w:r w:rsidR="00C662E2">
        <w:rPr>
          <w:rFonts w:ascii="Times New Roman" w:eastAsia="Times New Roman" w:hAnsi="Times New Roman" w:cs="Times New Roman"/>
          <w:color w:val="222222"/>
          <w:lang w:val="haw-US"/>
        </w:rPr>
        <w:t>bottom</w:t>
      </w:r>
      <w:r w:rsidR="00321FD3" w:rsidRPr="000F2191">
        <w:rPr>
          <w:rFonts w:ascii="Times New Roman" w:eastAsia="Times New Roman" w:hAnsi="Times New Roman" w:cs="Times New Roman"/>
          <w:color w:val="222222"/>
        </w:rPr>
        <w:t xml:space="preserve"> of a spine from an ambient temperature and </w:t>
      </w:r>
      <w:r w:rsidR="004676AD">
        <w:rPr>
          <w:rFonts w:ascii="Times New Roman" w:eastAsia="Times New Roman" w:hAnsi="Times New Roman" w:cs="Times New Roman"/>
          <w:color w:val="222222"/>
          <w:lang w:val="haw-US"/>
        </w:rPr>
        <w:t xml:space="preserve">pH </w:t>
      </w:r>
      <w:r w:rsidR="00460CE5">
        <w:rPr>
          <w:rFonts w:ascii="Times New Roman" w:eastAsia="Times New Roman" w:hAnsi="Times New Roman" w:cs="Times New Roman"/>
          <w:color w:val="222222"/>
        </w:rPr>
        <w:t xml:space="preserve">with area selected to be analyzed </w:t>
      </w:r>
      <w:r w:rsidR="00321FD3" w:rsidRPr="000F2191">
        <w:rPr>
          <w:rFonts w:ascii="Times New Roman" w:eastAsia="Times New Roman" w:hAnsi="Times New Roman" w:cs="Times New Roman"/>
          <w:color w:val="222222"/>
        </w:rPr>
        <w:t>(</w:t>
      </w:r>
      <w:r w:rsidR="00460CE5">
        <w:rPr>
          <w:rFonts w:ascii="Times New Roman" w:eastAsia="Times New Roman" w:hAnsi="Times New Roman" w:cs="Times New Roman"/>
          <w:color w:val="222222"/>
        </w:rPr>
        <w:t>a</w:t>
      </w:r>
      <w:r w:rsidR="00321FD3" w:rsidRPr="000F2191">
        <w:rPr>
          <w:rFonts w:ascii="Times New Roman" w:eastAsia="Times New Roman" w:hAnsi="Times New Roman" w:cs="Times New Roman"/>
          <w:color w:val="222222"/>
        </w:rPr>
        <w:t>). The same spine exclud</w:t>
      </w:r>
      <w:r w:rsidR="0010047A">
        <w:rPr>
          <w:rFonts w:ascii="Times New Roman" w:eastAsia="Times New Roman" w:hAnsi="Times New Roman" w:cs="Times New Roman"/>
          <w:color w:val="222222"/>
        </w:rPr>
        <w:t>ing</w:t>
      </w:r>
      <w:r w:rsidR="00321FD3" w:rsidRPr="000F2191">
        <w:rPr>
          <w:rFonts w:ascii="Times New Roman" w:eastAsia="Times New Roman" w:hAnsi="Times New Roman" w:cs="Times New Roman"/>
          <w:color w:val="222222"/>
        </w:rPr>
        <w:t xml:space="preserve"> the ridges of the </w:t>
      </w:r>
      <w:r w:rsidR="0010047A">
        <w:rPr>
          <w:rFonts w:ascii="Times New Roman" w:eastAsia="Times New Roman" w:hAnsi="Times New Roman" w:cs="Times New Roman"/>
          <w:color w:val="222222"/>
        </w:rPr>
        <w:t xml:space="preserve">outside </w:t>
      </w:r>
      <w:r w:rsidR="00321FD3" w:rsidRPr="000F2191">
        <w:rPr>
          <w:rFonts w:ascii="Times New Roman" w:eastAsia="Times New Roman" w:hAnsi="Times New Roman" w:cs="Times New Roman"/>
          <w:color w:val="222222"/>
        </w:rPr>
        <w:t>perimeter and converted to binary for analysis (</w:t>
      </w:r>
      <w:r w:rsidR="00460CE5">
        <w:rPr>
          <w:rFonts w:ascii="Times New Roman" w:eastAsia="Times New Roman" w:hAnsi="Times New Roman" w:cs="Times New Roman"/>
          <w:color w:val="222222"/>
        </w:rPr>
        <w:t>b</w:t>
      </w:r>
      <w:r w:rsidR="00321FD3" w:rsidRPr="000F2191">
        <w:rPr>
          <w:rFonts w:ascii="Times New Roman" w:eastAsia="Times New Roman" w:hAnsi="Times New Roman" w:cs="Times New Roman"/>
          <w:color w:val="222222"/>
        </w:rPr>
        <w:t xml:space="preserve">).  </w:t>
      </w:r>
    </w:p>
    <w:p w14:paraId="0979535E" w14:textId="77777777" w:rsidR="00321FD3" w:rsidRDefault="00321FD3" w:rsidP="00321FD3">
      <w:pPr>
        <w:rPr>
          <w:rFonts w:ascii="Times New Roman" w:eastAsia="Times New Roman" w:hAnsi="Times New Roman" w:cs="Times New Roman"/>
          <w:color w:val="222222"/>
          <w:sz w:val="22"/>
          <w:szCs w:val="22"/>
        </w:rPr>
      </w:pPr>
    </w:p>
    <w:p w14:paraId="0E7FF5A6" w14:textId="097A1CAE" w:rsidR="00321FD3" w:rsidRDefault="00842CAB" w:rsidP="00321FD3">
      <w:pPr>
        <w:rPr>
          <w:rFonts w:ascii="Times New Roman" w:eastAsia="Times New Roman" w:hAnsi="Times New Roman" w:cs="Times New Roman"/>
          <w:color w:val="222222"/>
          <w:sz w:val="22"/>
          <w:szCs w:val="22"/>
        </w:rPr>
      </w:pPr>
      <w:r>
        <w:rPr>
          <w:rFonts w:ascii="Times New Roman" w:eastAsia="Times New Roman" w:hAnsi="Times New Roman" w:cs="Times New Roman"/>
          <w:noProof/>
          <w:color w:val="222222"/>
          <w:sz w:val="22"/>
          <w:szCs w:val="22"/>
        </w:rPr>
        <mc:AlternateContent>
          <mc:Choice Requires="wps">
            <w:drawing>
              <wp:anchor distT="0" distB="0" distL="114300" distR="114300" simplePos="0" relativeHeight="251686912" behindDoc="0" locked="0" layoutInCell="1" allowOverlap="1" wp14:anchorId="7D84825A" wp14:editId="218D73CE">
                <wp:simplePos x="0" y="0"/>
                <wp:positionH relativeFrom="column">
                  <wp:posOffset>737235</wp:posOffset>
                </wp:positionH>
                <wp:positionV relativeFrom="paragraph">
                  <wp:posOffset>1115059</wp:posOffset>
                </wp:positionV>
                <wp:extent cx="383535" cy="234004"/>
                <wp:effectExtent l="12700" t="12700" r="10795" b="20320"/>
                <wp:wrapNone/>
                <wp:docPr id="56" name="Right Arrow 56"/>
                <wp:cNvGraphicFramePr/>
                <a:graphic xmlns:a="http://schemas.openxmlformats.org/drawingml/2006/main">
                  <a:graphicData uri="http://schemas.microsoft.com/office/word/2010/wordprocessingShape">
                    <wps:wsp>
                      <wps:cNvSpPr/>
                      <wps:spPr>
                        <a:xfrm rot="10800000">
                          <a:off x="0" y="0"/>
                          <a:ext cx="383535" cy="234004"/>
                        </a:xfrm>
                        <a:prstGeom prst="rightArrow">
                          <a:avLst>
                            <a:gd name="adj1" fmla="val 26811"/>
                            <a:gd name="adj2" fmla="val 57729"/>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586A4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6" o:spid="_x0000_s1026" type="#_x0000_t13" style="position:absolute;margin-left:58.05pt;margin-top:87.8pt;width:30.2pt;height:18.45pt;rotation:18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" adj="13992,7904" fillcolor="#4472c4 [3204]" strokecolor="#1f3763 [1604]" strokeweight="1pt"/>
            </w:pict>
          </mc:Fallback>
        </mc:AlternateContent>
      </w:r>
      <w:r w:rsidR="00786334">
        <w:rPr>
          <w:rFonts w:ascii="Times New Roman" w:eastAsia="Times New Roman" w:hAnsi="Times New Roman" w:cs="Times New Roman"/>
          <w:noProof/>
          <w:color w:val="222222"/>
          <w:sz w:val="22"/>
          <w:szCs w:val="22"/>
        </w:rPr>
        <mc:AlternateContent>
          <mc:Choice Requires="wpg">
            <w:drawing>
              <wp:anchor distT="0" distB="0" distL="114300" distR="114300" simplePos="0" relativeHeight="251656192" behindDoc="0" locked="0" layoutInCell="1" allowOverlap="1" wp14:anchorId="06A7FAAB" wp14:editId="2CAAE80C">
                <wp:simplePos x="0" y="0"/>
                <wp:positionH relativeFrom="column">
                  <wp:posOffset>2588964</wp:posOffset>
                </wp:positionH>
                <wp:positionV relativeFrom="paragraph">
                  <wp:posOffset>23243</wp:posOffset>
                </wp:positionV>
                <wp:extent cx="3227942" cy="341523"/>
                <wp:effectExtent l="0" t="0" r="0" b="0"/>
                <wp:wrapNone/>
                <wp:docPr id="9" name="Group 9"/>
                <wp:cNvGraphicFramePr/>
                <a:graphic xmlns:a="http://schemas.openxmlformats.org/drawingml/2006/main">
                  <a:graphicData uri="http://schemas.microsoft.com/office/word/2010/wordprocessingGroup">
                    <wpg:wgp>
                      <wpg:cNvGrpSpPr/>
                      <wpg:grpSpPr>
                        <a:xfrm>
                          <a:off x="0" y="0"/>
                          <a:ext cx="3227942" cy="341523"/>
                          <a:chOff x="0" y="0"/>
                          <a:chExt cx="3227942" cy="341523"/>
                        </a:xfrm>
                      </wpg:grpSpPr>
                      <wps:wsp>
                        <wps:cNvPr id="5" name="Text Box 5"/>
                        <wps:cNvSpPr txBox="1"/>
                        <wps:spPr>
                          <a:xfrm>
                            <a:off x="0" y="0"/>
                            <a:ext cx="319489" cy="341523"/>
                          </a:xfrm>
                          <a:prstGeom prst="rect">
                            <a:avLst/>
                          </a:prstGeom>
                          <a:noFill/>
                          <a:ln w="6350">
                            <a:noFill/>
                          </a:ln>
                        </wps:spPr>
                        <wps:txbx>
                          <w:txbxContent>
                            <w:p w14:paraId="529F69D7" w14:textId="10AAD003" w:rsidR="008820D8" w:rsidRPr="00786334" w:rsidRDefault="008820D8">
                              <w:pPr>
                                <w:rPr>
                                  <w:rFonts w:ascii="Times New Roman" w:hAnsi="Times New Roman" w:cs="Times New Roman"/>
                                  <w:color w:val="FFFFFF" w:themeColor="background1"/>
                                </w:rPr>
                              </w:pPr>
                              <w:r w:rsidRPr="00786334">
                                <w:rPr>
                                  <w:rFonts w:ascii="Times New Roman" w:hAnsi="Times New Roman" w:cs="Times New Roman"/>
                                  <w:color w:val="FFFFFF" w:themeColor="background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xt Box 6"/>
                        <wps:cNvSpPr txBox="1"/>
                        <wps:spPr>
                          <a:xfrm>
                            <a:off x="2908453" y="0"/>
                            <a:ext cx="319489" cy="341523"/>
                          </a:xfrm>
                          <a:prstGeom prst="rect">
                            <a:avLst/>
                          </a:prstGeom>
                          <a:noFill/>
                          <a:ln w="6350">
                            <a:noFill/>
                          </a:ln>
                        </wps:spPr>
                        <wps:txbx>
                          <w:txbxContent>
                            <w:p w14:paraId="141234F8" w14:textId="6CD88F31" w:rsidR="008820D8" w:rsidRPr="00786334" w:rsidRDefault="008820D8" w:rsidP="00786334">
                              <w:pPr>
                                <w:rPr>
                                  <w:rFonts w:ascii="Times New Roman" w:hAnsi="Times New Roman" w:cs="Times New Roman"/>
                                  <w:color w:val="FFFFFF" w:themeColor="background1"/>
                                </w:rPr>
                              </w:pPr>
                              <w:r w:rsidRPr="00786334">
                                <w:rPr>
                                  <w:rFonts w:ascii="Times New Roman" w:hAnsi="Times New Roman" w:cs="Times New Roman"/>
                                  <w:color w:val="FFFFFF" w:themeColor="background1"/>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6A7FAAB" id="Group 9" o:spid="_x0000_s1041" style="position:absolute;margin-left:203.85pt;margin-top:1.85pt;width:254.15pt;height:26.9pt;z-index:251656192" coordsize="32279,34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">
                <v:shape id="Text Box 5" o:spid="_x0000_s1042" type="#_x0000_t202" style="position:absolute;width:3194;height:34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" filled="f" stroked="f" strokeweight=".5pt">
                  <v:textbox>
                    <w:txbxContent>
                      <w:p w14:paraId="529F69D7" w14:textId="10AAD003" w:rsidR="008820D8" w:rsidRPr="00786334" w:rsidRDefault="008820D8">
                        <w:pPr>
                          <w:rPr>
                            <w:rFonts w:ascii="Times New Roman" w:hAnsi="Times New Roman" w:cs="Times New Roman"/>
                            <w:color w:val="FFFFFF" w:themeColor="background1"/>
                          </w:rPr>
                        </w:pPr>
                        <w:r w:rsidRPr="00786334">
                          <w:rPr>
                            <w:rFonts w:ascii="Times New Roman" w:hAnsi="Times New Roman" w:cs="Times New Roman"/>
                            <w:color w:val="FFFFFF" w:themeColor="background1"/>
                          </w:rPr>
                          <w:t>a.</w:t>
                        </w:r>
                      </w:p>
                    </w:txbxContent>
                  </v:textbox>
                </v:shape>
                <v:shape id="Text Box 6" o:spid="_x0000_s1043" type="#_x0000_t202" style="position:absolute;left:29084;width:3195;height:34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" filled="f" stroked="f" strokeweight=".5pt">
                  <v:textbox>
                    <w:txbxContent>
                      <w:p w14:paraId="141234F8" w14:textId="6CD88F31" w:rsidR="008820D8" w:rsidRPr="00786334" w:rsidRDefault="008820D8" w:rsidP="00786334">
                        <w:pPr>
                          <w:rPr>
                            <w:rFonts w:ascii="Times New Roman" w:hAnsi="Times New Roman" w:cs="Times New Roman"/>
                            <w:color w:val="FFFFFF" w:themeColor="background1"/>
                          </w:rPr>
                        </w:pPr>
                        <w:r w:rsidRPr="00786334">
                          <w:rPr>
                            <w:rFonts w:ascii="Times New Roman" w:hAnsi="Times New Roman" w:cs="Times New Roman"/>
                            <w:color w:val="FFFFFF" w:themeColor="background1"/>
                          </w:rPr>
                          <w:t>b.</w:t>
                        </w:r>
                      </w:p>
                    </w:txbxContent>
                  </v:textbox>
                </v:shape>
              </v:group>
            </w:pict>
          </mc:Fallback>
        </mc:AlternateContent>
      </w:r>
      <w:r w:rsidR="00321FD3" w:rsidRPr="005D6795">
        <w:rPr>
          <w:rFonts w:ascii="Times New Roman" w:eastAsia="Times New Roman" w:hAnsi="Times New Roman" w:cs="Times New Roman"/>
          <w:noProof/>
          <w:color w:val="222222"/>
          <w:sz w:val="22"/>
          <w:szCs w:val="22"/>
        </w:rPr>
        <w:drawing>
          <wp:inline distT="0" distB="0" distL="0" distR="0" wp14:anchorId="75063728" wp14:editId="2FAA05E0">
            <wp:extent cx="2913888" cy="2185415"/>
            <wp:effectExtent l="0" t="0" r="0" b="0"/>
            <wp:docPr id="16" name="Picture 15">
              <a:extLst xmlns:a="http://schemas.openxmlformats.org/drawingml/2006/main">
                <a:ext uri="{FF2B5EF4-FFF2-40B4-BE49-F238E27FC236}">
                  <a16:creationId xmlns:a16="http://schemas.microsoft.com/office/drawing/2014/main" id="{2469A89A-7127-9F44-922A-A8589E50FD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2469A89A-7127-9F44-922A-A8589E50FD97}"/>
                        </a:ext>
                      </a:extLst>
                    </pic:cNvPr>
                    <pic:cNvPicPr>
                      <a:picLocks noChangeAspect="1"/>
                    </pic:cNvPicPr>
                  </pic:nvPicPr>
                  <pic:blipFill>
                    <a:blip r:embed="rId36" cstate="screen">
                      <a:extLst>
                        <a:ext uri="{28A0092B-C50C-407E-A947-70E740481C1C}">
                          <a14:useLocalDpi xmlns:a14="http://schemas.microsoft.com/office/drawing/2010/main"/>
                        </a:ext>
                      </a:extLst>
                    </a:blip>
                    <a:stretch>
                      <a:fillRect/>
                    </a:stretch>
                  </pic:blipFill>
                  <pic:spPr>
                    <a:xfrm>
                      <a:off x="0" y="0"/>
                      <a:ext cx="2946125" cy="2209592"/>
                    </a:xfrm>
                    <a:prstGeom prst="rect">
                      <a:avLst/>
                    </a:prstGeom>
                    <a:ln w="28575">
                      <a:noFill/>
                    </a:ln>
                  </pic:spPr>
                </pic:pic>
              </a:graphicData>
            </a:graphic>
          </wp:inline>
        </w:drawing>
      </w:r>
      <w:r w:rsidR="00321FD3" w:rsidRPr="005D6795">
        <w:rPr>
          <w:rFonts w:ascii="Times New Roman" w:eastAsia="Times New Roman" w:hAnsi="Times New Roman" w:cs="Times New Roman"/>
          <w:noProof/>
          <w:color w:val="222222"/>
          <w:sz w:val="22"/>
          <w:szCs w:val="22"/>
        </w:rPr>
        <w:drawing>
          <wp:inline distT="0" distB="0" distL="0" distR="0" wp14:anchorId="40851DFB" wp14:editId="28B0255D">
            <wp:extent cx="2913380" cy="2185035"/>
            <wp:effectExtent l="0" t="0" r="0" b="0"/>
            <wp:docPr id="34" name="Picture 33">
              <a:extLst xmlns:a="http://schemas.openxmlformats.org/drawingml/2006/main">
                <a:ext uri="{FF2B5EF4-FFF2-40B4-BE49-F238E27FC236}">
                  <a16:creationId xmlns:a16="http://schemas.microsoft.com/office/drawing/2014/main" id="{6FFB9CF8-8D87-C94E-AE42-EB1F581710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6FFB9CF8-8D87-C94E-AE42-EB1F58171037}"/>
                        </a:ext>
                      </a:extLst>
                    </pic:cNvPr>
                    <pic:cNvPicPr>
                      <a:picLocks noChangeAspect="1"/>
                    </pic:cNvPicPr>
                  </pic:nvPicPr>
                  <pic:blipFill>
                    <a:blip r:embed="rId37" cstate="screen">
                      <a:extLst>
                        <a:ext uri="{28A0092B-C50C-407E-A947-70E740481C1C}">
                          <a14:useLocalDpi xmlns:a14="http://schemas.microsoft.com/office/drawing/2010/main"/>
                        </a:ext>
                      </a:extLst>
                    </a:blip>
                    <a:stretch>
                      <a:fillRect/>
                    </a:stretch>
                  </pic:blipFill>
                  <pic:spPr>
                    <a:xfrm>
                      <a:off x="0" y="0"/>
                      <a:ext cx="2947016" cy="2210262"/>
                    </a:xfrm>
                    <a:prstGeom prst="rect">
                      <a:avLst/>
                    </a:prstGeom>
                    <a:ln w="28575">
                      <a:noFill/>
                    </a:ln>
                  </pic:spPr>
                </pic:pic>
              </a:graphicData>
            </a:graphic>
          </wp:inline>
        </w:drawing>
      </w:r>
    </w:p>
    <w:p w14:paraId="5DFF9321" w14:textId="77777777" w:rsidR="00321FD3" w:rsidRDefault="00321FD3" w:rsidP="00321FD3">
      <w:pPr>
        <w:rPr>
          <w:rFonts w:ascii="Times New Roman" w:eastAsia="Times New Roman" w:hAnsi="Times New Roman" w:cs="Times New Roman"/>
          <w:color w:val="222222"/>
          <w:sz w:val="22"/>
          <w:szCs w:val="22"/>
        </w:rPr>
      </w:pPr>
    </w:p>
    <w:p w14:paraId="5E88EA07" w14:textId="0B3D471C" w:rsidR="00376956" w:rsidRDefault="000E7B4E" w:rsidP="00376956">
      <w:pPr>
        <w:rPr>
          <w:rFonts w:ascii="Times New Roman" w:eastAsia="Times New Roman" w:hAnsi="Times New Roman" w:cs="Times New Roman"/>
          <w:color w:val="222222"/>
        </w:rPr>
      </w:pPr>
      <w:bookmarkStart w:id="19" w:name="Fig25ExSEM2"/>
      <w:r w:rsidRPr="000E7B4E">
        <w:rPr>
          <w:rFonts w:ascii="Times New Roman" w:eastAsia="Times New Roman" w:hAnsi="Times New Roman" w:cs="Times New Roman"/>
          <w:b/>
          <w:bCs/>
          <w:color w:val="222222"/>
        </w:rPr>
        <w:t>Figure 2.</w:t>
      </w:r>
      <w:bookmarkEnd w:id="19"/>
      <w:r w:rsidR="00E21A5B">
        <w:rPr>
          <w:rFonts w:ascii="Times New Roman" w:eastAsia="Times New Roman" w:hAnsi="Times New Roman" w:cs="Times New Roman"/>
          <w:b/>
          <w:bCs/>
          <w:color w:val="222222"/>
        </w:rPr>
        <w:t>5</w:t>
      </w:r>
      <w:r w:rsidR="00321FD3" w:rsidRPr="000E7B4E">
        <w:rPr>
          <w:rFonts w:ascii="Times New Roman" w:eastAsia="Times New Roman" w:hAnsi="Times New Roman" w:cs="Times New Roman"/>
          <w:color w:val="222222"/>
        </w:rPr>
        <w:t xml:space="preserve">. An example SEM cross-section </w:t>
      </w:r>
      <w:r w:rsidR="00F81138">
        <w:rPr>
          <w:rFonts w:ascii="Times New Roman" w:eastAsia="Times New Roman" w:hAnsi="Times New Roman" w:cs="Times New Roman"/>
          <w:color w:val="222222"/>
        </w:rPr>
        <w:t>from the base</w:t>
      </w:r>
      <w:r w:rsidR="00321FD3" w:rsidRPr="000E7B4E">
        <w:rPr>
          <w:rFonts w:ascii="Times New Roman" w:eastAsia="Times New Roman" w:hAnsi="Times New Roman" w:cs="Times New Roman"/>
          <w:color w:val="222222"/>
        </w:rPr>
        <w:t xml:space="preserve"> of a spine from </w:t>
      </w:r>
      <w:r w:rsidR="00DA1B62">
        <w:rPr>
          <w:rFonts w:ascii="Times New Roman" w:eastAsia="Times New Roman" w:hAnsi="Times New Roman" w:cs="Times New Roman"/>
          <w:color w:val="222222"/>
        </w:rPr>
        <w:t>a control</w:t>
      </w:r>
      <w:r w:rsidR="00321FD3" w:rsidRPr="000E7B4E">
        <w:rPr>
          <w:rFonts w:ascii="Times New Roman" w:eastAsia="Times New Roman" w:hAnsi="Times New Roman" w:cs="Times New Roman"/>
          <w:color w:val="222222"/>
        </w:rPr>
        <w:t xml:space="preserve"> </w:t>
      </w:r>
      <w:r w:rsidR="00DA1B62">
        <w:rPr>
          <w:rFonts w:ascii="Times New Roman" w:eastAsia="Times New Roman" w:hAnsi="Times New Roman" w:cs="Times New Roman"/>
          <w:color w:val="222222"/>
        </w:rPr>
        <w:t xml:space="preserve">urchin </w:t>
      </w:r>
      <w:r w:rsidR="00321FD3" w:rsidRPr="000E7B4E">
        <w:rPr>
          <w:rFonts w:ascii="Times New Roman" w:eastAsia="Times New Roman" w:hAnsi="Times New Roman" w:cs="Times New Roman"/>
          <w:color w:val="222222"/>
        </w:rPr>
        <w:t>with partial dust on left side (</w:t>
      </w:r>
      <w:r w:rsidR="00786334">
        <w:rPr>
          <w:rFonts w:ascii="Times New Roman" w:eastAsia="Times New Roman" w:hAnsi="Times New Roman" w:cs="Times New Roman"/>
          <w:color w:val="222222"/>
        </w:rPr>
        <w:t>a</w:t>
      </w:r>
      <w:r w:rsidR="00321FD3" w:rsidRPr="000E7B4E">
        <w:rPr>
          <w:rFonts w:ascii="Times New Roman" w:eastAsia="Times New Roman" w:hAnsi="Times New Roman" w:cs="Times New Roman"/>
          <w:color w:val="222222"/>
        </w:rPr>
        <w:t>).</w:t>
      </w:r>
      <w:r w:rsidR="004676AD">
        <w:rPr>
          <w:rFonts w:ascii="Times New Roman" w:eastAsia="Times New Roman" w:hAnsi="Times New Roman" w:cs="Times New Roman"/>
          <w:color w:val="222222"/>
          <w:lang w:val="haw-US"/>
        </w:rPr>
        <w:t xml:space="preserve"> </w:t>
      </w:r>
      <w:r w:rsidR="00321FD3" w:rsidRPr="000E7B4E">
        <w:rPr>
          <w:rFonts w:ascii="Times New Roman" w:eastAsia="Times New Roman" w:hAnsi="Times New Roman" w:cs="Times New Roman"/>
          <w:color w:val="222222"/>
        </w:rPr>
        <w:t xml:space="preserve">The only spine with complete dust coverage </w:t>
      </w:r>
      <w:r w:rsidR="00786334">
        <w:rPr>
          <w:rFonts w:ascii="Times New Roman" w:eastAsia="Times New Roman" w:hAnsi="Times New Roman" w:cs="Times New Roman"/>
          <w:color w:val="222222"/>
        </w:rPr>
        <w:t>(b</w:t>
      </w:r>
      <w:r w:rsidR="00321FD3" w:rsidRPr="000E7B4E">
        <w:rPr>
          <w:rFonts w:ascii="Times New Roman" w:eastAsia="Times New Roman" w:hAnsi="Times New Roman" w:cs="Times New Roman"/>
          <w:color w:val="222222"/>
        </w:rPr>
        <w:t>) (tip from a high temperature</w:t>
      </w:r>
      <w:r w:rsidR="00DA1B62">
        <w:rPr>
          <w:rFonts w:ascii="Times New Roman" w:eastAsia="Times New Roman" w:hAnsi="Times New Roman" w:cs="Times New Roman"/>
          <w:color w:val="222222"/>
        </w:rPr>
        <w:t>, ambient pH</w:t>
      </w:r>
      <w:r w:rsidR="00321FD3" w:rsidRPr="000E7B4E">
        <w:rPr>
          <w:rFonts w:ascii="Times New Roman" w:eastAsia="Times New Roman" w:hAnsi="Times New Roman" w:cs="Times New Roman"/>
          <w:color w:val="222222"/>
        </w:rPr>
        <w:t xml:space="preserve"> condition) </w:t>
      </w:r>
      <w:r w:rsidR="00DA1B62">
        <w:rPr>
          <w:rFonts w:ascii="Times New Roman" w:eastAsia="Times New Roman" w:hAnsi="Times New Roman" w:cs="Times New Roman"/>
          <w:color w:val="222222"/>
        </w:rPr>
        <w:t>was</w:t>
      </w:r>
      <w:r w:rsidR="00321FD3" w:rsidRPr="000E7B4E">
        <w:rPr>
          <w:rFonts w:ascii="Times New Roman" w:eastAsia="Times New Roman" w:hAnsi="Times New Roman" w:cs="Times New Roman"/>
          <w:color w:val="222222"/>
        </w:rPr>
        <w:t xml:space="preserve"> excluded from analysis.</w:t>
      </w:r>
      <w:r w:rsidR="0010047A">
        <w:rPr>
          <w:rFonts w:ascii="Times New Roman" w:eastAsia="Times New Roman" w:hAnsi="Times New Roman" w:cs="Times New Roman"/>
          <w:color w:val="222222"/>
        </w:rPr>
        <w:t xml:space="preserve"> Note: </w:t>
      </w:r>
      <w:r w:rsidR="00F81138">
        <w:rPr>
          <w:rFonts w:ascii="Times New Roman" w:eastAsia="Times New Roman" w:hAnsi="Times New Roman" w:cs="Times New Roman"/>
          <w:color w:val="222222"/>
        </w:rPr>
        <w:t xml:space="preserve">Tips were smaller, so </w:t>
      </w:r>
      <w:r w:rsidR="0010047A">
        <w:rPr>
          <w:rFonts w:ascii="Times New Roman" w:eastAsia="Times New Roman" w:hAnsi="Times New Roman" w:cs="Times New Roman"/>
          <w:color w:val="222222"/>
        </w:rPr>
        <w:t>images above are not at the same scale</w:t>
      </w:r>
      <w:r w:rsidR="00F81138">
        <w:rPr>
          <w:rFonts w:ascii="Times New Roman" w:eastAsia="Times New Roman" w:hAnsi="Times New Roman" w:cs="Times New Roman"/>
          <w:color w:val="222222"/>
        </w:rPr>
        <w:t xml:space="preserve"> for ease of viewing.</w:t>
      </w:r>
      <w:r w:rsidR="0010047A">
        <w:rPr>
          <w:rFonts w:ascii="Times New Roman" w:eastAsia="Times New Roman" w:hAnsi="Times New Roman" w:cs="Times New Roman"/>
          <w:color w:val="222222"/>
        </w:rPr>
        <w:t xml:space="preserve"> </w:t>
      </w:r>
      <w:r w:rsidR="00321FD3" w:rsidRPr="000E7B4E">
        <w:rPr>
          <w:rFonts w:ascii="Times New Roman" w:eastAsia="Times New Roman" w:hAnsi="Times New Roman" w:cs="Times New Roman"/>
          <w:color w:val="222222"/>
        </w:rPr>
        <w:t xml:space="preserve">  </w:t>
      </w:r>
      <w:bookmarkStart w:id="20" w:name="Discussion"/>
    </w:p>
    <w:p w14:paraId="1629718E" w14:textId="1EC86ADF" w:rsidR="00663053" w:rsidRDefault="00663053" w:rsidP="00376956">
      <w:pPr>
        <w:rPr>
          <w:rFonts w:ascii="Times New Roman" w:eastAsia="Times New Roman" w:hAnsi="Times New Roman" w:cs="Times New Roman"/>
          <w:b/>
          <w:bCs/>
          <w:color w:val="222222"/>
        </w:rPr>
      </w:pPr>
      <w:r w:rsidRPr="003C23E4">
        <w:rPr>
          <w:rFonts w:ascii="Times New Roman" w:eastAsia="Times New Roman" w:hAnsi="Times New Roman" w:cs="Times New Roman"/>
          <w:b/>
          <w:bCs/>
          <w:color w:val="222222"/>
        </w:rPr>
        <w:lastRenderedPageBreak/>
        <w:t>Statistical Analyses</w:t>
      </w:r>
    </w:p>
    <w:p w14:paraId="09B8A3B7" w14:textId="77777777" w:rsidR="00B51BC2" w:rsidRPr="00376956" w:rsidRDefault="00B51BC2" w:rsidP="00376956">
      <w:pPr>
        <w:rPr>
          <w:rFonts w:ascii="Times New Roman" w:eastAsia="Times New Roman" w:hAnsi="Times New Roman" w:cs="Times New Roman"/>
          <w:color w:val="222222"/>
        </w:rPr>
      </w:pPr>
    </w:p>
    <w:p w14:paraId="40D3CB0D" w14:textId="0AADA45F" w:rsidR="0012660E" w:rsidRPr="00E76EEF" w:rsidRDefault="00CC6C9F" w:rsidP="00663053">
      <w:pPr>
        <w:spacing w:line="480" w:lineRule="auto"/>
        <w:rPr>
          <w:rFonts w:ascii="Times New Roman" w:eastAsia="Times New Roman" w:hAnsi="Times New Roman" w:cs="Times New Roman"/>
          <w:color w:val="222222"/>
          <w:lang w:val="haw-US"/>
        </w:rPr>
      </w:pPr>
      <w:r>
        <w:rPr>
          <w:rFonts w:ascii="Times New Roman" w:eastAsia="Times New Roman" w:hAnsi="Times New Roman" w:cs="Times New Roman"/>
          <w:color w:val="222222"/>
          <w:lang w:val="haw-US"/>
        </w:rPr>
        <w:tab/>
      </w:r>
      <w:r w:rsidR="00FC1ED7" w:rsidRPr="003C23E4">
        <w:rPr>
          <w:rFonts w:ascii="Times New Roman" w:eastAsia="Times New Roman" w:hAnsi="Times New Roman" w:cs="Times New Roman"/>
          <w:color w:val="222222"/>
          <w:lang w:val="haw-US"/>
        </w:rPr>
        <w:t>Residuals</w:t>
      </w:r>
      <w:r w:rsidR="00FC1ED7" w:rsidRPr="003C23E4">
        <w:rPr>
          <w:rFonts w:ascii="Times New Roman" w:eastAsia="Times New Roman" w:hAnsi="Times New Roman" w:cs="Times New Roman"/>
          <w:color w:val="222222"/>
        </w:rPr>
        <w:t xml:space="preserve"> were checked for normality</w:t>
      </w:r>
      <w:r w:rsidR="00FC1ED7" w:rsidRPr="003C23E4">
        <w:rPr>
          <w:rFonts w:ascii="Times New Roman" w:eastAsia="Times New Roman" w:hAnsi="Times New Roman" w:cs="Times New Roman"/>
          <w:color w:val="222222"/>
          <w:lang w:val="haw-US"/>
        </w:rPr>
        <w:t xml:space="preserve"> and confirmed with the Shapiro-Wilk test</w:t>
      </w:r>
      <w:r w:rsidR="00FC1ED7" w:rsidRPr="003C23E4">
        <w:rPr>
          <w:rFonts w:ascii="Times New Roman" w:eastAsia="Times New Roman" w:hAnsi="Times New Roman" w:cs="Times New Roman"/>
          <w:color w:val="222222"/>
        </w:rPr>
        <w:t xml:space="preserve"> and </w:t>
      </w:r>
      <w:r w:rsidR="00FC1ED7" w:rsidRPr="003C23E4">
        <w:rPr>
          <w:rFonts w:ascii="Times New Roman" w:eastAsia="Times New Roman" w:hAnsi="Times New Roman" w:cs="Times New Roman"/>
          <w:color w:val="222222"/>
          <w:lang w:val="haw-US"/>
        </w:rPr>
        <w:t>homogeniety of variance</w:t>
      </w:r>
      <w:r w:rsidR="00FC1ED7">
        <w:rPr>
          <w:rFonts w:ascii="Times New Roman" w:eastAsia="Times New Roman" w:hAnsi="Times New Roman" w:cs="Times New Roman"/>
          <w:color w:val="222222"/>
        </w:rPr>
        <w:t xml:space="preserve"> was confirmed</w:t>
      </w:r>
      <w:r w:rsidR="00FC1ED7" w:rsidRPr="003C23E4">
        <w:rPr>
          <w:rFonts w:ascii="Times New Roman" w:eastAsia="Times New Roman" w:hAnsi="Times New Roman" w:cs="Times New Roman"/>
          <w:color w:val="222222"/>
          <w:lang w:val="haw-US"/>
        </w:rPr>
        <w:t xml:space="preserve"> using </w:t>
      </w:r>
      <w:r w:rsidR="00FC1ED7">
        <w:rPr>
          <w:rFonts w:ascii="Times New Roman" w:eastAsia="Times New Roman" w:hAnsi="Times New Roman" w:cs="Times New Roman"/>
          <w:color w:val="222222"/>
        </w:rPr>
        <w:t>Levene’s</w:t>
      </w:r>
      <w:r w:rsidR="00FC1ED7" w:rsidRPr="003C23E4">
        <w:rPr>
          <w:rFonts w:ascii="Times New Roman" w:eastAsia="Times New Roman" w:hAnsi="Times New Roman" w:cs="Times New Roman"/>
          <w:color w:val="222222"/>
          <w:lang w:val="haw-US"/>
        </w:rPr>
        <w:t xml:space="preserve"> test</w:t>
      </w:r>
      <w:r w:rsidR="00FC1ED7">
        <w:rPr>
          <w:rFonts w:ascii="Times New Roman" w:eastAsia="Times New Roman" w:hAnsi="Times New Roman" w:cs="Times New Roman"/>
          <w:color w:val="222222"/>
        </w:rPr>
        <w:t xml:space="preserve">. </w:t>
      </w:r>
      <w:r w:rsidR="00F81138">
        <w:rPr>
          <w:rFonts w:ascii="Times New Roman" w:eastAsia="Times New Roman" w:hAnsi="Times New Roman" w:cs="Times New Roman"/>
          <w:color w:val="222222"/>
        </w:rPr>
        <w:t>Temperature and pH treatment</w:t>
      </w:r>
      <w:r w:rsidR="00FD5F1D">
        <w:rPr>
          <w:rFonts w:ascii="Times New Roman" w:eastAsia="Times New Roman" w:hAnsi="Times New Roman" w:cs="Times New Roman"/>
          <w:color w:val="222222"/>
          <w:lang w:val="haw-US"/>
        </w:rPr>
        <w:t xml:space="preserve"> </w:t>
      </w:r>
      <w:r w:rsidR="00FD5F1D">
        <w:rPr>
          <w:rFonts w:ascii="Times New Roman" w:eastAsia="Times New Roman" w:hAnsi="Times New Roman" w:cs="Times New Roman"/>
          <w:color w:val="222222"/>
        </w:rPr>
        <w:t>condition</w:t>
      </w:r>
      <w:r w:rsidR="00130B44">
        <w:rPr>
          <w:rFonts w:ascii="Times New Roman" w:eastAsia="Times New Roman" w:hAnsi="Times New Roman" w:cs="Times New Roman"/>
          <w:color w:val="222222"/>
        </w:rPr>
        <w:t xml:space="preserve"> data were not normal, so were analyzed using </w:t>
      </w:r>
      <w:r w:rsidR="004676AD">
        <w:rPr>
          <w:rFonts w:ascii="Times New Roman" w:eastAsia="Times New Roman" w:hAnsi="Times New Roman" w:cs="Times New Roman"/>
          <w:color w:val="222222"/>
          <w:lang w:val="haw-US"/>
        </w:rPr>
        <w:t>a</w:t>
      </w:r>
      <w:r w:rsidR="00130B44">
        <w:rPr>
          <w:rFonts w:ascii="Times New Roman" w:eastAsia="Times New Roman" w:hAnsi="Times New Roman" w:cs="Times New Roman"/>
          <w:color w:val="222222"/>
        </w:rPr>
        <w:t xml:space="preserve"> Kruskal-Wallis test. </w:t>
      </w:r>
      <w:r w:rsidR="00663053" w:rsidRPr="003C23E4">
        <w:rPr>
          <w:rFonts w:ascii="Times New Roman" w:eastAsia="Times New Roman" w:hAnsi="Times New Roman" w:cs="Times New Roman"/>
          <w:color w:val="222222"/>
          <w:lang w:val="haw-US"/>
        </w:rPr>
        <w:t xml:space="preserve">Effect of </w:t>
      </w:r>
      <w:r w:rsidR="00663053">
        <w:rPr>
          <w:rFonts w:ascii="Times New Roman" w:eastAsia="Times New Roman" w:hAnsi="Times New Roman" w:cs="Times New Roman"/>
          <w:color w:val="222222"/>
        </w:rPr>
        <w:t xml:space="preserve">temperature and pH </w:t>
      </w:r>
      <w:r w:rsidR="00663053" w:rsidRPr="003C23E4">
        <w:rPr>
          <w:rFonts w:ascii="Times New Roman" w:eastAsia="Times New Roman" w:hAnsi="Times New Roman" w:cs="Times New Roman"/>
          <w:color w:val="222222"/>
          <w:lang w:val="haw-US"/>
        </w:rPr>
        <w:t xml:space="preserve">treatments on </w:t>
      </w:r>
      <w:r w:rsidR="00663053" w:rsidRPr="003C23E4">
        <w:rPr>
          <w:rFonts w:ascii="Times New Roman" w:eastAsia="Times New Roman" w:hAnsi="Times New Roman" w:cs="Times New Roman"/>
          <w:color w:val="222222"/>
        </w:rPr>
        <w:t>growth (</w:t>
      </w:r>
      <w:r w:rsidR="00663053">
        <w:rPr>
          <w:rFonts w:ascii="Times New Roman" w:eastAsia="Times New Roman" w:hAnsi="Times New Roman" w:cs="Times New Roman"/>
          <w:color w:val="222222"/>
        </w:rPr>
        <w:t>%</w:t>
      </w:r>
      <w:r w:rsidR="00663053" w:rsidRPr="003C23E4">
        <w:rPr>
          <w:rFonts w:ascii="Times New Roman" w:eastAsia="Times New Roman" w:hAnsi="Times New Roman" w:cs="Times New Roman"/>
          <w:color w:val="222222"/>
        </w:rPr>
        <w:t>)</w:t>
      </w:r>
      <w:r w:rsidR="00663053" w:rsidRPr="003C23E4">
        <w:rPr>
          <w:rFonts w:ascii="Times New Roman" w:eastAsia="Times New Roman" w:hAnsi="Times New Roman" w:cs="Times New Roman"/>
          <w:color w:val="222222"/>
          <w:lang w:val="haw-US"/>
        </w:rPr>
        <w:t xml:space="preserve">, calcification </w:t>
      </w:r>
      <w:r w:rsidR="00663053">
        <w:rPr>
          <w:rFonts w:ascii="Times New Roman" w:eastAsia="Times New Roman" w:hAnsi="Times New Roman" w:cs="Times New Roman"/>
          <w:color w:val="222222"/>
        </w:rPr>
        <w:t>ratio</w:t>
      </w:r>
      <w:r w:rsidR="00663053" w:rsidRPr="003C23E4">
        <w:rPr>
          <w:rFonts w:ascii="Times New Roman" w:eastAsia="Times New Roman" w:hAnsi="Times New Roman" w:cs="Times New Roman"/>
          <w:color w:val="222222"/>
          <w:lang w:val="haw-US"/>
        </w:rPr>
        <w:t xml:space="preserve">, </w:t>
      </w:r>
      <w:r w:rsidR="00663053">
        <w:rPr>
          <w:rFonts w:ascii="Times New Roman" w:eastAsia="Times New Roman" w:hAnsi="Times New Roman" w:cs="Times New Roman"/>
          <w:color w:val="222222"/>
        </w:rPr>
        <w:t xml:space="preserve">and </w:t>
      </w:r>
      <w:r w:rsidR="00663053" w:rsidRPr="003C23E4">
        <w:rPr>
          <w:rFonts w:ascii="Times New Roman" w:eastAsia="Times New Roman" w:hAnsi="Times New Roman" w:cs="Times New Roman"/>
          <w:color w:val="222222"/>
          <w:lang w:val="haw-US"/>
        </w:rPr>
        <w:t>relative spine length</w:t>
      </w:r>
      <w:r w:rsidR="00F316A7">
        <w:rPr>
          <w:rFonts w:ascii="Times New Roman" w:eastAsia="Times New Roman" w:hAnsi="Times New Roman" w:cs="Times New Roman"/>
          <w:color w:val="222222"/>
        </w:rPr>
        <w:t xml:space="preserve"> (</w:t>
      </w:r>
      <w:r w:rsidR="008B482E">
        <w:rPr>
          <w:rFonts w:ascii="Times New Roman" w:eastAsia="Times New Roman" w:hAnsi="Times New Roman" w:cs="Times New Roman"/>
          <w:color w:val="222222"/>
          <w:lang w:val="haw-US"/>
        </w:rPr>
        <w:t>% of TD</w:t>
      </w:r>
      <w:r w:rsidR="00F316A7">
        <w:rPr>
          <w:rFonts w:ascii="Times New Roman" w:eastAsia="Times New Roman" w:hAnsi="Times New Roman" w:cs="Times New Roman"/>
          <w:color w:val="222222"/>
        </w:rPr>
        <w:t>)</w:t>
      </w:r>
      <w:r w:rsidR="00663053" w:rsidRPr="003C23E4">
        <w:rPr>
          <w:rFonts w:ascii="Times New Roman" w:eastAsia="Times New Roman" w:hAnsi="Times New Roman" w:cs="Times New Roman"/>
          <w:color w:val="222222"/>
          <w:lang w:val="haw-US"/>
        </w:rPr>
        <w:t xml:space="preserve"> were analysed using linear mixe</w:t>
      </w:r>
      <w:r w:rsidR="00663053">
        <w:rPr>
          <w:rFonts w:ascii="Times New Roman" w:eastAsia="Times New Roman" w:hAnsi="Times New Roman" w:cs="Times New Roman"/>
          <w:color w:val="222222"/>
        </w:rPr>
        <w:t xml:space="preserve">d </w:t>
      </w:r>
      <w:r w:rsidR="00663053" w:rsidRPr="003C23E4">
        <w:rPr>
          <w:rFonts w:ascii="Times New Roman" w:eastAsia="Times New Roman" w:hAnsi="Times New Roman" w:cs="Times New Roman"/>
          <w:color w:val="222222"/>
          <w:lang w:val="haw-US"/>
        </w:rPr>
        <w:t>effect</w:t>
      </w:r>
      <w:r w:rsidR="00663053">
        <w:rPr>
          <w:rFonts w:ascii="Times New Roman" w:eastAsia="Times New Roman" w:hAnsi="Times New Roman" w:cs="Times New Roman"/>
          <w:color w:val="222222"/>
        </w:rPr>
        <w:t>s</w:t>
      </w:r>
      <w:r w:rsidR="00663053" w:rsidRPr="003C23E4">
        <w:rPr>
          <w:rFonts w:ascii="Times New Roman" w:eastAsia="Times New Roman" w:hAnsi="Times New Roman" w:cs="Times New Roman"/>
          <w:color w:val="222222"/>
          <w:lang w:val="haw-US"/>
        </w:rPr>
        <w:t xml:space="preserve"> model</w:t>
      </w:r>
      <w:r w:rsidR="00663053">
        <w:rPr>
          <w:rFonts w:ascii="Times New Roman" w:eastAsia="Times New Roman" w:hAnsi="Times New Roman" w:cs="Times New Roman"/>
          <w:color w:val="222222"/>
        </w:rPr>
        <w:t>s</w:t>
      </w:r>
      <w:r w:rsidR="00663053" w:rsidRPr="003C23E4">
        <w:rPr>
          <w:rFonts w:ascii="Times New Roman" w:eastAsia="Times New Roman" w:hAnsi="Times New Roman" w:cs="Times New Roman"/>
          <w:color w:val="222222"/>
          <w:lang w:val="haw-US"/>
        </w:rPr>
        <w:t xml:space="preserve"> in the </w:t>
      </w:r>
      <w:r w:rsidR="00663053" w:rsidRPr="003C23E4">
        <w:rPr>
          <w:rFonts w:ascii="Times New Roman" w:eastAsia="Times New Roman" w:hAnsi="Times New Roman" w:cs="Times New Roman"/>
          <w:i/>
          <w:iCs/>
          <w:color w:val="222222"/>
          <w:lang w:val="haw-US"/>
        </w:rPr>
        <w:t>lme4</w:t>
      </w:r>
      <w:r w:rsidR="00663053" w:rsidRPr="003C23E4">
        <w:rPr>
          <w:rFonts w:ascii="Times New Roman" w:eastAsia="Times New Roman" w:hAnsi="Times New Roman" w:cs="Times New Roman"/>
          <w:color w:val="222222"/>
          <w:lang w:val="haw-US"/>
        </w:rPr>
        <w:t xml:space="preserve"> package </w:t>
      </w:r>
      <w:r w:rsidR="00663053" w:rsidRPr="003C23E4">
        <w:rPr>
          <w:rFonts w:ascii="Times New Roman" w:eastAsia="Times New Roman" w:hAnsi="Times New Roman" w:cs="Times New Roman"/>
          <w:color w:val="222222"/>
          <w:lang w:val="haw-US"/>
        </w:rPr>
        <w:fldChar w:fldCharType="begin" w:fldLock="1"/>
      </w:r>
      <w:r w:rsidR="00663053" w:rsidRPr="003C23E4">
        <w:rPr>
          <w:rFonts w:ascii="Times New Roman" w:eastAsia="Times New Roman" w:hAnsi="Times New Roman" w:cs="Times New Roman"/>
          <w:color w:val="222222"/>
          <w:lang w:val="haw-US"/>
        </w:rPr>
        <w:instrText>ADDIN CSL_CITATION {"citationItems":[{"id":"ITEM-1","itemData":{"DOI":"10.18637/jss.v067.i01","ISSN":"15487660","abstract":"Maximum likelihood or restricted maximum likelihood (REML) estimates of the parameters in linear mixed-effects models can be determined using the lmer function in the lme4 package for R. As for most model-fitting functions in R, the model is described in an lmer call by a formula, in this case including both fixed- and random-effects terms. The formula and data together determine a numerical representation of the model from which the profiled deviance or the profiled REML criterion can be evaluated as a function of some of the model parameters. The appropriate criterion is optimized, using one of the constrained optimization functions in R, to provide the parameter estimates. We describe the structure of the model, the steps in evaluating the profiled deviance or REML criterion, and the structure of classes or types that represents such a model. Sufficient detail is included to allow specialization of these structures by users who wish to write functions to fit specialized linear mixed models, such as models incorporating pedigrees or smoothing splines, that are not easily expressible in the formula language used by lmer.","author":[{"dropping-particle":"","family":"Bates","given":"Douglas","non-dropping-particle":"","parse-names":false,"suffix":""},{"dropping-particle":"","family":"Mächler","given":"Martin","non-dropping-particle":"","parse-names":false,"suffix":""},{"dropping-particle":"","family":"Bolker","given":"Benjamin M.","non-dropping-particle":"","parse-names":false,"suffix":""},{"dropping-particle":"","family":"Walker","given":"Steven C.","non-dropping-particle":"","parse-names":false,"suffix":""}],"container-title":"Journal of Statistical Software","id":"ITEM-1","issue":"1","issued":{"date-parts":[["2015"]]},"title":"Fitting linear mixed-effects models using lme4","type":"article-journal","volume":"67"},"uris":["http://www.mendeley.com/documents/?uuid=7c4687d8-d36a-4352-af8b-6582fe303e14"]}],"mendeley":{"formattedCitation":"(Bates, Mächler, Bolker, &amp; Walker, 2015)","manualFormatting":"(Bates, et al. 2015)","plainTextFormattedCitation":"(Bates, Mächler, Bolker, &amp; Walker, 2015)","previouslyFormattedCitation":"(Bates, Mächler, Bolker, &amp; Walker, 2015)"},"properties":{"noteIndex":0},"schema":"https://github.com/citation-style-language/schema/raw/master/csl-citation.json"}</w:instrText>
      </w:r>
      <w:r w:rsidR="00663053" w:rsidRPr="003C23E4">
        <w:rPr>
          <w:rFonts w:ascii="Times New Roman" w:eastAsia="Times New Roman" w:hAnsi="Times New Roman" w:cs="Times New Roman"/>
          <w:color w:val="222222"/>
          <w:lang w:val="haw-US"/>
        </w:rPr>
        <w:fldChar w:fldCharType="separate"/>
      </w:r>
      <w:r w:rsidR="00663053" w:rsidRPr="003C23E4">
        <w:rPr>
          <w:rFonts w:ascii="Times New Roman" w:eastAsia="Times New Roman" w:hAnsi="Times New Roman" w:cs="Times New Roman"/>
          <w:noProof/>
          <w:color w:val="222222"/>
          <w:lang w:val="haw-US"/>
        </w:rPr>
        <w:t>(Bates, et al. 2015)</w:t>
      </w:r>
      <w:r w:rsidR="00663053" w:rsidRPr="003C23E4">
        <w:rPr>
          <w:rFonts w:ascii="Times New Roman" w:eastAsia="Times New Roman" w:hAnsi="Times New Roman" w:cs="Times New Roman"/>
          <w:color w:val="222222"/>
          <w:lang w:val="haw-US"/>
        </w:rPr>
        <w:fldChar w:fldCharType="end"/>
      </w:r>
      <w:r w:rsidR="00663053">
        <w:rPr>
          <w:rFonts w:ascii="Times New Roman" w:eastAsia="Times New Roman" w:hAnsi="Times New Roman" w:cs="Times New Roman"/>
          <w:color w:val="222222"/>
        </w:rPr>
        <w:t xml:space="preserve"> in R Statistical Programming </w:t>
      </w:r>
      <w:r w:rsidR="00663053">
        <w:rPr>
          <w:rFonts w:ascii="Times New Roman" w:eastAsia="Times New Roman" w:hAnsi="Times New Roman" w:cs="Times New Roman"/>
          <w:color w:val="222222"/>
        </w:rPr>
        <w:fldChar w:fldCharType="begin" w:fldLock="1"/>
      </w:r>
      <w:r w:rsidR="00445881">
        <w:rPr>
          <w:rFonts w:ascii="Times New Roman" w:eastAsia="Times New Roman" w:hAnsi="Times New Roman" w:cs="Times New Roman"/>
          <w:color w:val="222222"/>
        </w:rPr>
        <w:instrText>ADDIN CSL_CITATION {"citationItems":[{"id":"ITEM-1","itemData":{"author":[{"dropping-particle":"","family":"Team","given":"R Core","non-dropping-particle":"","parse-names":false,"suffix":""}],"id":"ITEM-1","issued":{"date-parts":[["2018"]]},"publisher":"R Foundation for Statistical Computing","publisher-place":"Vienna, Austria.","title":"R: A language and environment for statistical computing.","type":"article"},"uris":["http://www.mendeley.com/documents/?uuid=b58640a7-0d71-4d60-bba0-ea3623303914"]}],"mendeley":{"formattedCitation":"(Team, 2018)","manualFormatting":"(R Core Team, 2018)","plainTextFormattedCitation":"(Team, 2018)","previouslyFormattedCitation":"(Team, 2018)"},"properties":{"noteIndex":0},"schema":"https://github.com/citation-style-language/schema/raw/master/csl-citation.json"}</w:instrText>
      </w:r>
      <w:r w:rsidR="00663053">
        <w:rPr>
          <w:rFonts w:ascii="Times New Roman" w:eastAsia="Times New Roman" w:hAnsi="Times New Roman" w:cs="Times New Roman"/>
          <w:color w:val="222222"/>
        </w:rPr>
        <w:fldChar w:fldCharType="separate"/>
      </w:r>
      <w:r w:rsidR="00663053" w:rsidRPr="00B82721">
        <w:rPr>
          <w:rFonts w:ascii="Times New Roman" w:eastAsia="Times New Roman" w:hAnsi="Times New Roman" w:cs="Times New Roman"/>
          <w:noProof/>
          <w:color w:val="222222"/>
        </w:rPr>
        <w:t>(</w:t>
      </w:r>
      <w:r w:rsidR="00663053">
        <w:rPr>
          <w:rFonts w:ascii="Times New Roman" w:eastAsia="Times New Roman" w:hAnsi="Times New Roman" w:cs="Times New Roman"/>
          <w:noProof/>
          <w:color w:val="222222"/>
        </w:rPr>
        <w:t xml:space="preserve">R Core </w:t>
      </w:r>
      <w:r w:rsidR="00663053" w:rsidRPr="00B82721">
        <w:rPr>
          <w:rFonts w:ascii="Times New Roman" w:eastAsia="Times New Roman" w:hAnsi="Times New Roman" w:cs="Times New Roman"/>
          <w:noProof/>
          <w:color w:val="222222"/>
        </w:rPr>
        <w:t>Team, 2018)</w:t>
      </w:r>
      <w:r w:rsidR="00663053">
        <w:rPr>
          <w:rFonts w:ascii="Times New Roman" w:eastAsia="Times New Roman" w:hAnsi="Times New Roman" w:cs="Times New Roman"/>
          <w:color w:val="222222"/>
        </w:rPr>
        <w:fldChar w:fldCharType="end"/>
      </w:r>
      <w:r w:rsidR="00663053">
        <w:rPr>
          <w:rFonts w:ascii="Times New Roman" w:eastAsia="Times New Roman" w:hAnsi="Times New Roman" w:cs="Times New Roman"/>
          <w:color w:val="222222"/>
        </w:rPr>
        <w:t>. T</w:t>
      </w:r>
      <w:r w:rsidR="00663053" w:rsidRPr="003C23E4">
        <w:rPr>
          <w:rFonts w:ascii="Times New Roman" w:eastAsia="Times New Roman" w:hAnsi="Times New Roman" w:cs="Times New Roman"/>
          <w:color w:val="222222"/>
          <w:lang w:val="haw-US"/>
        </w:rPr>
        <w:t>emperature and pH</w:t>
      </w:r>
      <w:r w:rsidR="00663053">
        <w:rPr>
          <w:rFonts w:ascii="Times New Roman" w:eastAsia="Times New Roman" w:hAnsi="Times New Roman" w:cs="Times New Roman"/>
          <w:color w:val="222222"/>
        </w:rPr>
        <w:t xml:space="preserve"> were</w:t>
      </w:r>
      <w:r w:rsidR="00663053" w:rsidRPr="003C23E4">
        <w:rPr>
          <w:rFonts w:ascii="Times New Roman" w:eastAsia="Times New Roman" w:hAnsi="Times New Roman" w:cs="Times New Roman"/>
          <w:color w:val="222222"/>
          <w:lang w:val="haw-US"/>
        </w:rPr>
        <w:t xml:space="preserve"> </w:t>
      </w:r>
      <w:r w:rsidR="00663053">
        <w:rPr>
          <w:rFonts w:ascii="Times New Roman" w:eastAsia="Times New Roman" w:hAnsi="Times New Roman" w:cs="Times New Roman"/>
          <w:color w:val="222222"/>
        </w:rPr>
        <w:t xml:space="preserve">included as </w:t>
      </w:r>
      <w:r w:rsidR="00663053" w:rsidRPr="003C23E4">
        <w:rPr>
          <w:rFonts w:ascii="Times New Roman" w:eastAsia="Times New Roman" w:hAnsi="Times New Roman" w:cs="Times New Roman"/>
          <w:color w:val="222222"/>
          <w:lang w:val="haw-US"/>
        </w:rPr>
        <w:t xml:space="preserve">fixed </w:t>
      </w:r>
      <w:r w:rsidR="00663053">
        <w:rPr>
          <w:rFonts w:ascii="Times New Roman" w:eastAsia="Times New Roman" w:hAnsi="Times New Roman" w:cs="Times New Roman"/>
          <w:color w:val="222222"/>
        </w:rPr>
        <w:t>factors with individual urchin included as a random effect. Significance of effects was determined using a t</w:t>
      </w:r>
      <w:r w:rsidR="00663053" w:rsidRPr="00B45D4F">
        <w:rPr>
          <w:rFonts w:ascii="Times New Roman" w:eastAsia="Times New Roman" w:hAnsi="Times New Roman" w:cs="Times New Roman"/>
          <w:color w:val="222222"/>
        </w:rPr>
        <w:t>ype II</w:t>
      </w:r>
      <w:r w:rsidR="00663053">
        <w:rPr>
          <w:rFonts w:ascii="Times New Roman" w:eastAsia="Times New Roman" w:hAnsi="Times New Roman" w:cs="Times New Roman"/>
          <w:color w:val="222222"/>
        </w:rPr>
        <w:t xml:space="preserve"> a</w:t>
      </w:r>
      <w:r w:rsidR="00663053" w:rsidRPr="00B45D4F">
        <w:rPr>
          <w:rFonts w:ascii="Times New Roman" w:eastAsia="Times New Roman" w:hAnsi="Times New Roman" w:cs="Times New Roman"/>
          <w:color w:val="222222"/>
        </w:rPr>
        <w:t xml:space="preserve">nalysis of </w:t>
      </w:r>
      <w:r w:rsidR="00367556">
        <w:rPr>
          <w:rFonts w:ascii="Times New Roman" w:eastAsia="Times New Roman" w:hAnsi="Times New Roman" w:cs="Times New Roman"/>
          <w:color w:val="222222"/>
          <w:lang w:val="haw-US"/>
        </w:rPr>
        <w:t>variance (ANOVA) producing a deviance</w:t>
      </w:r>
      <w:r w:rsidR="00663053" w:rsidRPr="00B45D4F">
        <w:rPr>
          <w:rFonts w:ascii="Times New Roman" w:eastAsia="Times New Roman" w:hAnsi="Times New Roman" w:cs="Times New Roman"/>
          <w:color w:val="222222"/>
        </w:rPr>
        <w:t xml:space="preserve"> </w:t>
      </w:r>
      <w:r w:rsidR="00663053">
        <w:rPr>
          <w:rFonts w:ascii="Times New Roman" w:eastAsia="Times New Roman" w:hAnsi="Times New Roman" w:cs="Times New Roman"/>
          <w:color w:val="222222"/>
        </w:rPr>
        <w:t>t</w:t>
      </w:r>
      <w:r w:rsidR="00663053" w:rsidRPr="00B45D4F">
        <w:rPr>
          <w:rFonts w:ascii="Times New Roman" w:eastAsia="Times New Roman" w:hAnsi="Times New Roman" w:cs="Times New Roman"/>
          <w:color w:val="222222"/>
        </w:rPr>
        <w:t xml:space="preserve">able </w:t>
      </w:r>
      <w:r w:rsidR="00663053">
        <w:rPr>
          <w:rFonts w:ascii="Times New Roman" w:eastAsia="Times New Roman" w:hAnsi="Times New Roman" w:cs="Times New Roman"/>
          <w:color w:val="222222"/>
        </w:rPr>
        <w:t xml:space="preserve">with </w:t>
      </w:r>
      <w:r w:rsidR="00663053" w:rsidRPr="00B45D4F">
        <w:rPr>
          <w:rFonts w:ascii="Times New Roman" w:eastAsia="Times New Roman" w:hAnsi="Times New Roman" w:cs="Times New Roman"/>
          <w:color w:val="222222"/>
        </w:rPr>
        <w:t>Wald chi</w:t>
      </w:r>
      <w:r w:rsidR="00663053">
        <w:rPr>
          <w:rFonts w:ascii="Times New Roman" w:eastAsia="Times New Roman" w:hAnsi="Times New Roman" w:cs="Times New Roman"/>
          <w:color w:val="222222"/>
        </w:rPr>
        <w:t>-</w:t>
      </w:r>
      <w:r w:rsidR="00663053" w:rsidRPr="00B45D4F">
        <w:rPr>
          <w:rFonts w:ascii="Times New Roman" w:eastAsia="Times New Roman" w:hAnsi="Times New Roman" w:cs="Times New Roman"/>
          <w:color w:val="222222"/>
        </w:rPr>
        <w:t>square tests</w:t>
      </w:r>
      <w:r w:rsidR="00663053">
        <w:rPr>
          <w:rFonts w:ascii="Times New Roman" w:eastAsia="Times New Roman" w:hAnsi="Times New Roman" w:cs="Times New Roman"/>
          <w:color w:val="222222"/>
        </w:rPr>
        <w:t xml:space="preserve"> in the </w:t>
      </w:r>
      <w:r w:rsidR="00663053" w:rsidRPr="00F61C5E">
        <w:rPr>
          <w:rFonts w:ascii="Times New Roman" w:eastAsia="Times New Roman" w:hAnsi="Times New Roman" w:cs="Times New Roman"/>
          <w:i/>
          <w:iCs/>
          <w:color w:val="222222"/>
        </w:rPr>
        <w:t>car</w:t>
      </w:r>
      <w:r w:rsidR="00663053">
        <w:rPr>
          <w:rFonts w:ascii="Times New Roman" w:eastAsia="Times New Roman" w:hAnsi="Times New Roman" w:cs="Times New Roman"/>
          <w:color w:val="222222"/>
        </w:rPr>
        <w:t xml:space="preserve"> package </w:t>
      </w:r>
      <w:r w:rsidR="00663053" w:rsidRPr="003C23E4">
        <w:rPr>
          <w:rFonts w:ascii="Times New Roman" w:eastAsia="Times New Roman" w:hAnsi="Times New Roman" w:cs="Times New Roman"/>
          <w:color w:val="222222"/>
          <w:lang w:val="haw-US"/>
        </w:rPr>
        <w:fldChar w:fldCharType="begin" w:fldLock="1"/>
      </w:r>
      <w:r w:rsidR="00663053">
        <w:rPr>
          <w:rFonts w:ascii="Times New Roman" w:eastAsia="Times New Roman" w:hAnsi="Times New Roman" w:cs="Times New Roman"/>
          <w:color w:val="222222"/>
          <w:lang w:val="haw-US"/>
        </w:rPr>
        <w:instrText>ADDIN CSL_CITATION {"citationItems":[{"id":"ITEM-1","itemData":{"ISSN":"9781412975148","abstract":"This is a broad introduction to the R statistical computing environment in the context of applied regression analysis. It is a thoroughly updated edition of John Fox’s bestselling text An R and S-Plus Companion to Applied Regression (SAGE, 2002). The Second Edition is intended as a companion to any course on modern applied regression analysis. The authors provide a step-by-step guide to using the high-quality free statistical software R, an emphasis on integrating statistical computing in R with the practice of data analysis, coverage of generalized linear models, enhanced coverage of R graphics and programming, and substantial web-based support materials.","author":[{"dropping-particle":"","family":"Fox","given":"John","non-dropping-particle":"","parse-names":false,"suffix":""},{"dropping-particle":"","family":"Weisberg","given":"Sanford","non-dropping-particle":"","parse-names":false,"suffix":""}],"container-title":"Thousand Oaks CA: Sage.","id":"ITEM-1","issue":"September 2012","issued":{"date-parts":[["2019"]]},"page":"2016","title":"An {R} Companion to Applied Regression, Third Edition","type":"article-journal"},"uris":["http://www.mendeley.com/documents/?uuid=28480200-d16e-4bb4-bb04-508137a22c6b"]}],"mendeley":{"formattedCitation":"(Fox &amp; Weisberg, 2019)","manualFormatting":"(Fox et al. 2019)","plainTextFormattedCitation":"(Fox &amp; Weisberg, 2019)","previouslyFormattedCitation":"(Fox &amp; Weisberg, 2019)"},"properties":{"noteIndex":0},"schema":"https://github.com/citation-style-language/schema/raw/master/csl-citation.json"}</w:instrText>
      </w:r>
      <w:r w:rsidR="00663053" w:rsidRPr="003C23E4">
        <w:rPr>
          <w:rFonts w:ascii="Times New Roman" w:eastAsia="Times New Roman" w:hAnsi="Times New Roman" w:cs="Times New Roman"/>
          <w:color w:val="222222"/>
          <w:lang w:val="haw-US"/>
        </w:rPr>
        <w:fldChar w:fldCharType="separate"/>
      </w:r>
      <w:r w:rsidR="00663053" w:rsidRPr="00F60740">
        <w:rPr>
          <w:rFonts w:ascii="Times New Roman" w:eastAsia="Times New Roman" w:hAnsi="Times New Roman" w:cs="Times New Roman"/>
          <w:noProof/>
          <w:color w:val="222222"/>
          <w:lang w:val="haw-US"/>
        </w:rPr>
        <w:t xml:space="preserve">(Fox </w:t>
      </w:r>
      <w:r w:rsidR="00663053">
        <w:rPr>
          <w:rFonts w:ascii="Times New Roman" w:eastAsia="Times New Roman" w:hAnsi="Times New Roman" w:cs="Times New Roman"/>
          <w:noProof/>
          <w:color w:val="222222"/>
        </w:rPr>
        <w:t>et al.</w:t>
      </w:r>
      <w:r w:rsidR="00663053" w:rsidRPr="00F60740">
        <w:rPr>
          <w:rFonts w:ascii="Times New Roman" w:eastAsia="Times New Roman" w:hAnsi="Times New Roman" w:cs="Times New Roman"/>
          <w:noProof/>
          <w:color w:val="222222"/>
          <w:lang w:val="haw-US"/>
        </w:rPr>
        <w:t xml:space="preserve"> 2019)</w:t>
      </w:r>
      <w:r w:rsidR="00663053" w:rsidRPr="003C23E4">
        <w:rPr>
          <w:rFonts w:ascii="Times New Roman" w:eastAsia="Times New Roman" w:hAnsi="Times New Roman" w:cs="Times New Roman"/>
          <w:color w:val="222222"/>
          <w:lang w:val="haw-US"/>
        </w:rPr>
        <w:fldChar w:fldCharType="end"/>
      </w:r>
      <w:r w:rsidR="00663053">
        <w:rPr>
          <w:rFonts w:ascii="Times New Roman" w:eastAsia="Times New Roman" w:hAnsi="Times New Roman" w:cs="Times New Roman"/>
          <w:color w:val="222222"/>
          <w:lang w:val="haw-US"/>
        </w:rPr>
        <w:t xml:space="preserve">. </w:t>
      </w:r>
      <w:r w:rsidR="00663053" w:rsidRPr="003C23E4">
        <w:rPr>
          <w:rFonts w:ascii="Times New Roman" w:eastAsia="Times New Roman" w:hAnsi="Times New Roman" w:cs="Times New Roman"/>
          <w:color w:val="222222"/>
          <w:lang w:val="haw-US"/>
        </w:rPr>
        <w:t>Alpha was set to 0.05 for all analyses</w:t>
      </w:r>
      <w:r w:rsidR="00663053" w:rsidRPr="003C23E4">
        <w:rPr>
          <w:rFonts w:ascii="Times New Roman" w:eastAsia="Times New Roman" w:hAnsi="Times New Roman" w:cs="Times New Roman"/>
          <w:color w:val="222222"/>
        </w:rPr>
        <w:t xml:space="preserve">. </w:t>
      </w:r>
      <w:r w:rsidR="00663053">
        <w:rPr>
          <w:rFonts w:ascii="Times New Roman" w:eastAsia="Times New Roman" w:hAnsi="Times New Roman" w:cs="Times New Roman"/>
          <w:color w:val="222222"/>
        </w:rPr>
        <w:t xml:space="preserve">Analysis of dropped spines was conducted using a Kruskal-Wallis test </w:t>
      </w:r>
      <w:r w:rsidR="00663053">
        <w:rPr>
          <w:rFonts w:ascii="Times New Roman" w:eastAsia="Times New Roman" w:hAnsi="Times New Roman" w:cs="Times New Roman"/>
          <w:color w:val="222222"/>
        </w:rPr>
        <w:fldChar w:fldCharType="begin" w:fldLock="1"/>
      </w:r>
      <w:r w:rsidR="00663053">
        <w:rPr>
          <w:rFonts w:ascii="Times New Roman" w:eastAsia="Times New Roman" w:hAnsi="Times New Roman" w:cs="Times New Roman"/>
          <w:color w:val="222222"/>
        </w:rPr>
        <w:instrText>ADDIN CSL_CITATION {"citationItems":[{"id":"ITEM-1","itemData":{"abstract":"Description Computes Dunn's test (1964) for stochastic dominance and reports the re-sults among multiple pairwise comparisons after a Kruskal-Wallis test for stochastic domi-nance among k groups (Kruskal and Wallis, 1952). The interpretation of stochastic domi-nance requires an assump-tion that the CDF of one group does not cross the CDF of the other. 'dunn.test' makes k(k-1)/2 multiple pairwise comparisons based on Dunn's z-test-statistic approximations to the ac-tual rank statistics. The null hypothesis for each pairwise comparison is that the probabil-ity of observing a randomly selected value from the first group that is larger than a randomly se-lected value from the second group equals one half; this null hypothesis corre-sponds to that of the Wilcoxon-Mann-Whitney rank-sum test. Like the rank-sum test, if the data can be assumed to be continuous, and the distributions are assumed identi-cal except for a difference in location, Dunn's test may be understood as a test for median differ-ence. 'dunn.test' accounts for tied ranks.","author":[{"dropping-particle":"","family":"Alexis Dinno","given":"Author","non-dropping-particle":"","parse-names":false,"suffix":""},{"dropping-particle":"","family":"Alexis Dinno","given":"Maintainer","non-dropping-particle":"","parse-names":false,"suffix":""}],"id":"ITEM-1","issued":{"date-parts":[["2017"]]},"page":"1-7","title":"Title Dunn's Test of Multiple Comparisons Using Rank Sums","type":"article-journal"},"uris":["http://www.mendeley.com/documents/?uuid=b38f93f2-7e32-481e-83d3-d3c3ee4883a6"]}],"mendeley":{"formattedCitation":"(Alexis Dinno &amp; Alexis Dinno, 2017)","manualFormatting":"(Alexis Dinno, 2017)","plainTextFormattedCitation":"(Alexis Dinno &amp; Alexis Dinno, 2017)","previouslyFormattedCitation":"(Alexis Dinno &amp; Alexis Dinno, 2017)"},"properties":{"noteIndex":0},"schema":"https://github.com/citation-style-language/schema/raw/master/csl-citation.json"}</w:instrText>
      </w:r>
      <w:r w:rsidR="00663053">
        <w:rPr>
          <w:rFonts w:ascii="Times New Roman" w:eastAsia="Times New Roman" w:hAnsi="Times New Roman" w:cs="Times New Roman"/>
          <w:color w:val="222222"/>
        </w:rPr>
        <w:fldChar w:fldCharType="separate"/>
      </w:r>
      <w:r w:rsidR="00663053" w:rsidRPr="00597577">
        <w:rPr>
          <w:rFonts w:ascii="Times New Roman" w:eastAsia="Times New Roman" w:hAnsi="Times New Roman" w:cs="Times New Roman"/>
          <w:noProof/>
          <w:color w:val="222222"/>
        </w:rPr>
        <w:t>(Alexis Dinn</w:t>
      </w:r>
      <w:r w:rsidR="00663053">
        <w:rPr>
          <w:rFonts w:ascii="Times New Roman" w:eastAsia="Times New Roman" w:hAnsi="Times New Roman" w:cs="Times New Roman"/>
          <w:noProof/>
          <w:color w:val="222222"/>
        </w:rPr>
        <w:t>o</w:t>
      </w:r>
      <w:r w:rsidR="00663053" w:rsidRPr="00597577">
        <w:rPr>
          <w:rFonts w:ascii="Times New Roman" w:eastAsia="Times New Roman" w:hAnsi="Times New Roman" w:cs="Times New Roman"/>
          <w:noProof/>
          <w:color w:val="222222"/>
        </w:rPr>
        <w:t>, 2017)</w:t>
      </w:r>
      <w:r w:rsidR="00663053">
        <w:rPr>
          <w:rFonts w:ascii="Times New Roman" w:eastAsia="Times New Roman" w:hAnsi="Times New Roman" w:cs="Times New Roman"/>
          <w:color w:val="222222"/>
        </w:rPr>
        <w:fldChar w:fldCharType="end"/>
      </w:r>
      <w:r w:rsidR="00663053">
        <w:rPr>
          <w:rFonts w:ascii="Times New Roman" w:eastAsia="Times New Roman" w:hAnsi="Times New Roman" w:cs="Times New Roman"/>
          <w:color w:val="222222"/>
        </w:rPr>
        <w:t xml:space="preserve"> as the normality assumption was violated. </w:t>
      </w:r>
      <w:r w:rsidR="00663053" w:rsidRPr="003C23E4">
        <w:rPr>
          <w:rFonts w:ascii="Times New Roman" w:eastAsia="Times New Roman" w:hAnsi="Times New Roman" w:cs="Times New Roman"/>
          <w:color w:val="222222"/>
        </w:rPr>
        <w:t xml:space="preserve">Data </w:t>
      </w:r>
      <w:r w:rsidR="00663053">
        <w:rPr>
          <w:rFonts w:ascii="Times New Roman" w:eastAsia="Times New Roman" w:hAnsi="Times New Roman" w:cs="Times New Roman"/>
          <w:color w:val="222222"/>
        </w:rPr>
        <w:t xml:space="preserve">visualization and </w:t>
      </w:r>
      <w:r w:rsidR="00663053" w:rsidRPr="003C23E4">
        <w:rPr>
          <w:rFonts w:ascii="Times New Roman" w:eastAsia="Times New Roman" w:hAnsi="Times New Roman" w:cs="Times New Roman"/>
          <w:color w:val="222222"/>
        </w:rPr>
        <w:t xml:space="preserve">analysis was conducted using the programs JMP® Pro 13.1.0 </w:t>
      </w:r>
      <w:r w:rsidR="00663053">
        <w:rPr>
          <w:rFonts w:ascii="Times New Roman" w:eastAsia="Times New Roman" w:hAnsi="Times New Roman" w:cs="Times New Roman"/>
          <w:color w:val="222222"/>
        </w:rPr>
        <w:fldChar w:fldCharType="begin" w:fldLock="1"/>
      </w:r>
      <w:r w:rsidR="00663053">
        <w:rPr>
          <w:rFonts w:ascii="Times New Roman" w:eastAsia="Times New Roman" w:hAnsi="Times New Roman" w:cs="Times New Roman"/>
          <w:color w:val="222222"/>
        </w:rPr>
        <w:instrText>ADDIN CSL_CITATION {"citationItems":[{"id":"ITEM-1","itemData":{"author":[{"dropping-particle":"","family":"Inc.","given":"SAS Institute","non-dropping-particle":"","parse-names":false,"suffix":""}],"id":"ITEM-1","issued":{"date-parts":[["2019"]]},"number":"13.1.0","publisher-place":"Cary, NC","title":"JMP","type":"article"},"uris":["http://www.mendeley.com/documents/?uuid=d46390b0-21a3-4c84-a176-bfac3121659f"]}],"mendeley":{"formattedCitation":"(Inc., 2019)","manualFormatting":"(SAS Institute Inc., 2019)","plainTextFormattedCitation":"(Inc., 2019)","previouslyFormattedCitation":"(Inc., 2019)"},"properties":{"noteIndex":0},"schema":"https://github.com/citation-style-language/schema/raw/master/csl-citation.json"}</w:instrText>
      </w:r>
      <w:r w:rsidR="00663053">
        <w:rPr>
          <w:rFonts w:ascii="Times New Roman" w:eastAsia="Times New Roman" w:hAnsi="Times New Roman" w:cs="Times New Roman"/>
          <w:color w:val="222222"/>
        </w:rPr>
        <w:fldChar w:fldCharType="separate"/>
      </w:r>
      <w:r w:rsidR="00663053" w:rsidRPr="008E54B8">
        <w:rPr>
          <w:rFonts w:ascii="Times New Roman" w:eastAsia="Times New Roman" w:hAnsi="Times New Roman" w:cs="Times New Roman"/>
          <w:noProof/>
          <w:color w:val="222222"/>
        </w:rPr>
        <w:t>(</w:t>
      </w:r>
      <w:r w:rsidR="00663053">
        <w:rPr>
          <w:rFonts w:ascii="Times New Roman" w:eastAsia="Times New Roman" w:hAnsi="Times New Roman" w:cs="Times New Roman"/>
          <w:noProof/>
          <w:color w:val="222222"/>
        </w:rPr>
        <w:t xml:space="preserve">SAS Institute </w:t>
      </w:r>
      <w:r w:rsidR="00663053" w:rsidRPr="008E54B8">
        <w:rPr>
          <w:rFonts w:ascii="Times New Roman" w:eastAsia="Times New Roman" w:hAnsi="Times New Roman" w:cs="Times New Roman"/>
          <w:noProof/>
          <w:color w:val="222222"/>
        </w:rPr>
        <w:t>Inc., 2019)</w:t>
      </w:r>
      <w:r w:rsidR="00663053">
        <w:rPr>
          <w:rFonts w:ascii="Times New Roman" w:eastAsia="Times New Roman" w:hAnsi="Times New Roman" w:cs="Times New Roman"/>
          <w:color w:val="222222"/>
        </w:rPr>
        <w:fldChar w:fldCharType="end"/>
      </w:r>
      <w:r w:rsidR="00663053">
        <w:rPr>
          <w:rFonts w:ascii="Times New Roman" w:eastAsia="Times New Roman" w:hAnsi="Times New Roman" w:cs="Times New Roman"/>
          <w:color w:val="222222"/>
        </w:rPr>
        <w:t xml:space="preserve"> </w:t>
      </w:r>
      <w:r w:rsidR="00663053" w:rsidRPr="003C23E4">
        <w:rPr>
          <w:rFonts w:ascii="Times New Roman" w:eastAsia="Times New Roman" w:hAnsi="Times New Roman" w:cs="Times New Roman"/>
          <w:color w:val="222222"/>
        </w:rPr>
        <w:t>and R Version 1.2.1335</w:t>
      </w:r>
      <w:r w:rsidR="00663053" w:rsidRPr="003C23E4">
        <w:rPr>
          <w:rFonts w:ascii="Times New Roman" w:eastAsia="Times New Roman" w:hAnsi="Times New Roman" w:cs="Times New Roman"/>
          <w:color w:val="222222"/>
          <w:lang w:val="haw-US"/>
        </w:rPr>
        <w:t xml:space="preserve"> </w:t>
      </w:r>
      <w:r w:rsidR="00663053" w:rsidRPr="003C23E4">
        <w:rPr>
          <w:rFonts w:ascii="Times New Roman" w:eastAsia="Times New Roman" w:hAnsi="Times New Roman" w:cs="Times New Roman"/>
          <w:color w:val="222222"/>
        </w:rPr>
        <w:fldChar w:fldCharType="begin" w:fldLock="1"/>
      </w:r>
      <w:r w:rsidR="00663053" w:rsidRPr="003C23E4">
        <w:rPr>
          <w:rFonts w:ascii="Times New Roman" w:eastAsia="Times New Roman" w:hAnsi="Times New Roman" w:cs="Times New Roman"/>
          <w:color w:val="222222"/>
        </w:rPr>
        <w:instrText>ADDIN CSL_CITATION {"citationItems":[{"id":"ITEM-1","itemData":{"author":[{"dropping-particle":"","family":"Team","given":"R Core","non-dropping-particle":"","parse-names":false,"suffix":""}],"id":"ITEM-1","issued":{"date-parts":[["2018"]]},"publisher":"R Foundation for Statistical Computing","publisher-place":"Vienna, Austria.","title":"R: A language and environment for statistical computing.","type":"article"},"uris":["http://www.mendeley.com/documents/?uuid=b58640a7-0d71-4d60-bba0-ea3623303914"]}],"mendeley":{"formattedCitation":"(Team, 2018)","manualFormatting":"(R Core Team, 2018)","plainTextFormattedCitation":"(Team, 2018)","previouslyFormattedCitation":"(Team, 2018)"},"properties":{"noteIndex":0},"schema":"https://github.com/citation-style-language/schema/raw/master/csl-citation.json"}</w:instrText>
      </w:r>
      <w:r w:rsidR="00663053" w:rsidRPr="003C23E4">
        <w:rPr>
          <w:rFonts w:ascii="Times New Roman" w:eastAsia="Times New Roman" w:hAnsi="Times New Roman" w:cs="Times New Roman"/>
          <w:color w:val="222222"/>
        </w:rPr>
        <w:fldChar w:fldCharType="separate"/>
      </w:r>
      <w:r w:rsidR="00663053" w:rsidRPr="003C23E4">
        <w:rPr>
          <w:rFonts w:ascii="Times New Roman" w:eastAsia="Times New Roman" w:hAnsi="Times New Roman" w:cs="Times New Roman"/>
          <w:noProof/>
          <w:color w:val="222222"/>
        </w:rPr>
        <w:t>(</w:t>
      </w:r>
      <w:r w:rsidR="00663053" w:rsidRPr="003C23E4">
        <w:rPr>
          <w:rFonts w:ascii="Times New Roman" w:eastAsia="Times New Roman" w:hAnsi="Times New Roman" w:cs="Times New Roman"/>
          <w:noProof/>
          <w:color w:val="222222"/>
          <w:lang w:val="haw-US"/>
        </w:rPr>
        <w:t xml:space="preserve">R Core </w:t>
      </w:r>
      <w:r w:rsidR="00663053" w:rsidRPr="003C23E4">
        <w:rPr>
          <w:rFonts w:ascii="Times New Roman" w:eastAsia="Times New Roman" w:hAnsi="Times New Roman" w:cs="Times New Roman"/>
          <w:noProof/>
          <w:color w:val="222222"/>
        </w:rPr>
        <w:t>Team, 2018)</w:t>
      </w:r>
      <w:r w:rsidR="00663053" w:rsidRPr="003C23E4">
        <w:rPr>
          <w:rFonts w:ascii="Times New Roman" w:eastAsia="Times New Roman" w:hAnsi="Times New Roman" w:cs="Times New Roman"/>
          <w:color w:val="222222"/>
        </w:rPr>
        <w:fldChar w:fldCharType="end"/>
      </w:r>
      <w:r w:rsidR="00663053">
        <w:rPr>
          <w:rFonts w:ascii="Times New Roman" w:eastAsia="Times New Roman" w:hAnsi="Times New Roman" w:cs="Times New Roman"/>
          <w:color w:val="222222"/>
          <w:lang w:val="haw-US"/>
        </w:rPr>
        <w:t>.</w:t>
      </w:r>
    </w:p>
    <w:p w14:paraId="5071F60B" w14:textId="7A4193E6" w:rsidR="0012660E" w:rsidRPr="0012660E" w:rsidRDefault="0012660E" w:rsidP="00663053">
      <w:pPr>
        <w:spacing w:line="480" w:lineRule="auto"/>
        <w:rPr>
          <w:rFonts w:ascii="Times New Roman" w:eastAsia="Times New Roman" w:hAnsi="Times New Roman" w:cs="Times New Roman"/>
          <w:color w:val="222222"/>
          <w:lang w:val="haw-US"/>
        </w:rPr>
        <w:sectPr w:rsidR="0012660E" w:rsidRPr="0012660E" w:rsidSect="00B32A46">
          <w:pgSz w:w="12240" w:h="15840"/>
          <w:pgMar w:top="1440" w:right="1440" w:bottom="1440" w:left="1440" w:header="720" w:footer="720" w:gutter="0"/>
          <w:cols w:space="720"/>
          <w:titlePg/>
          <w:docGrid w:linePitch="360"/>
        </w:sectPr>
      </w:pPr>
    </w:p>
    <w:p w14:paraId="3EF8E375" w14:textId="77777777" w:rsidR="00663053" w:rsidRPr="003C23E4" w:rsidRDefault="00663053" w:rsidP="00663053">
      <w:pPr>
        <w:jc w:val="center"/>
        <w:rPr>
          <w:rFonts w:ascii="Times New Roman" w:hAnsi="Times New Roman" w:cs="Times New Roman"/>
          <w:b/>
          <w:bCs/>
          <w:color w:val="000000" w:themeColor="text1"/>
        </w:rPr>
      </w:pPr>
      <w:r w:rsidRPr="003C23E4">
        <w:rPr>
          <w:rFonts w:ascii="Times New Roman" w:hAnsi="Times New Roman" w:cs="Times New Roman"/>
          <w:b/>
          <w:bCs/>
          <w:color w:val="000000" w:themeColor="text1"/>
        </w:rPr>
        <w:lastRenderedPageBreak/>
        <w:t>RESULTS</w:t>
      </w:r>
    </w:p>
    <w:p w14:paraId="6D3AC2B6" w14:textId="314E9CA1" w:rsidR="00663053" w:rsidRPr="00B65FDF" w:rsidRDefault="00CC6C9F" w:rsidP="00663053">
      <w:pPr>
        <w:rPr>
          <w:rFonts w:ascii="Times New Roman" w:hAnsi="Times New Roman" w:cs="Times New Roman"/>
          <w:b/>
          <w:bCs/>
          <w:color w:val="000000" w:themeColor="text1"/>
        </w:rPr>
      </w:pPr>
      <w:r>
        <w:rPr>
          <w:rFonts w:ascii="Times New Roman" w:hAnsi="Times New Roman" w:cs="Times New Roman"/>
          <w:b/>
          <w:bCs/>
          <w:color w:val="000000" w:themeColor="text1"/>
        </w:rPr>
        <w:t>Treatment</w:t>
      </w:r>
      <w:r w:rsidR="00B65FDF" w:rsidRPr="00B65FDF">
        <w:rPr>
          <w:rFonts w:ascii="Times New Roman" w:hAnsi="Times New Roman" w:cs="Times New Roman"/>
          <w:b/>
          <w:bCs/>
          <w:color w:val="000000" w:themeColor="text1"/>
        </w:rPr>
        <w:t xml:space="preserve"> Conditions</w:t>
      </w:r>
    </w:p>
    <w:p w14:paraId="03907B58" w14:textId="2FDB92FF" w:rsidR="001D2A2F" w:rsidRDefault="00CC6C9F" w:rsidP="001D2A2F">
      <w:pPr>
        <w:rPr>
          <w:rFonts w:ascii="Times New Roman" w:eastAsia="Times New Roman" w:hAnsi="Times New Roman" w:cs="Times New Roman"/>
          <w:b/>
          <w:bCs/>
          <w:color w:val="000000" w:themeColor="text1"/>
        </w:rPr>
      </w:pPr>
      <w:bookmarkStart w:id="21" w:name="EffectOnBodySize"/>
      <w:r>
        <w:rPr>
          <w:rFonts w:ascii="Times New Roman" w:eastAsia="Times New Roman" w:hAnsi="Times New Roman" w:cs="Times New Roman"/>
          <w:b/>
          <w:bCs/>
          <w:color w:val="000000" w:themeColor="text1"/>
        </w:rPr>
        <w:tab/>
      </w:r>
    </w:p>
    <w:p w14:paraId="0DA56ED2" w14:textId="45AEA5FF" w:rsidR="00736650" w:rsidRDefault="000A083C" w:rsidP="00776390">
      <w:pPr>
        <w:pStyle w:val="heading2"/>
        <w:spacing w:before="0" w:after="0" w:line="480" w:lineRule="auto"/>
        <w:contextualSpacing/>
        <w:rPr>
          <w:rFonts w:ascii="Times New Roman" w:hAnsi="Times New Roman"/>
          <w:b w:val="0"/>
          <w:szCs w:val="24"/>
        </w:rPr>
      </w:pPr>
      <w:r>
        <w:rPr>
          <w:rFonts w:ascii="Times New Roman" w:hAnsi="Times New Roman"/>
          <w:b w:val="0"/>
          <w:szCs w:val="24"/>
        </w:rPr>
        <w:t>The achieved conditions</w:t>
      </w:r>
      <w:r w:rsidR="009E7838">
        <w:rPr>
          <w:rFonts w:ascii="Times New Roman" w:hAnsi="Times New Roman"/>
          <w:b w:val="0"/>
          <w:szCs w:val="24"/>
        </w:rPr>
        <w:t xml:space="preserve"> of header tanks were not different </w:t>
      </w:r>
      <w:r w:rsidR="004067E7">
        <w:rPr>
          <w:rFonts w:ascii="Times New Roman" w:hAnsi="Times New Roman"/>
          <w:b w:val="0"/>
          <w:szCs w:val="24"/>
        </w:rPr>
        <w:t xml:space="preserve">between the same </w:t>
      </w:r>
      <w:r w:rsidR="009E7838">
        <w:rPr>
          <w:rFonts w:ascii="Times New Roman" w:hAnsi="Times New Roman"/>
          <w:b w:val="0"/>
          <w:szCs w:val="24"/>
        </w:rPr>
        <w:t xml:space="preserve">temperature and pH </w:t>
      </w:r>
      <w:r w:rsidR="004067E7">
        <w:rPr>
          <w:rFonts w:ascii="Times New Roman" w:hAnsi="Times New Roman"/>
          <w:b w:val="0"/>
          <w:szCs w:val="24"/>
        </w:rPr>
        <w:t xml:space="preserve">treatments, </w:t>
      </w:r>
      <w:r w:rsidR="009E7838">
        <w:rPr>
          <w:rFonts w:ascii="Times New Roman" w:hAnsi="Times New Roman"/>
          <w:b w:val="0"/>
          <w:szCs w:val="24"/>
        </w:rPr>
        <w:t xml:space="preserve">so were pooled with analysis of </w:t>
      </w:r>
      <w:r w:rsidR="004067E7">
        <w:rPr>
          <w:rFonts w:ascii="Times New Roman" w:hAnsi="Times New Roman"/>
          <w:b w:val="0"/>
          <w:szCs w:val="24"/>
        </w:rPr>
        <w:t>environmental conditions</w:t>
      </w:r>
      <w:r w:rsidR="00645B36">
        <w:rPr>
          <w:rFonts w:ascii="Times New Roman" w:hAnsi="Times New Roman"/>
          <w:b w:val="0"/>
          <w:szCs w:val="24"/>
        </w:rPr>
        <w:t xml:space="preserve"> in the tanks</w:t>
      </w:r>
      <w:r w:rsidR="009E7838">
        <w:rPr>
          <w:rFonts w:ascii="Times New Roman" w:hAnsi="Times New Roman"/>
          <w:b w:val="0"/>
          <w:szCs w:val="24"/>
        </w:rPr>
        <w:t>. T</w:t>
      </w:r>
      <w:r w:rsidR="004A12C4">
        <w:rPr>
          <w:rFonts w:ascii="Times New Roman" w:hAnsi="Times New Roman"/>
          <w:b w:val="0"/>
          <w:szCs w:val="24"/>
        </w:rPr>
        <w:t>emperature</w:t>
      </w:r>
      <w:r w:rsidR="004067E7">
        <w:rPr>
          <w:rFonts w:ascii="Times New Roman" w:hAnsi="Times New Roman"/>
          <w:b w:val="0"/>
          <w:szCs w:val="24"/>
        </w:rPr>
        <w:t>s</w:t>
      </w:r>
      <w:r w:rsidR="004A12C4">
        <w:rPr>
          <w:rFonts w:ascii="Times New Roman" w:hAnsi="Times New Roman"/>
          <w:b w:val="0"/>
          <w:szCs w:val="24"/>
        </w:rPr>
        <w:t xml:space="preserve"> </w:t>
      </w:r>
      <w:r w:rsidR="004C3384">
        <w:rPr>
          <w:rFonts w:ascii="Times New Roman" w:hAnsi="Times New Roman"/>
          <w:b w:val="0"/>
          <w:szCs w:val="24"/>
        </w:rPr>
        <w:t xml:space="preserve">were not significantly different </w:t>
      </w:r>
      <w:r w:rsidR="00645B36">
        <w:rPr>
          <w:rFonts w:ascii="Times New Roman" w:hAnsi="Times New Roman"/>
          <w:b w:val="0"/>
          <w:szCs w:val="24"/>
        </w:rPr>
        <w:t>among</w:t>
      </w:r>
      <w:r w:rsidR="004C3384">
        <w:rPr>
          <w:rFonts w:ascii="Times New Roman" w:hAnsi="Times New Roman"/>
          <w:b w:val="0"/>
          <w:szCs w:val="24"/>
        </w:rPr>
        <w:t xml:space="preserve"> </w:t>
      </w:r>
      <w:r w:rsidR="00645B36">
        <w:rPr>
          <w:rFonts w:ascii="Times New Roman" w:hAnsi="Times New Roman"/>
          <w:b w:val="0"/>
          <w:szCs w:val="24"/>
        </w:rPr>
        <w:t xml:space="preserve">all </w:t>
      </w:r>
      <w:r w:rsidR="006E7FA2">
        <w:rPr>
          <w:rFonts w:ascii="Times New Roman" w:hAnsi="Times New Roman"/>
          <w:b w:val="0"/>
          <w:szCs w:val="24"/>
        </w:rPr>
        <w:t>ambient</w:t>
      </w:r>
      <w:r w:rsidR="004067E7">
        <w:rPr>
          <w:rFonts w:ascii="Times New Roman" w:hAnsi="Times New Roman"/>
          <w:b w:val="0"/>
          <w:szCs w:val="24"/>
        </w:rPr>
        <w:t xml:space="preserve"> </w:t>
      </w:r>
      <w:r w:rsidR="00645B36">
        <w:rPr>
          <w:rFonts w:ascii="Times New Roman" w:hAnsi="Times New Roman"/>
          <w:b w:val="0"/>
          <w:szCs w:val="24"/>
        </w:rPr>
        <w:t>tanks</w:t>
      </w:r>
      <w:r w:rsidR="006E7FA2">
        <w:rPr>
          <w:rFonts w:ascii="Times New Roman" w:hAnsi="Times New Roman"/>
          <w:b w:val="0"/>
          <w:szCs w:val="24"/>
        </w:rPr>
        <w:t xml:space="preserve"> </w:t>
      </w:r>
      <w:r w:rsidR="00C4798F" w:rsidRPr="0071316C">
        <w:rPr>
          <w:rFonts w:ascii="Times New Roman" w:hAnsi="Times New Roman"/>
          <w:b w:val="0"/>
          <w:szCs w:val="24"/>
        </w:rPr>
        <w:t>(</w:t>
      </w:r>
      <w:r w:rsidR="006E7FA2">
        <w:rPr>
          <w:rFonts w:ascii="Times New Roman" w:hAnsi="Times New Roman"/>
          <w:b w:val="0"/>
          <w:szCs w:val="24"/>
        </w:rPr>
        <w:t>Chi square</w:t>
      </w:r>
      <w:r w:rsidR="00C4798F" w:rsidRPr="0071316C">
        <w:rPr>
          <w:rFonts w:ascii="Times New Roman" w:hAnsi="Times New Roman"/>
          <w:b w:val="0"/>
          <w:szCs w:val="24"/>
          <w:vertAlign w:val="subscript"/>
        </w:rPr>
        <w:t xml:space="preserve"> </w:t>
      </w:r>
      <w:r w:rsidR="00C4798F" w:rsidRPr="0071316C">
        <w:rPr>
          <w:rFonts w:ascii="Times New Roman" w:hAnsi="Times New Roman"/>
          <w:b w:val="0"/>
          <w:szCs w:val="24"/>
        </w:rPr>
        <w:t xml:space="preserve">= </w:t>
      </w:r>
      <w:r w:rsidR="004067E7">
        <w:rPr>
          <w:rFonts w:ascii="Times New Roman" w:hAnsi="Times New Roman"/>
          <w:b w:val="0"/>
          <w:szCs w:val="24"/>
        </w:rPr>
        <w:t>1.96</w:t>
      </w:r>
      <w:r w:rsidR="00C4798F" w:rsidRPr="0071316C">
        <w:rPr>
          <w:rFonts w:ascii="Times New Roman" w:hAnsi="Times New Roman"/>
          <w:b w:val="0"/>
          <w:szCs w:val="24"/>
        </w:rPr>
        <w:t xml:space="preserve">; p = </w:t>
      </w:r>
      <w:r w:rsidR="006E7FA2">
        <w:rPr>
          <w:rFonts w:ascii="Times New Roman" w:hAnsi="Times New Roman"/>
          <w:b w:val="0"/>
          <w:szCs w:val="24"/>
        </w:rPr>
        <w:t>0.9</w:t>
      </w:r>
      <w:r w:rsidR="009E7838">
        <w:rPr>
          <w:rFonts w:ascii="Times New Roman" w:hAnsi="Times New Roman"/>
          <w:b w:val="0"/>
          <w:szCs w:val="24"/>
        </w:rPr>
        <w:t>995</w:t>
      </w:r>
      <w:r w:rsidR="006E7FA2">
        <w:rPr>
          <w:rFonts w:ascii="Times New Roman" w:hAnsi="Times New Roman"/>
          <w:b w:val="0"/>
          <w:szCs w:val="24"/>
        </w:rPr>
        <w:t xml:space="preserve">, df = </w:t>
      </w:r>
      <w:r w:rsidR="009E7838">
        <w:rPr>
          <w:rFonts w:ascii="Times New Roman" w:hAnsi="Times New Roman"/>
          <w:b w:val="0"/>
          <w:szCs w:val="24"/>
        </w:rPr>
        <w:t>1</w:t>
      </w:r>
      <w:r w:rsidR="004067E7">
        <w:rPr>
          <w:rFonts w:ascii="Times New Roman" w:hAnsi="Times New Roman"/>
          <w:b w:val="0"/>
          <w:szCs w:val="24"/>
        </w:rPr>
        <w:t>2</w:t>
      </w:r>
      <w:r w:rsidR="00C4798F" w:rsidRPr="0071316C">
        <w:rPr>
          <w:rFonts w:ascii="Times New Roman" w:hAnsi="Times New Roman"/>
          <w:b w:val="0"/>
          <w:szCs w:val="24"/>
        </w:rPr>
        <w:t xml:space="preserve">) and </w:t>
      </w:r>
      <w:r w:rsidR="00645B36">
        <w:rPr>
          <w:rFonts w:ascii="Times New Roman" w:hAnsi="Times New Roman"/>
          <w:b w:val="0"/>
          <w:szCs w:val="24"/>
        </w:rPr>
        <w:t xml:space="preserve">among all </w:t>
      </w:r>
      <w:r w:rsidR="006E7FA2">
        <w:rPr>
          <w:rFonts w:ascii="Times New Roman" w:hAnsi="Times New Roman"/>
          <w:b w:val="0"/>
          <w:szCs w:val="24"/>
        </w:rPr>
        <w:t>high</w:t>
      </w:r>
      <w:r w:rsidR="00FA775D">
        <w:rPr>
          <w:rFonts w:ascii="Times New Roman" w:hAnsi="Times New Roman"/>
          <w:b w:val="0"/>
          <w:szCs w:val="24"/>
        </w:rPr>
        <w:t xml:space="preserve"> </w:t>
      </w:r>
      <w:r w:rsidR="006E7FA2">
        <w:rPr>
          <w:rFonts w:ascii="Times New Roman" w:hAnsi="Times New Roman"/>
          <w:b w:val="0"/>
          <w:szCs w:val="24"/>
        </w:rPr>
        <w:t>temperature</w:t>
      </w:r>
      <w:r w:rsidR="004067E7">
        <w:rPr>
          <w:rFonts w:ascii="Times New Roman" w:hAnsi="Times New Roman"/>
          <w:b w:val="0"/>
          <w:szCs w:val="24"/>
        </w:rPr>
        <w:t xml:space="preserve"> </w:t>
      </w:r>
      <w:r w:rsidR="00645B36">
        <w:rPr>
          <w:rFonts w:ascii="Times New Roman" w:hAnsi="Times New Roman"/>
          <w:b w:val="0"/>
          <w:szCs w:val="24"/>
        </w:rPr>
        <w:t>tanks</w:t>
      </w:r>
      <w:r w:rsidR="006E7FA2">
        <w:rPr>
          <w:rFonts w:ascii="Times New Roman" w:hAnsi="Times New Roman"/>
          <w:b w:val="0"/>
          <w:szCs w:val="24"/>
        </w:rPr>
        <w:t xml:space="preserve"> (Chi square</w:t>
      </w:r>
      <w:r w:rsidR="006E7FA2" w:rsidRPr="0071316C">
        <w:rPr>
          <w:rFonts w:ascii="Times New Roman" w:hAnsi="Times New Roman"/>
          <w:b w:val="0"/>
          <w:szCs w:val="24"/>
          <w:vertAlign w:val="subscript"/>
        </w:rPr>
        <w:t xml:space="preserve"> </w:t>
      </w:r>
      <w:r w:rsidR="006E7FA2" w:rsidRPr="0071316C">
        <w:rPr>
          <w:rFonts w:ascii="Times New Roman" w:hAnsi="Times New Roman"/>
          <w:b w:val="0"/>
          <w:szCs w:val="24"/>
        </w:rPr>
        <w:t xml:space="preserve">= </w:t>
      </w:r>
      <w:r w:rsidR="004067E7">
        <w:rPr>
          <w:rFonts w:ascii="Times New Roman" w:hAnsi="Times New Roman"/>
          <w:b w:val="0"/>
          <w:szCs w:val="24"/>
        </w:rPr>
        <w:t>8.69</w:t>
      </w:r>
      <w:r w:rsidR="006E7FA2" w:rsidRPr="0071316C">
        <w:rPr>
          <w:rFonts w:ascii="Times New Roman" w:hAnsi="Times New Roman"/>
          <w:b w:val="0"/>
          <w:szCs w:val="24"/>
        </w:rPr>
        <w:t xml:space="preserve">; p = </w:t>
      </w:r>
      <w:r w:rsidR="006E7FA2">
        <w:rPr>
          <w:rFonts w:ascii="Times New Roman" w:hAnsi="Times New Roman"/>
          <w:b w:val="0"/>
          <w:szCs w:val="24"/>
        </w:rPr>
        <w:t>0.</w:t>
      </w:r>
      <w:r w:rsidR="004067E7">
        <w:rPr>
          <w:rFonts w:ascii="Times New Roman" w:hAnsi="Times New Roman"/>
          <w:b w:val="0"/>
          <w:szCs w:val="24"/>
        </w:rPr>
        <w:t>7293</w:t>
      </w:r>
      <w:r w:rsidR="006E7FA2">
        <w:rPr>
          <w:rFonts w:ascii="Times New Roman" w:hAnsi="Times New Roman"/>
          <w:b w:val="0"/>
          <w:szCs w:val="24"/>
        </w:rPr>
        <w:t xml:space="preserve">, df = </w:t>
      </w:r>
      <w:r w:rsidR="009E7838">
        <w:rPr>
          <w:rFonts w:ascii="Times New Roman" w:hAnsi="Times New Roman"/>
          <w:b w:val="0"/>
          <w:szCs w:val="24"/>
        </w:rPr>
        <w:t>1</w:t>
      </w:r>
      <w:r w:rsidR="004067E7">
        <w:rPr>
          <w:rFonts w:ascii="Times New Roman" w:hAnsi="Times New Roman"/>
          <w:b w:val="0"/>
          <w:szCs w:val="24"/>
        </w:rPr>
        <w:t>2</w:t>
      </w:r>
      <w:r w:rsidR="006E7FA2">
        <w:rPr>
          <w:rFonts w:ascii="Times New Roman" w:hAnsi="Times New Roman"/>
          <w:b w:val="0"/>
          <w:szCs w:val="24"/>
        </w:rPr>
        <w:t>)</w:t>
      </w:r>
      <w:r w:rsidR="004067E7">
        <w:rPr>
          <w:rFonts w:ascii="Times New Roman" w:hAnsi="Times New Roman"/>
          <w:b w:val="0"/>
          <w:szCs w:val="24"/>
        </w:rPr>
        <w:t xml:space="preserve">, but were different </w:t>
      </w:r>
      <w:r w:rsidR="00645B36">
        <w:rPr>
          <w:rFonts w:ascii="Times New Roman" w:hAnsi="Times New Roman"/>
          <w:b w:val="0"/>
          <w:szCs w:val="24"/>
        </w:rPr>
        <w:t>between</w:t>
      </w:r>
      <w:r w:rsidR="004067E7">
        <w:rPr>
          <w:rFonts w:ascii="Times New Roman" w:hAnsi="Times New Roman"/>
          <w:b w:val="0"/>
          <w:szCs w:val="24"/>
        </w:rPr>
        <w:t xml:space="preserve"> </w:t>
      </w:r>
      <w:r w:rsidR="00645B36">
        <w:rPr>
          <w:rFonts w:ascii="Times New Roman" w:hAnsi="Times New Roman"/>
          <w:b w:val="0"/>
          <w:szCs w:val="24"/>
        </w:rPr>
        <w:t>ambient and high temperature tanks</w:t>
      </w:r>
      <w:r w:rsidR="004067E7">
        <w:rPr>
          <w:rFonts w:ascii="Times New Roman" w:hAnsi="Times New Roman"/>
          <w:b w:val="0"/>
          <w:szCs w:val="24"/>
        </w:rPr>
        <w:t xml:space="preserve"> (Chi square</w:t>
      </w:r>
      <w:r w:rsidR="004067E7" w:rsidRPr="0071316C">
        <w:rPr>
          <w:rFonts w:ascii="Times New Roman" w:hAnsi="Times New Roman"/>
          <w:b w:val="0"/>
          <w:szCs w:val="24"/>
          <w:vertAlign w:val="subscript"/>
        </w:rPr>
        <w:t xml:space="preserve"> </w:t>
      </w:r>
      <w:r w:rsidR="004067E7" w:rsidRPr="0071316C">
        <w:rPr>
          <w:rFonts w:ascii="Times New Roman" w:hAnsi="Times New Roman"/>
          <w:b w:val="0"/>
          <w:szCs w:val="24"/>
        </w:rPr>
        <w:t xml:space="preserve">= </w:t>
      </w:r>
      <w:r w:rsidR="004067E7">
        <w:rPr>
          <w:rFonts w:ascii="Times New Roman" w:hAnsi="Times New Roman"/>
          <w:b w:val="0"/>
          <w:szCs w:val="24"/>
        </w:rPr>
        <w:t>148.13</w:t>
      </w:r>
      <w:r w:rsidR="004067E7" w:rsidRPr="0071316C">
        <w:rPr>
          <w:rFonts w:ascii="Times New Roman" w:hAnsi="Times New Roman"/>
          <w:b w:val="0"/>
          <w:szCs w:val="24"/>
        </w:rPr>
        <w:t xml:space="preserve">; p </w:t>
      </w:r>
      <w:r w:rsidR="004067E7">
        <w:rPr>
          <w:rFonts w:ascii="Times New Roman" w:hAnsi="Times New Roman"/>
          <w:b w:val="0"/>
          <w:szCs w:val="24"/>
        </w:rPr>
        <w:t>&lt;0.0001, df = 24)</w:t>
      </w:r>
      <w:r w:rsidR="00736650">
        <w:rPr>
          <w:rFonts w:ascii="Times New Roman" w:hAnsi="Times New Roman"/>
          <w:b w:val="0"/>
          <w:szCs w:val="24"/>
        </w:rPr>
        <w:t xml:space="preserve"> (Fig. 3.1a)</w:t>
      </w:r>
      <w:r w:rsidR="006E7FA2">
        <w:rPr>
          <w:rFonts w:ascii="Times New Roman" w:hAnsi="Times New Roman"/>
          <w:b w:val="0"/>
          <w:szCs w:val="24"/>
        </w:rPr>
        <w:t xml:space="preserve">. </w:t>
      </w:r>
      <w:r w:rsidR="004067E7">
        <w:rPr>
          <w:rFonts w:ascii="Times New Roman" w:hAnsi="Times New Roman"/>
          <w:b w:val="0"/>
          <w:szCs w:val="24"/>
        </w:rPr>
        <w:t xml:space="preserve">Similarly, pH levels were not significantly different </w:t>
      </w:r>
      <w:r w:rsidR="00776390">
        <w:rPr>
          <w:rFonts w:ascii="Times New Roman" w:hAnsi="Times New Roman"/>
          <w:b w:val="0"/>
          <w:szCs w:val="24"/>
        </w:rPr>
        <w:t>among all</w:t>
      </w:r>
      <w:r w:rsidR="004067E7">
        <w:rPr>
          <w:rFonts w:ascii="Times New Roman" w:hAnsi="Times New Roman"/>
          <w:b w:val="0"/>
          <w:szCs w:val="24"/>
        </w:rPr>
        <w:t xml:space="preserve"> ambient </w:t>
      </w:r>
      <w:r w:rsidR="00776390">
        <w:rPr>
          <w:rFonts w:ascii="Times New Roman" w:hAnsi="Times New Roman"/>
          <w:b w:val="0"/>
          <w:szCs w:val="24"/>
        </w:rPr>
        <w:t>tanks</w:t>
      </w:r>
      <w:r w:rsidR="004067E7">
        <w:rPr>
          <w:rFonts w:ascii="Times New Roman" w:hAnsi="Times New Roman"/>
          <w:b w:val="0"/>
          <w:szCs w:val="24"/>
        </w:rPr>
        <w:t xml:space="preserve"> </w:t>
      </w:r>
      <w:r w:rsidR="004067E7" w:rsidRPr="0071316C">
        <w:rPr>
          <w:rFonts w:ascii="Times New Roman" w:hAnsi="Times New Roman"/>
          <w:b w:val="0"/>
          <w:szCs w:val="24"/>
        </w:rPr>
        <w:t>(</w:t>
      </w:r>
      <w:r w:rsidR="004067E7">
        <w:rPr>
          <w:rFonts w:ascii="Times New Roman" w:hAnsi="Times New Roman"/>
          <w:b w:val="0"/>
          <w:szCs w:val="24"/>
        </w:rPr>
        <w:t>Chi square</w:t>
      </w:r>
      <w:r w:rsidR="004067E7" w:rsidRPr="0071316C">
        <w:rPr>
          <w:rFonts w:ascii="Times New Roman" w:hAnsi="Times New Roman"/>
          <w:b w:val="0"/>
          <w:szCs w:val="24"/>
          <w:vertAlign w:val="subscript"/>
        </w:rPr>
        <w:t xml:space="preserve"> </w:t>
      </w:r>
      <w:r w:rsidR="004067E7" w:rsidRPr="0071316C">
        <w:rPr>
          <w:rFonts w:ascii="Times New Roman" w:hAnsi="Times New Roman"/>
          <w:b w:val="0"/>
          <w:szCs w:val="24"/>
        </w:rPr>
        <w:t xml:space="preserve">= </w:t>
      </w:r>
      <w:r w:rsidR="00EA35C9">
        <w:rPr>
          <w:rFonts w:ascii="Times New Roman" w:hAnsi="Times New Roman"/>
          <w:b w:val="0"/>
          <w:szCs w:val="24"/>
        </w:rPr>
        <w:t>19.60</w:t>
      </w:r>
      <w:r w:rsidR="004067E7" w:rsidRPr="0071316C">
        <w:rPr>
          <w:rFonts w:ascii="Times New Roman" w:hAnsi="Times New Roman"/>
          <w:b w:val="0"/>
          <w:szCs w:val="24"/>
        </w:rPr>
        <w:t xml:space="preserve">; p = </w:t>
      </w:r>
      <w:r w:rsidR="004067E7">
        <w:rPr>
          <w:rFonts w:ascii="Times New Roman" w:hAnsi="Times New Roman"/>
          <w:b w:val="0"/>
          <w:szCs w:val="24"/>
        </w:rPr>
        <w:t>0.</w:t>
      </w:r>
      <w:r w:rsidR="00EA35C9">
        <w:rPr>
          <w:rFonts w:ascii="Times New Roman" w:hAnsi="Times New Roman"/>
          <w:b w:val="0"/>
          <w:szCs w:val="24"/>
        </w:rPr>
        <w:t>07</w:t>
      </w:r>
      <w:r w:rsidR="00F021B6">
        <w:rPr>
          <w:rFonts w:ascii="Times New Roman" w:hAnsi="Times New Roman"/>
          <w:b w:val="0"/>
          <w:szCs w:val="24"/>
        </w:rPr>
        <w:t>50</w:t>
      </w:r>
      <w:r w:rsidR="004067E7">
        <w:rPr>
          <w:rFonts w:ascii="Times New Roman" w:hAnsi="Times New Roman"/>
          <w:b w:val="0"/>
          <w:szCs w:val="24"/>
        </w:rPr>
        <w:t>, df = 12</w:t>
      </w:r>
      <w:r w:rsidR="004067E7" w:rsidRPr="0071316C">
        <w:rPr>
          <w:rFonts w:ascii="Times New Roman" w:hAnsi="Times New Roman"/>
          <w:b w:val="0"/>
          <w:szCs w:val="24"/>
        </w:rPr>
        <w:t xml:space="preserve">) and </w:t>
      </w:r>
      <w:r w:rsidR="00776390">
        <w:rPr>
          <w:rFonts w:ascii="Times New Roman" w:hAnsi="Times New Roman"/>
          <w:b w:val="0"/>
          <w:szCs w:val="24"/>
        </w:rPr>
        <w:t xml:space="preserve">all </w:t>
      </w:r>
      <w:r w:rsidR="004067E7">
        <w:rPr>
          <w:rFonts w:ascii="Times New Roman" w:hAnsi="Times New Roman"/>
          <w:b w:val="0"/>
          <w:szCs w:val="24"/>
        </w:rPr>
        <w:t xml:space="preserve">low pH </w:t>
      </w:r>
      <w:r w:rsidR="00776390">
        <w:rPr>
          <w:rFonts w:ascii="Times New Roman" w:hAnsi="Times New Roman"/>
          <w:b w:val="0"/>
          <w:szCs w:val="24"/>
        </w:rPr>
        <w:t>tanks</w:t>
      </w:r>
      <w:r w:rsidR="004067E7">
        <w:rPr>
          <w:rFonts w:ascii="Times New Roman" w:hAnsi="Times New Roman"/>
          <w:b w:val="0"/>
          <w:szCs w:val="24"/>
        </w:rPr>
        <w:t xml:space="preserve"> (Chi square</w:t>
      </w:r>
      <w:r w:rsidR="004067E7" w:rsidRPr="0071316C">
        <w:rPr>
          <w:rFonts w:ascii="Times New Roman" w:hAnsi="Times New Roman"/>
          <w:b w:val="0"/>
          <w:szCs w:val="24"/>
          <w:vertAlign w:val="subscript"/>
        </w:rPr>
        <w:t xml:space="preserve"> </w:t>
      </w:r>
      <w:r w:rsidR="004067E7" w:rsidRPr="0071316C">
        <w:rPr>
          <w:rFonts w:ascii="Times New Roman" w:hAnsi="Times New Roman"/>
          <w:b w:val="0"/>
          <w:szCs w:val="24"/>
        </w:rPr>
        <w:t xml:space="preserve">= </w:t>
      </w:r>
      <w:r w:rsidR="00F021B6">
        <w:rPr>
          <w:rFonts w:ascii="Times New Roman" w:hAnsi="Times New Roman"/>
          <w:b w:val="0"/>
          <w:szCs w:val="24"/>
        </w:rPr>
        <w:t>13.54</w:t>
      </w:r>
      <w:r w:rsidR="004067E7" w:rsidRPr="0071316C">
        <w:rPr>
          <w:rFonts w:ascii="Times New Roman" w:hAnsi="Times New Roman"/>
          <w:b w:val="0"/>
          <w:szCs w:val="24"/>
        </w:rPr>
        <w:t xml:space="preserve">; p = </w:t>
      </w:r>
      <w:r w:rsidR="004067E7">
        <w:rPr>
          <w:rFonts w:ascii="Times New Roman" w:hAnsi="Times New Roman"/>
          <w:b w:val="0"/>
          <w:szCs w:val="24"/>
        </w:rPr>
        <w:t>0.</w:t>
      </w:r>
      <w:r w:rsidR="00F021B6">
        <w:rPr>
          <w:rFonts w:ascii="Times New Roman" w:hAnsi="Times New Roman"/>
          <w:b w:val="0"/>
          <w:szCs w:val="24"/>
        </w:rPr>
        <w:t>3310</w:t>
      </w:r>
      <w:r w:rsidR="004067E7">
        <w:rPr>
          <w:rFonts w:ascii="Times New Roman" w:hAnsi="Times New Roman"/>
          <w:b w:val="0"/>
          <w:szCs w:val="24"/>
        </w:rPr>
        <w:t xml:space="preserve">, df = 12), but were different </w:t>
      </w:r>
      <w:r w:rsidR="00776390">
        <w:rPr>
          <w:rFonts w:ascii="Times New Roman" w:hAnsi="Times New Roman"/>
          <w:b w:val="0"/>
          <w:szCs w:val="24"/>
        </w:rPr>
        <w:t>between ambient and low pH</w:t>
      </w:r>
      <w:r w:rsidR="004067E7">
        <w:rPr>
          <w:rFonts w:ascii="Times New Roman" w:hAnsi="Times New Roman"/>
          <w:b w:val="0"/>
          <w:szCs w:val="24"/>
        </w:rPr>
        <w:t xml:space="preserve"> </w:t>
      </w:r>
      <w:r w:rsidR="00776390">
        <w:rPr>
          <w:rFonts w:ascii="Times New Roman" w:hAnsi="Times New Roman"/>
          <w:b w:val="0"/>
          <w:szCs w:val="24"/>
        </w:rPr>
        <w:t>tanks</w:t>
      </w:r>
      <w:r w:rsidR="004067E7">
        <w:rPr>
          <w:rFonts w:ascii="Times New Roman" w:hAnsi="Times New Roman"/>
          <w:b w:val="0"/>
          <w:szCs w:val="24"/>
        </w:rPr>
        <w:t xml:space="preserve"> (Chi square</w:t>
      </w:r>
      <w:r w:rsidR="004067E7" w:rsidRPr="0071316C">
        <w:rPr>
          <w:rFonts w:ascii="Times New Roman" w:hAnsi="Times New Roman"/>
          <w:b w:val="0"/>
          <w:szCs w:val="24"/>
          <w:vertAlign w:val="subscript"/>
        </w:rPr>
        <w:t xml:space="preserve"> </w:t>
      </w:r>
      <w:r w:rsidR="004067E7" w:rsidRPr="0071316C">
        <w:rPr>
          <w:rFonts w:ascii="Times New Roman" w:hAnsi="Times New Roman"/>
          <w:b w:val="0"/>
          <w:szCs w:val="24"/>
        </w:rPr>
        <w:t xml:space="preserve">= </w:t>
      </w:r>
      <w:r w:rsidR="00F021B6">
        <w:rPr>
          <w:rFonts w:ascii="Times New Roman" w:hAnsi="Times New Roman"/>
          <w:b w:val="0"/>
          <w:szCs w:val="24"/>
        </w:rPr>
        <w:t>323.46</w:t>
      </w:r>
      <w:r w:rsidR="004067E7" w:rsidRPr="0071316C">
        <w:rPr>
          <w:rFonts w:ascii="Times New Roman" w:hAnsi="Times New Roman"/>
          <w:b w:val="0"/>
          <w:szCs w:val="24"/>
        </w:rPr>
        <w:t xml:space="preserve">; p </w:t>
      </w:r>
      <w:r w:rsidR="004067E7">
        <w:rPr>
          <w:rFonts w:ascii="Times New Roman" w:hAnsi="Times New Roman"/>
          <w:b w:val="0"/>
          <w:szCs w:val="24"/>
        </w:rPr>
        <w:t>&lt;0.0001, df = 24)</w:t>
      </w:r>
      <w:r w:rsidR="00736650">
        <w:rPr>
          <w:rFonts w:ascii="Times New Roman" w:hAnsi="Times New Roman"/>
          <w:b w:val="0"/>
          <w:szCs w:val="24"/>
        </w:rPr>
        <w:t xml:space="preserve"> (Fig. 3.1b</w:t>
      </w:r>
      <w:r w:rsidR="006E7FA2">
        <w:rPr>
          <w:rFonts w:ascii="Times New Roman" w:hAnsi="Times New Roman"/>
          <w:b w:val="0"/>
          <w:szCs w:val="24"/>
        </w:rPr>
        <w:t xml:space="preserve">). </w:t>
      </w:r>
    </w:p>
    <w:p w14:paraId="1D394174" w14:textId="77777777" w:rsidR="00776390" w:rsidRPr="00776390" w:rsidRDefault="00776390" w:rsidP="00776390">
      <w:pPr>
        <w:rPr>
          <w:lang w:eastAsia="de-DE"/>
        </w:rPr>
      </w:pPr>
    </w:p>
    <w:p w14:paraId="079AB7EB" w14:textId="2C10F037" w:rsidR="001D2A2F" w:rsidRDefault="00765258" w:rsidP="001D2A2F">
      <w:pPr>
        <w:spacing w:line="360" w:lineRule="auto"/>
        <w:jc w:val="center"/>
        <w:rPr>
          <w:rFonts w:ascii="Times New Roman" w:hAnsi="Times New Roman" w:cs="Times New Roman"/>
          <w:b/>
          <w:bCs/>
        </w:rPr>
      </w:pPr>
      <w:r>
        <w:rPr>
          <w:rFonts w:ascii="Times New Roman" w:hAnsi="Times New Roman" w:cs="Times New Roman"/>
          <w:b/>
          <w:bCs/>
          <w:noProof/>
        </w:rPr>
        <w:drawing>
          <wp:inline distT="0" distB="0" distL="0" distR="0" wp14:anchorId="7BD214CB" wp14:editId="0896231A">
            <wp:extent cx="5850193" cy="4178888"/>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mpOverTime.png"/>
                    <pic:cNvPicPr/>
                  </pic:nvPicPr>
                  <pic:blipFill>
                    <a:blip r:embed="rId38" cstate="screen">
                      <a:extLst>
                        <a:ext uri="{28A0092B-C50C-407E-A947-70E740481C1C}">
                          <a14:useLocalDpi xmlns:a14="http://schemas.microsoft.com/office/drawing/2010/main"/>
                        </a:ext>
                      </a:extLst>
                    </a:blip>
                    <a:stretch>
                      <a:fillRect/>
                    </a:stretch>
                  </pic:blipFill>
                  <pic:spPr>
                    <a:xfrm>
                      <a:off x="0" y="0"/>
                      <a:ext cx="5882335" cy="4201847"/>
                    </a:xfrm>
                    <a:prstGeom prst="rect">
                      <a:avLst/>
                    </a:prstGeom>
                  </pic:spPr>
                </pic:pic>
              </a:graphicData>
            </a:graphic>
          </wp:inline>
        </w:drawing>
      </w:r>
    </w:p>
    <w:p w14:paraId="20DC48CC" w14:textId="4BCD8EE8" w:rsidR="00765258" w:rsidRDefault="00C32EF6" w:rsidP="001D2A2F">
      <w:pPr>
        <w:spacing w:line="360" w:lineRule="auto"/>
        <w:jc w:val="center"/>
        <w:rPr>
          <w:rFonts w:ascii="Times New Roman" w:hAnsi="Times New Roman" w:cs="Times New Roman"/>
          <w:b/>
          <w:bCs/>
        </w:rPr>
      </w:pPr>
      <w:r>
        <w:rPr>
          <w:rFonts w:ascii="Times New Roman" w:hAnsi="Times New Roman" w:cs="Times New Roman"/>
          <w:b/>
          <w:bCs/>
          <w:noProof/>
        </w:rPr>
        <w:lastRenderedPageBreak/>
        <w:drawing>
          <wp:inline distT="0" distB="0" distL="0" distR="0" wp14:anchorId="27F02669" wp14:editId="02CD4669">
            <wp:extent cx="5943600" cy="4245610"/>
            <wp:effectExtent l="0" t="0" r="0" b="0"/>
            <wp:docPr id="54" name="Picture 5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HOverTime.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558E7727" w14:textId="00DA9CBE" w:rsidR="001D2A2F" w:rsidRDefault="001D2A2F" w:rsidP="001D2A2F">
      <w:pPr>
        <w:rPr>
          <w:rFonts w:ascii="Times New Roman" w:hAnsi="Times New Roman" w:cs="Times New Roman"/>
        </w:rPr>
      </w:pPr>
      <w:bookmarkStart w:id="22" w:name="Fig22FigConditions"/>
      <w:r w:rsidRPr="00CA17A2">
        <w:rPr>
          <w:rFonts w:ascii="Times New Roman" w:hAnsi="Times New Roman" w:cs="Times New Roman"/>
          <w:b/>
          <w:bCs/>
        </w:rPr>
        <w:t xml:space="preserve">Figure </w:t>
      </w:r>
      <w:r w:rsidR="00B65FDF">
        <w:rPr>
          <w:rFonts w:ascii="Times New Roman" w:hAnsi="Times New Roman" w:cs="Times New Roman"/>
          <w:b/>
          <w:bCs/>
        </w:rPr>
        <w:t>3</w:t>
      </w:r>
      <w:r w:rsidRPr="00CA17A2">
        <w:rPr>
          <w:rFonts w:ascii="Times New Roman" w:hAnsi="Times New Roman" w:cs="Times New Roman"/>
          <w:b/>
          <w:bCs/>
        </w:rPr>
        <w:t>.</w:t>
      </w:r>
      <w:bookmarkEnd w:id="22"/>
      <w:r w:rsidR="00B65FDF">
        <w:rPr>
          <w:rFonts w:ascii="Times New Roman" w:hAnsi="Times New Roman" w:cs="Times New Roman"/>
          <w:b/>
          <w:bCs/>
        </w:rPr>
        <w:t>1</w:t>
      </w:r>
      <w:r>
        <w:rPr>
          <w:rFonts w:ascii="Times New Roman" w:hAnsi="Times New Roman" w:cs="Times New Roman"/>
          <w:b/>
          <w:bCs/>
        </w:rPr>
        <w:t>.</w:t>
      </w:r>
      <w:r w:rsidRPr="00CA17A2">
        <w:rPr>
          <w:rFonts w:ascii="Times New Roman" w:hAnsi="Times New Roman" w:cs="Times New Roman"/>
        </w:rPr>
        <w:t xml:space="preserve"> </w:t>
      </w:r>
      <w:r w:rsidR="00765258">
        <w:rPr>
          <w:rFonts w:ascii="Times New Roman" w:hAnsi="Times New Roman" w:cs="Times New Roman"/>
        </w:rPr>
        <w:t>Temperature</w:t>
      </w:r>
      <w:r w:rsidR="00C4798F">
        <w:rPr>
          <w:rFonts w:ascii="Times New Roman" w:hAnsi="Times New Roman" w:cs="Times New Roman"/>
        </w:rPr>
        <w:t xml:space="preserve"> </w:t>
      </w:r>
      <w:r w:rsidR="00765258">
        <w:rPr>
          <w:rFonts w:ascii="Times New Roman" w:hAnsi="Times New Roman" w:cs="Times New Roman"/>
        </w:rPr>
        <w:t>(a</w:t>
      </w:r>
      <w:r w:rsidR="00C4798F">
        <w:rPr>
          <w:rFonts w:ascii="Times New Roman" w:hAnsi="Times New Roman" w:cs="Times New Roman"/>
        </w:rPr>
        <w:t xml:space="preserve">) and </w:t>
      </w:r>
      <w:r w:rsidR="00765258">
        <w:rPr>
          <w:rFonts w:ascii="Times New Roman" w:hAnsi="Times New Roman" w:cs="Times New Roman"/>
        </w:rPr>
        <w:t>pH</w:t>
      </w:r>
      <w:r w:rsidR="00C4798F">
        <w:rPr>
          <w:rFonts w:ascii="Times New Roman" w:hAnsi="Times New Roman" w:cs="Times New Roman"/>
        </w:rPr>
        <w:t xml:space="preserve"> (</w:t>
      </w:r>
      <w:r w:rsidR="00C4798F" w:rsidRPr="00765258">
        <w:rPr>
          <w:rFonts w:ascii="Times New Roman" w:hAnsi="Times New Roman" w:cs="Times New Roman"/>
        </w:rPr>
        <w:t>b</w:t>
      </w:r>
      <w:r w:rsidR="00C4798F">
        <w:rPr>
          <w:rFonts w:ascii="Times New Roman" w:hAnsi="Times New Roman" w:cs="Times New Roman"/>
        </w:rPr>
        <w:t>)</w:t>
      </w:r>
      <w:r w:rsidRPr="00CA17A2">
        <w:rPr>
          <w:rFonts w:ascii="Times New Roman" w:hAnsi="Times New Roman" w:cs="Times New Roman"/>
        </w:rPr>
        <w:t xml:space="preserve"> conditions over the 1</w:t>
      </w:r>
      <w:r>
        <w:rPr>
          <w:rFonts w:ascii="Times New Roman" w:hAnsi="Times New Roman" w:cs="Times New Roman"/>
        </w:rPr>
        <w:t>2</w:t>
      </w:r>
      <w:r>
        <w:rPr>
          <w:rFonts w:ascii="Times New Roman" w:hAnsi="Times New Roman" w:cs="Times New Roman"/>
          <w:lang w:val="haw-US"/>
        </w:rPr>
        <w:t>6</w:t>
      </w:r>
      <w:r w:rsidRPr="00CA17A2">
        <w:rPr>
          <w:rFonts w:ascii="Times New Roman" w:hAnsi="Times New Roman" w:cs="Times New Roman"/>
        </w:rPr>
        <w:t xml:space="preserve">-day experiment period. </w:t>
      </w:r>
      <w:r w:rsidR="00765258">
        <w:rPr>
          <w:rFonts w:ascii="Times New Roman" w:hAnsi="Times New Roman" w:cs="Times New Roman"/>
        </w:rPr>
        <w:t xml:space="preserve">Data are mean </w:t>
      </w:r>
      <w:r w:rsidR="00765258" w:rsidRPr="003C23E4">
        <w:rPr>
          <w:rFonts w:ascii="Times New Roman" w:hAnsi="Times New Roman" w:cs="Times New Roman"/>
        </w:rPr>
        <w:sym w:font="Symbol" w:char="F0B1"/>
      </w:r>
      <w:r w:rsidR="00765258">
        <w:rPr>
          <w:rFonts w:ascii="Times New Roman" w:hAnsi="Times New Roman" w:cs="Times New Roman"/>
        </w:rPr>
        <w:t xml:space="preserve"> standard error (s.e.). Where error bars are not visible, error is too small to be seen. Days prior to 0 </w:t>
      </w:r>
      <w:r>
        <w:rPr>
          <w:rFonts w:ascii="Times New Roman" w:hAnsi="Times New Roman" w:cs="Times New Roman"/>
          <w:lang w:val="haw-US"/>
        </w:rPr>
        <w:t>indicate</w:t>
      </w:r>
      <w:r w:rsidR="00765258">
        <w:rPr>
          <w:rFonts w:ascii="Times New Roman" w:hAnsi="Times New Roman" w:cs="Times New Roman"/>
        </w:rPr>
        <w:t xml:space="preserve"> the</w:t>
      </w:r>
      <w:r>
        <w:rPr>
          <w:rFonts w:ascii="Times New Roman" w:hAnsi="Times New Roman" w:cs="Times New Roman"/>
          <w:lang w:val="haw-US"/>
        </w:rPr>
        <w:t xml:space="preserve"> acclimation and conditioning</w:t>
      </w:r>
      <w:r w:rsidR="00765258">
        <w:rPr>
          <w:rFonts w:ascii="Times New Roman" w:hAnsi="Times New Roman" w:cs="Times New Roman"/>
        </w:rPr>
        <w:t xml:space="preserve"> period</w:t>
      </w:r>
      <w:r w:rsidRPr="00CA17A2">
        <w:rPr>
          <w:rFonts w:ascii="Times New Roman" w:hAnsi="Times New Roman" w:cs="Times New Roman"/>
        </w:rPr>
        <w:t>.</w:t>
      </w:r>
    </w:p>
    <w:p w14:paraId="0BFA61DE" w14:textId="77777777" w:rsidR="004A12C4" w:rsidRPr="00CA17A2" w:rsidRDefault="004A12C4" w:rsidP="001D2A2F">
      <w:pPr>
        <w:rPr>
          <w:rFonts w:ascii="Times New Roman" w:hAnsi="Times New Roman" w:cs="Times New Roman"/>
        </w:rPr>
      </w:pPr>
    </w:p>
    <w:p w14:paraId="17265E63" w14:textId="16985FBC" w:rsidR="001D2A2F" w:rsidRDefault="001D2A2F" w:rsidP="00663053">
      <w:pPr>
        <w:rPr>
          <w:rFonts w:ascii="Times New Roman" w:hAnsi="Times New Roman" w:cs="Times New Roman"/>
          <w:b/>
          <w:bCs/>
          <w:color w:val="000000" w:themeColor="text1"/>
        </w:rPr>
      </w:pPr>
    </w:p>
    <w:p w14:paraId="2E5BE3D1" w14:textId="77777777" w:rsidR="001D2A2F" w:rsidRDefault="001D2A2F" w:rsidP="00663053">
      <w:pPr>
        <w:rPr>
          <w:rFonts w:ascii="Times New Roman" w:hAnsi="Times New Roman" w:cs="Times New Roman"/>
          <w:b/>
          <w:bCs/>
          <w:color w:val="000000" w:themeColor="text1"/>
        </w:rPr>
      </w:pPr>
    </w:p>
    <w:p w14:paraId="024CBDB3" w14:textId="1A8034E9" w:rsidR="00663053" w:rsidRPr="003C23E4" w:rsidRDefault="00663053" w:rsidP="00663053">
      <w:pPr>
        <w:rPr>
          <w:rFonts w:ascii="Times New Roman" w:hAnsi="Times New Roman" w:cs="Times New Roman"/>
          <w:color w:val="000000" w:themeColor="text1"/>
        </w:rPr>
      </w:pPr>
      <w:r w:rsidRPr="003C23E4">
        <w:rPr>
          <w:rFonts w:ascii="Times New Roman" w:hAnsi="Times New Roman" w:cs="Times New Roman"/>
          <w:b/>
          <w:bCs/>
          <w:color w:val="000000" w:themeColor="text1"/>
        </w:rPr>
        <w:t xml:space="preserve">Effect on </w:t>
      </w:r>
      <w:bookmarkEnd w:id="21"/>
      <w:r w:rsidR="00B02A72">
        <w:rPr>
          <w:rFonts w:ascii="Times New Roman" w:hAnsi="Times New Roman" w:cs="Times New Roman"/>
          <w:b/>
          <w:bCs/>
          <w:color w:val="000000" w:themeColor="text1"/>
        </w:rPr>
        <w:t>Growth</w:t>
      </w:r>
    </w:p>
    <w:p w14:paraId="55163FFD" w14:textId="77777777" w:rsidR="00663053" w:rsidRPr="003C23E4" w:rsidRDefault="00663053" w:rsidP="00663053">
      <w:pPr>
        <w:rPr>
          <w:rFonts w:ascii="Times New Roman" w:hAnsi="Times New Roman" w:cs="Times New Roman"/>
          <w:color w:val="000000" w:themeColor="text1"/>
        </w:rPr>
      </w:pPr>
    </w:p>
    <w:p w14:paraId="15E55C43" w14:textId="41DB09E2" w:rsidR="001D2A2F" w:rsidRPr="003C23E4" w:rsidRDefault="0010700B" w:rsidP="00663053">
      <w:pPr>
        <w:spacing w:line="480" w:lineRule="auto"/>
        <w:rPr>
          <w:rFonts w:ascii="Times New Roman" w:hAnsi="Times New Roman" w:cs="Times New Roman"/>
          <w:color w:val="000000" w:themeColor="text1"/>
          <w:lang w:val="haw-US"/>
        </w:rPr>
      </w:pPr>
      <w:r>
        <w:rPr>
          <w:rFonts w:ascii="Times New Roman" w:hAnsi="Times New Roman" w:cs="Times New Roman"/>
        </w:rPr>
        <w:t>T</w:t>
      </w:r>
      <w:r w:rsidRPr="002D48E8">
        <w:rPr>
          <w:rFonts w:ascii="Times New Roman" w:hAnsi="Times New Roman" w:cs="Times New Roman"/>
        </w:rPr>
        <w:t xml:space="preserve">est diameters were not significantly different </w:t>
      </w:r>
      <w:r>
        <w:rPr>
          <w:rFonts w:ascii="Times New Roman" w:hAnsi="Times New Roman" w:cs="Times New Roman"/>
        </w:rPr>
        <w:t xml:space="preserve">among all urchins </w:t>
      </w:r>
      <w:r w:rsidRPr="002D48E8">
        <w:rPr>
          <w:rFonts w:ascii="Times New Roman" w:hAnsi="Times New Roman" w:cs="Times New Roman"/>
        </w:rPr>
        <w:t>upon initial collection (</w:t>
      </w:r>
      <w:r w:rsidR="00632C99">
        <w:rPr>
          <w:rFonts w:ascii="Times New Roman" w:hAnsi="Times New Roman" w:cs="Times New Roman"/>
          <w:lang w:val="haw-US"/>
        </w:rPr>
        <w:t>mean</w:t>
      </w:r>
      <w:r>
        <w:rPr>
          <w:rFonts w:ascii="Times New Roman" w:hAnsi="Times New Roman" w:cs="Times New Roman"/>
        </w:rPr>
        <w:t xml:space="preserve"> = </w:t>
      </w:r>
      <w:r w:rsidRPr="003C23E4">
        <w:rPr>
          <w:rFonts w:ascii="Times New Roman" w:hAnsi="Times New Roman" w:cs="Times New Roman"/>
          <w:noProof/>
          <w:lang w:val="haw-US"/>
        </w:rPr>
        <w:t xml:space="preserve">7.54 </w:t>
      </w:r>
      <w:r w:rsidRPr="003C23E4">
        <w:rPr>
          <w:rFonts w:ascii="Times New Roman" w:hAnsi="Times New Roman" w:cs="Times New Roman"/>
        </w:rPr>
        <w:sym w:font="Symbol" w:char="F0B1"/>
      </w:r>
      <w:r w:rsidRPr="003C23E4">
        <w:rPr>
          <w:rFonts w:ascii="Times New Roman" w:hAnsi="Times New Roman" w:cs="Times New Roman"/>
        </w:rPr>
        <w:t xml:space="preserve"> 0.</w:t>
      </w:r>
      <w:r>
        <w:rPr>
          <w:rFonts w:ascii="Times New Roman" w:hAnsi="Times New Roman" w:cs="Times New Roman"/>
        </w:rPr>
        <w:t xml:space="preserve">29 </w:t>
      </w:r>
      <w:r w:rsidRPr="003C23E4">
        <w:rPr>
          <w:rFonts w:ascii="Times New Roman" w:hAnsi="Times New Roman" w:cs="Times New Roman"/>
        </w:rPr>
        <w:t>mm</w:t>
      </w:r>
      <w:r>
        <w:rPr>
          <w:rFonts w:ascii="Times New Roman" w:hAnsi="Times New Roman" w:cs="Times New Roman"/>
        </w:rPr>
        <w:t xml:space="preserve">; </w:t>
      </w:r>
      <w:r w:rsidRPr="003C23E4">
        <w:rPr>
          <w:rFonts w:ascii="Times New Roman" w:hAnsi="Times New Roman" w:cs="Times New Roman"/>
          <w:lang w:val="haw-US"/>
        </w:rPr>
        <w:t>n=24</w:t>
      </w:r>
      <w:r>
        <w:rPr>
          <w:rFonts w:ascii="Times New Roman" w:hAnsi="Times New Roman" w:cs="Times New Roman"/>
        </w:rPr>
        <w:t>;</w:t>
      </w:r>
      <w:r w:rsidRPr="003C23E4">
        <w:rPr>
          <w:rFonts w:ascii="Times New Roman" w:hAnsi="Times New Roman" w:cs="Times New Roman"/>
          <w:lang w:val="haw-US"/>
        </w:rPr>
        <w:t xml:space="preserve"> </w:t>
      </w:r>
      <w:r w:rsidRPr="003C23E4">
        <w:rPr>
          <w:rFonts w:ascii="Times New Roman" w:hAnsi="Times New Roman" w:cs="Times New Roman"/>
          <w:color w:val="000000" w:themeColor="text1"/>
        </w:rPr>
        <w:t>F</w:t>
      </w:r>
      <w:r w:rsidRPr="003C23E4">
        <w:rPr>
          <w:rFonts w:ascii="Times New Roman" w:hAnsi="Times New Roman" w:cs="Times New Roman"/>
          <w:color w:val="000000" w:themeColor="text1"/>
          <w:vertAlign w:val="subscript"/>
        </w:rPr>
        <w:t>3,20</w:t>
      </w:r>
      <w:r w:rsidRPr="003C23E4">
        <w:rPr>
          <w:rFonts w:ascii="Times New Roman" w:hAnsi="Times New Roman" w:cs="Times New Roman"/>
          <w:color w:val="000000" w:themeColor="text1"/>
        </w:rPr>
        <w:t>=0.85</w:t>
      </w:r>
      <w:r>
        <w:rPr>
          <w:rFonts w:ascii="Times New Roman" w:hAnsi="Times New Roman" w:cs="Times New Roman"/>
          <w:color w:val="000000" w:themeColor="text1"/>
        </w:rPr>
        <w:t>1;</w:t>
      </w:r>
      <w:r w:rsidRPr="003C23E4">
        <w:rPr>
          <w:rFonts w:ascii="Times New Roman" w:hAnsi="Times New Roman" w:cs="Times New Roman"/>
          <w:color w:val="000000" w:themeColor="text1"/>
        </w:rPr>
        <w:t xml:space="preserve"> p</w:t>
      </w:r>
      <w:r w:rsidR="005A3145">
        <w:rPr>
          <w:rFonts w:ascii="Times New Roman" w:hAnsi="Times New Roman" w:cs="Times New Roman"/>
          <w:color w:val="000000" w:themeColor="text1"/>
        </w:rPr>
        <w:t>=</w:t>
      </w:r>
      <w:r w:rsidRPr="003C23E4">
        <w:rPr>
          <w:rFonts w:ascii="Times New Roman" w:hAnsi="Times New Roman" w:cs="Times New Roman"/>
          <w:color w:val="000000" w:themeColor="text1"/>
        </w:rPr>
        <w:t>0.4825</w:t>
      </w:r>
      <w:r w:rsidRPr="002D48E8">
        <w:rPr>
          <w:rFonts w:ascii="Times New Roman" w:hAnsi="Times New Roman" w:cs="Times New Roman"/>
        </w:rPr>
        <w:t>)</w:t>
      </w:r>
      <w:r>
        <w:rPr>
          <w:rFonts w:ascii="Times New Roman" w:hAnsi="Times New Roman" w:cs="Times New Roman"/>
        </w:rPr>
        <w:t xml:space="preserve"> or after </w:t>
      </w:r>
      <w:r w:rsidRPr="003C23E4">
        <w:rPr>
          <w:rFonts w:ascii="Times New Roman" w:hAnsi="Times New Roman" w:cs="Times New Roman"/>
          <w:color w:val="000000" w:themeColor="text1"/>
        </w:rPr>
        <w:t>subsequent ramp-up of conditions</w:t>
      </w:r>
      <w:r w:rsidRPr="003C23E4">
        <w:rPr>
          <w:rFonts w:ascii="Times New Roman" w:hAnsi="Times New Roman" w:cs="Times New Roman"/>
          <w:color w:val="000000" w:themeColor="text1"/>
          <w:lang w:val="haw-US"/>
        </w:rPr>
        <w:t xml:space="preserve"> </w:t>
      </w:r>
      <w:r w:rsidRPr="003C23E4">
        <w:rPr>
          <w:rFonts w:ascii="Times New Roman" w:hAnsi="Times New Roman" w:cs="Times New Roman"/>
          <w:color w:val="000000" w:themeColor="text1"/>
        </w:rPr>
        <w:t>(</w:t>
      </w:r>
      <w:r w:rsidR="00632C99">
        <w:rPr>
          <w:rFonts w:ascii="Times New Roman" w:hAnsi="Times New Roman" w:cs="Times New Roman"/>
          <w:color w:val="000000" w:themeColor="text1"/>
          <w:lang w:val="haw-US"/>
        </w:rPr>
        <w:t>mean</w:t>
      </w:r>
      <w:r>
        <w:rPr>
          <w:rFonts w:ascii="Times New Roman" w:hAnsi="Times New Roman" w:cs="Times New Roman"/>
          <w:color w:val="000000" w:themeColor="text1"/>
        </w:rPr>
        <w:t xml:space="preserve"> = </w:t>
      </w:r>
      <w:r w:rsidRPr="003C23E4">
        <w:rPr>
          <w:rFonts w:ascii="Times New Roman" w:hAnsi="Times New Roman" w:cs="Times New Roman"/>
          <w:color w:val="000000" w:themeColor="text1"/>
          <w:lang w:val="haw-US"/>
        </w:rPr>
        <w:t xml:space="preserve">16.12 </w:t>
      </w:r>
      <w:r w:rsidRPr="003C23E4">
        <w:rPr>
          <w:rFonts w:ascii="Times New Roman" w:hAnsi="Times New Roman" w:cs="Times New Roman"/>
        </w:rPr>
        <w:sym w:font="Symbol" w:char="F0B1"/>
      </w:r>
      <w:r w:rsidRPr="003C23E4">
        <w:rPr>
          <w:rFonts w:ascii="Times New Roman" w:hAnsi="Times New Roman" w:cs="Times New Roman"/>
          <w:lang w:val="haw-US"/>
        </w:rPr>
        <w:t xml:space="preserve"> </w:t>
      </w:r>
      <w:r w:rsidRPr="003C23E4">
        <w:rPr>
          <w:rFonts w:ascii="Times New Roman" w:hAnsi="Times New Roman" w:cs="Times New Roman"/>
          <w:color w:val="000000" w:themeColor="text1"/>
          <w:lang w:val="haw-US"/>
        </w:rPr>
        <w:t>0.</w:t>
      </w:r>
      <w:r>
        <w:rPr>
          <w:rFonts w:ascii="Times New Roman" w:hAnsi="Times New Roman" w:cs="Times New Roman"/>
          <w:color w:val="000000" w:themeColor="text1"/>
        </w:rPr>
        <w:t>67</w:t>
      </w:r>
      <w:r w:rsidRPr="003C23E4">
        <w:rPr>
          <w:rFonts w:ascii="Times New Roman" w:hAnsi="Times New Roman" w:cs="Times New Roman"/>
          <w:color w:val="000000" w:themeColor="text1"/>
          <w:lang w:val="haw-US"/>
        </w:rPr>
        <w:t xml:space="preserve"> mm</w:t>
      </w:r>
      <w:r>
        <w:rPr>
          <w:rFonts w:ascii="Times New Roman" w:hAnsi="Times New Roman" w:cs="Times New Roman"/>
          <w:color w:val="000000" w:themeColor="text1"/>
        </w:rPr>
        <w:t>;</w:t>
      </w:r>
      <w:r w:rsidRPr="003C23E4">
        <w:rPr>
          <w:rFonts w:ascii="Times New Roman" w:hAnsi="Times New Roman" w:cs="Times New Roman"/>
          <w:color w:val="000000" w:themeColor="text1"/>
          <w:lang w:val="haw-US"/>
        </w:rPr>
        <w:t xml:space="preserve"> n=24</w:t>
      </w:r>
      <w:r>
        <w:rPr>
          <w:rFonts w:ascii="Times New Roman" w:hAnsi="Times New Roman" w:cs="Times New Roman"/>
          <w:color w:val="000000" w:themeColor="text1"/>
        </w:rPr>
        <w:t>;</w:t>
      </w:r>
      <w:r w:rsidRPr="003C23E4">
        <w:rPr>
          <w:rFonts w:ascii="Times New Roman" w:hAnsi="Times New Roman" w:cs="Times New Roman"/>
          <w:color w:val="000000" w:themeColor="text1"/>
          <w:lang w:val="haw-US"/>
        </w:rPr>
        <w:t xml:space="preserve"> </w:t>
      </w:r>
      <w:r w:rsidRPr="003C23E4">
        <w:rPr>
          <w:rFonts w:ascii="Times New Roman" w:hAnsi="Times New Roman" w:cs="Times New Roman"/>
          <w:color w:val="000000" w:themeColor="text1"/>
        </w:rPr>
        <w:t>F</w:t>
      </w:r>
      <w:r w:rsidRPr="003C23E4">
        <w:rPr>
          <w:rFonts w:ascii="Times New Roman" w:hAnsi="Times New Roman" w:cs="Times New Roman"/>
          <w:color w:val="000000" w:themeColor="text1"/>
          <w:vertAlign w:val="subscript"/>
        </w:rPr>
        <w:t>3,20</w:t>
      </w:r>
      <w:r w:rsidRPr="003C23E4">
        <w:rPr>
          <w:rFonts w:ascii="Times New Roman" w:hAnsi="Times New Roman" w:cs="Times New Roman"/>
          <w:color w:val="000000" w:themeColor="text1"/>
        </w:rPr>
        <w:t>=1.0907</w:t>
      </w:r>
      <w:r>
        <w:rPr>
          <w:rFonts w:ascii="Times New Roman" w:hAnsi="Times New Roman" w:cs="Times New Roman"/>
          <w:color w:val="000000" w:themeColor="text1"/>
        </w:rPr>
        <w:t>;</w:t>
      </w:r>
      <w:r w:rsidRPr="003C23E4">
        <w:rPr>
          <w:rFonts w:ascii="Times New Roman" w:hAnsi="Times New Roman" w:cs="Times New Roman"/>
          <w:color w:val="000000" w:themeColor="text1"/>
        </w:rPr>
        <w:t xml:space="preserve"> p</w:t>
      </w:r>
      <w:r w:rsidRPr="003C23E4">
        <w:rPr>
          <w:rFonts w:ascii="Times New Roman" w:hAnsi="Times New Roman" w:cs="Times New Roman"/>
          <w:color w:val="000000" w:themeColor="text1"/>
          <w:lang w:val="haw-US"/>
        </w:rPr>
        <w:t>=</w:t>
      </w:r>
      <w:r w:rsidRPr="003C23E4">
        <w:rPr>
          <w:rFonts w:ascii="Times New Roman" w:hAnsi="Times New Roman" w:cs="Times New Roman"/>
          <w:color w:val="000000" w:themeColor="text1"/>
        </w:rPr>
        <w:t>0.3759</w:t>
      </w:r>
      <w:r>
        <w:rPr>
          <w:rFonts w:ascii="Times New Roman" w:hAnsi="Times New Roman" w:cs="Times New Roman"/>
          <w:color w:val="000000" w:themeColor="text1"/>
        </w:rPr>
        <w:t xml:space="preserve">). </w:t>
      </w:r>
      <w:r w:rsidR="00663053">
        <w:rPr>
          <w:rFonts w:ascii="Times New Roman" w:hAnsi="Times New Roman" w:cs="Times New Roman"/>
          <w:color w:val="000000" w:themeColor="text1"/>
        </w:rPr>
        <w:t>Increased</w:t>
      </w:r>
      <w:r w:rsidR="00663053">
        <w:rPr>
          <w:rFonts w:ascii="Times New Roman" w:hAnsi="Times New Roman" w:cs="Times New Roman"/>
          <w:color w:val="000000" w:themeColor="text1"/>
          <w:lang w:val="haw-US"/>
        </w:rPr>
        <w:t xml:space="preserve"> t</w:t>
      </w:r>
      <w:r w:rsidR="00663053" w:rsidRPr="003C23E4">
        <w:rPr>
          <w:rFonts w:ascii="Times New Roman" w:hAnsi="Times New Roman" w:cs="Times New Roman"/>
          <w:color w:val="000000" w:themeColor="text1"/>
          <w:lang w:val="haw-US"/>
        </w:rPr>
        <w:t>emperature</w:t>
      </w:r>
      <w:r w:rsidR="00663053">
        <w:rPr>
          <w:rFonts w:ascii="Times New Roman" w:hAnsi="Times New Roman" w:cs="Times New Roman"/>
          <w:color w:val="000000" w:themeColor="text1"/>
          <w:lang w:val="haw-US"/>
        </w:rPr>
        <w:t>s</w:t>
      </w:r>
      <w:r w:rsidR="00663053">
        <w:rPr>
          <w:rFonts w:ascii="Times New Roman" w:hAnsi="Times New Roman" w:cs="Times New Roman"/>
          <w:color w:val="000000" w:themeColor="text1"/>
        </w:rPr>
        <w:t xml:space="preserve"> significantly</w:t>
      </w:r>
      <w:r w:rsidR="00663053">
        <w:rPr>
          <w:rFonts w:ascii="Times New Roman" w:hAnsi="Times New Roman" w:cs="Times New Roman"/>
          <w:color w:val="000000" w:themeColor="text1"/>
          <w:lang w:val="haw-US"/>
        </w:rPr>
        <w:t xml:space="preserve"> </w:t>
      </w:r>
      <w:r w:rsidR="00663053" w:rsidRPr="003C23E4">
        <w:rPr>
          <w:rFonts w:ascii="Times New Roman" w:hAnsi="Times New Roman" w:cs="Times New Roman"/>
          <w:color w:val="000000" w:themeColor="text1"/>
          <w:lang w:val="haw-US"/>
        </w:rPr>
        <w:t>influence</w:t>
      </w:r>
      <w:r w:rsidR="00663053">
        <w:rPr>
          <w:rFonts w:ascii="Times New Roman" w:hAnsi="Times New Roman" w:cs="Times New Roman"/>
          <w:color w:val="000000" w:themeColor="text1"/>
          <w:lang w:val="haw-US"/>
        </w:rPr>
        <w:t>d</w:t>
      </w:r>
      <w:r w:rsidR="00663053" w:rsidRPr="003C23E4">
        <w:rPr>
          <w:rFonts w:ascii="Times New Roman" w:hAnsi="Times New Roman" w:cs="Times New Roman"/>
          <w:color w:val="000000" w:themeColor="text1"/>
          <w:lang w:val="haw-US"/>
        </w:rPr>
        <w:t xml:space="preserve"> growth </w:t>
      </w:r>
      <w:r w:rsidR="00663053">
        <w:rPr>
          <w:rFonts w:ascii="Times New Roman" w:hAnsi="Times New Roman" w:cs="Times New Roman"/>
          <w:color w:val="000000" w:themeColor="text1"/>
        </w:rPr>
        <w:t xml:space="preserve">(p = 0.042) </w:t>
      </w:r>
      <w:r w:rsidR="00663053">
        <w:rPr>
          <w:rFonts w:ascii="Times New Roman" w:hAnsi="Times New Roman" w:cs="Times New Roman"/>
          <w:color w:val="000000" w:themeColor="text1"/>
          <w:lang w:val="haw-US"/>
        </w:rPr>
        <w:t xml:space="preserve">while </w:t>
      </w:r>
      <w:r w:rsidR="00663053" w:rsidRPr="003C23E4">
        <w:rPr>
          <w:rFonts w:ascii="Times New Roman" w:hAnsi="Times New Roman" w:cs="Times New Roman"/>
          <w:color w:val="000000" w:themeColor="text1"/>
          <w:lang w:val="haw-US"/>
        </w:rPr>
        <w:t>pH</w:t>
      </w:r>
      <w:r w:rsidR="00663053">
        <w:rPr>
          <w:rFonts w:ascii="Times New Roman" w:hAnsi="Times New Roman" w:cs="Times New Roman"/>
          <w:color w:val="000000" w:themeColor="text1"/>
          <w:lang w:val="haw-US"/>
        </w:rPr>
        <w:t xml:space="preserve"> </w:t>
      </w:r>
      <w:r w:rsidR="00663053">
        <w:rPr>
          <w:rFonts w:ascii="Times New Roman" w:hAnsi="Times New Roman" w:cs="Times New Roman"/>
          <w:color w:val="000000" w:themeColor="text1"/>
        </w:rPr>
        <w:t>did not</w:t>
      </w:r>
      <w:r w:rsidR="00663053" w:rsidRPr="003C23E4">
        <w:rPr>
          <w:rFonts w:ascii="Times New Roman" w:hAnsi="Times New Roman" w:cs="Times New Roman"/>
          <w:color w:val="000000" w:themeColor="text1"/>
          <w:lang w:val="haw-US"/>
        </w:rPr>
        <w:t xml:space="preserve"> (p=0.6</w:t>
      </w:r>
      <w:r w:rsidR="00663053">
        <w:rPr>
          <w:rFonts w:ascii="Times New Roman" w:hAnsi="Times New Roman" w:cs="Times New Roman"/>
          <w:color w:val="000000" w:themeColor="text1"/>
        </w:rPr>
        <w:t>11</w:t>
      </w:r>
      <w:r w:rsidR="00663053" w:rsidRPr="003C23E4">
        <w:rPr>
          <w:rFonts w:ascii="Times New Roman" w:hAnsi="Times New Roman" w:cs="Times New Roman"/>
          <w:color w:val="000000" w:themeColor="text1"/>
          <w:lang w:val="haw-US"/>
        </w:rPr>
        <w:t>)</w:t>
      </w:r>
      <w:r w:rsidR="00663053">
        <w:rPr>
          <w:rFonts w:ascii="Times New Roman" w:hAnsi="Times New Roman" w:cs="Times New Roman"/>
          <w:color w:val="000000" w:themeColor="text1"/>
          <w:lang w:val="haw-US"/>
        </w:rPr>
        <w:t xml:space="preserve"> (Fig. 3.</w:t>
      </w:r>
      <w:r w:rsidR="0096089A">
        <w:rPr>
          <w:rFonts w:ascii="Times New Roman" w:hAnsi="Times New Roman" w:cs="Times New Roman"/>
          <w:color w:val="000000" w:themeColor="text1"/>
        </w:rPr>
        <w:t>2</w:t>
      </w:r>
      <w:r w:rsidR="00663053">
        <w:rPr>
          <w:rFonts w:ascii="Times New Roman" w:hAnsi="Times New Roman" w:cs="Times New Roman"/>
          <w:color w:val="000000" w:themeColor="text1"/>
          <w:lang w:val="haw-US"/>
        </w:rPr>
        <w:t>)</w:t>
      </w:r>
      <w:r w:rsidR="00663053" w:rsidRPr="003C23E4">
        <w:rPr>
          <w:rFonts w:ascii="Times New Roman" w:hAnsi="Times New Roman" w:cs="Times New Roman"/>
          <w:color w:val="000000" w:themeColor="text1"/>
          <w:lang w:val="haw-US"/>
        </w:rPr>
        <w:t xml:space="preserve">. </w:t>
      </w:r>
      <w:r w:rsidR="00A06ED6">
        <w:rPr>
          <w:rFonts w:ascii="Times New Roman" w:hAnsi="Times New Roman" w:cs="Times New Roman"/>
          <w:color w:val="000000" w:themeColor="text1"/>
          <w:lang w:val="haw-US"/>
        </w:rPr>
        <w:t xml:space="preserve">Urchins grown in increased temperatures were 12 % larger than those in ambient conditions, regardless of pH. </w:t>
      </w:r>
      <w:r w:rsidR="00663053" w:rsidRPr="003C23E4">
        <w:rPr>
          <w:rFonts w:ascii="Times New Roman" w:hAnsi="Times New Roman" w:cs="Times New Roman"/>
          <w:color w:val="000000" w:themeColor="text1"/>
          <w:lang w:val="haw-US"/>
        </w:rPr>
        <w:t>There was no interaction between temperature and pH (p=0.482)</w:t>
      </w:r>
      <w:r w:rsidR="00D137DB">
        <w:rPr>
          <w:rFonts w:ascii="Times New Roman" w:hAnsi="Times New Roman" w:cs="Times New Roman"/>
          <w:color w:val="000000" w:themeColor="text1"/>
        </w:rPr>
        <w:t xml:space="preserve"> (Fig. 3.2)</w:t>
      </w:r>
      <w:r w:rsidR="00663053" w:rsidRPr="003C23E4">
        <w:rPr>
          <w:rFonts w:ascii="Times New Roman" w:hAnsi="Times New Roman" w:cs="Times New Roman"/>
          <w:color w:val="000000" w:themeColor="text1"/>
          <w:lang w:val="haw-US"/>
        </w:rPr>
        <w:t>.</w:t>
      </w:r>
    </w:p>
    <w:p w14:paraId="40142D1C" w14:textId="3EFF1F48" w:rsidR="00663053" w:rsidRDefault="00765258" w:rsidP="00663053">
      <w:pPr>
        <w:jc w:val="center"/>
        <w:rPr>
          <w:rFonts w:ascii="Times New Roman" w:hAnsi="Times New Roman" w:cs="Times New Roman"/>
          <w:color w:val="000000" w:themeColor="text1"/>
          <w:lang w:val="haw-US"/>
        </w:rPr>
      </w:pPr>
      <w:r>
        <w:rPr>
          <w:rFonts w:ascii="Times New Roman" w:hAnsi="Times New Roman" w:cs="Times New Roman"/>
          <w:noProof/>
          <w:color w:val="000000" w:themeColor="text1"/>
          <w:lang w:val="haw-US"/>
        </w:rPr>
        <w:lastRenderedPageBreak/>
        <w:drawing>
          <wp:inline distT="0" distB="0" distL="0" distR="0" wp14:anchorId="6BAC6F9E" wp14:editId="1812D2D5">
            <wp:extent cx="5010301" cy="3578942"/>
            <wp:effectExtent l="0" t="0" r="635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empGrowth.png"/>
                    <pic:cNvPicPr/>
                  </pic:nvPicPr>
                  <pic:blipFill>
                    <a:blip r:embed="rId40" cstate="screen">
                      <a:extLst>
                        <a:ext uri="{28A0092B-C50C-407E-A947-70E740481C1C}">
                          <a14:useLocalDpi xmlns:a14="http://schemas.microsoft.com/office/drawing/2010/main"/>
                        </a:ext>
                      </a:extLst>
                    </a:blip>
                    <a:stretch>
                      <a:fillRect/>
                    </a:stretch>
                  </pic:blipFill>
                  <pic:spPr>
                    <a:xfrm>
                      <a:off x="0" y="0"/>
                      <a:ext cx="5083807" cy="3631449"/>
                    </a:xfrm>
                    <a:prstGeom prst="rect">
                      <a:avLst/>
                    </a:prstGeom>
                  </pic:spPr>
                </pic:pic>
              </a:graphicData>
            </a:graphic>
          </wp:inline>
        </w:drawing>
      </w:r>
    </w:p>
    <w:p w14:paraId="5C5FE845" w14:textId="4A5F00C9" w:rsidR="00765258" w:rsidRDefault="007637E7" w:rsidP="00663053">
      <w:pPr>
        <w:jc w:val="center"/>
        <w:rPr>
          <w:rFonts w:ascii="Times New Roman" w:hAnsi="Times New Roman" w:cs="Times New Roman"/>
          <w:color w:val="000000" w:themeColor="text1"/>
          <w:lang w:val="haw-US"/>
        </w:rPr>
      </w:pPr>
      <w:r>
        <w:rPr>
          <w:rFonts w:ascii="Times New Roman" w:hAnsi="Times New Roman" w:cs="Times New Roman"/>
          <w:noProof/>
          <w:color w:val="000000" w:themeColor="text1"/>
          <w:lang w:val="haw-US"/>
        </w:rPr>
        <w:drawing>
          <wp:inline distT="0" distB="0" distL="0" distR="0" wp14:anchorId="39AE0A51" wp14:editId="252F0110">
            <wp:extent cx="5092891" cy="3637935"/>
            <wp:effectExtent l="0" t="0" r="0" b="0"/>
            <wp:docPr id="55" name="Picture 5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HGrowth.png"/>
                    <pic:cNvPicPr/>
                  </pic:nvPicPr>
                  <pic:blipFill>
                    <a:blip r:embed="rId41">
                      <a:extLst>
                        <a:ext uri="{28A0092B-C50C-407E-A947-70E740481C1C}">
                          <a14:useLocalDpi xmlns:a14="http://schemas.microsoft.com/office/drawing/2010/main" val="0"/>
                        </a:ext>
                      </a:extLst>
                    </a:blip>
                    <a:stretch>
                      <a:fillRect/>
                    </a:stretch>
                  </pic:blipFill>
                  <pic:spPr>
                    <a:xfrm>
                      <a:off x="0" y="0"/>
                      <a:ext cx="5118959" cy="3656556"/>
                    </a:xfrm>
                    <a:prstGeom prst="rect">
                      <a:avLst/>
                    </a:prstGeom>
                  </pic:spPr>
                </pic:pic>
              </a:graphicData>
            </a:graphic>
          </wp:inline>
        </w:drawing>
      </w:r>
    </w:p>
    <w:p w14:paraId="61135606" w14:textId="455A175C" w:rsidR="00663053" w:rsidRPr="003C23E4" w:rsidRDefault="00663053" w:rsidP="00663053">
      <w:pPr>
        <w:jc w:val="center"/>
        <w:rPr>
          <w:rFonts w:ascii="Times New Roman" w:hAnsi="Times New Roman" w:cs="Times New Roman"/>
          <w:color w:val="000000" w:themeColor="text1"/>
          <w:lang w:val="haw-US"/>
        </w:rPr>
      </w:pPr>
    </w:p>
    <w:p w14:paraId="3DD80FA1" w14:textId="57E75FBD" w:rsidR="00663053" w:rsidRPr="00E16603" w:rsidRDefault="00663053" w:rsidP="00663053">
      <w:pPr>
        <w:rPr>
          <w:rFonts w:ascii="Times New Roman" w:hAnsi="Times New Roman" w:cs="Times New Roman"/>
          <w:color w:val="000000" w:themeColor="text1"/>
        </w:rPr>
      </w:pPr>
      <w:bookmarkStart w:id="23" w:name="Fig31Growth"/>
      <w:r w:rsidRPr="003C23E4">
        <w:rPr>
          <w:rFonts w:ascii="Times New Roman" w:hAnsi="Times New Roman" w:cs="Times New Roman"/>
          <w:b/>
          <w:bCs/>
          <w:color w:val="000000" w:themeColor="text1"/>
        </w:rPr>
        <w:t>Figure 3.</w:t>
      </w:r>
      <w:r w:rsidR="00B65FDF">
        <w:rPr>
          <w:rFonts w:ascii="Times New Roman" w:hAnsi="Times New Roman" w:cs="Times New Roman"/>
          <w:b/>
          <w:bCs/>
          <w:color w:val="000000" w:themeColor="text1"/>
        </w:rPr>
        <w:t>2</w:t>
      </w:r>
      <w:r w:rsidR="00CA6F5F">
        <w:rPr>
          <w:rFonts w:ascii="Times New Roman" w:hAnsi="Times New Roman" w:cs="Times New Roman"/>
          <w:b/>
          <w:bCs/>
          <w:color w:val="000000" w:themeColor="text1"/>
        </w:rPr>
        <w:t>.</w:t>
      </w:r>
      <w:r w:rsidRPr="003C23E4">
        <w:rPr>
          <w:rFonts w:ascii="Times New Roman" w:hAnsi="Times New Roman" w:cs="Times New Roman"/>
          <w:b/>
          <w:bCs/>
          <w:color w:val="000000" w:themeColor="text1"/>
        </w:rPr>
        <w:t xml:space="preserve"> </w:t>
      </w:r>
      <w:bookmarkEnd w:id="23"/>
      <w:r w:rsidR="00F94A8F" w:rsidRPr="00F94A8F">
        <w:rPr>
          <w:rFonts w:ascii="Times New Roman" w:hAnsi="Times New Roman" w:cs="Times New Roman"/>
          <w:color w:val="000000" w:themeColor="text1"/>
        </w:rPr>
        <w:t>Effect of (</w:t>
      </w:r>
      <w:r w:rsidR="00F94A8F" w:rsidRPr="004B286F">
        <w:rPr>
          <w:rFonts w:ascii="Times New Roman" w:hAnsi="Times New Roman" w:cs="Times New Roman"/>
          <w:color w:val="000000" w:themeColor="text1"/>
        </w:rPr>
        <w:t>a</w:t>
      </w:r>
      <w:r w:rsidR="00F94A8F" w:rsidRPr="00F94A8F">
        <w:rPr>
          <w:rFonts w:ascii="Times New Roman" w:hAnsi="Times New Roman" w:cs="Times New Roman"/>
          <w:color w:val="000000" w:themeColor="text1"/>
        </w:rPr>
        <w:t>) temperature and (</w:t>
      </w:r>
      <w:r w:rsidR="00F94A8F" w:rsidRPr="004B286F">
        <w:rPr>
          <w:rFonts w:ascii="Times New Roman" w:hAnsi="Times New Roman" w:cs="Times New Roman"/>
          <w:color w:val="000000" w:themeColor="text1"/>
        </w:rPr>
        <w:t>b</w:t>
      </w:r>
      <w:r w:rsidR="00F94A8F" w:rsidRPr="00F94A8F">
        <w:rPr>
          <w:rFonts w:ascii="Times New Roman" w:hAnsi="Times New Roman" w:cs="Times New Roman"/>
          <w:color w:val="000000" w:themeColor="text1"/>
        </w:rPr>
        <w:t xml:space="preserve">) pH on </w:t>
      </w:r>
      <w:r w:rsidR="00F94A8F">
        <w:rPr>
          <w:rFonts w:ascii="Times New Roman" w:hAnsi="Times New Roman" w:cs="Times New Roman"/>
          <w:color w:val="000000" w:themeColor="text1"/>
        </w:rPr>
        <w:t>g</w:t>
      </w:r>
      <w:r>
        <w:rPr>
          <w:rFonts w:ascii="Times New Roman" w:hAnsi="Times New Roman" w:cs="Times New Roman"/>
          <w:color w:val="000000" w:themeColor="text1"/>
        </w:rPr>
        <w:t>rowth (</w:t>
      </w:r>
      <w:r w:rsidR="000C2F4A">
        <w:rPr>
          <w:rFonts w:ascii="Times New Roman" w:hAnsi="Times New Roman" w:cs="Times New Roman"/>
          <w:color w:val="000000" w:themeColor="text1"/>
        </w:rPr>
        <w:t>%</w:t>
      </w:r>
      <w:r w:rsidRPr="003C23E4">
        <w:rPr>
          <w:rFonts w:ascii="Times New Roman" w:hAnsi="Times New Roman" w:cs="Times New Roman"/>
          <w:color w:val="000000" w:themeColor="text1"/>
          <w:lang w:val="haw-US"/>
        </w:rPr>
        <w:t xml:space="preserve">) </w:t>
      </w:r>
      <w:r w:rsidR="00F94A8F">
        <w:rPr>
          <w:rFonts w:ascii="Times New Roman" w:hAnsi="Times New Roman" w:cs="Times New Roman"/>
          <w:color w:val="000000" w:themeColor="text1"/>
        </w:rPr>
        <w:t xml:space="preserve">of </w:t>
      </w:r>
      <w:r w:rsidR="00F94A8F" w:rsidRPr="00F94A8F">
        <w:rPr>
          <w:rFonts w:ascii="Times New Roman" w:hAnsi="Times New Roman" w:cs="Times New Roman"/>
          <w:i/>
          <w:iCs/>
          <w:color w:val="000000" w:themeColor="text1"/>
        </w:rPr>
        <w:t>Tripneustes gratilla</w:t>
      </w:r>
      <w:r w:rsidR="00CB160A">
        <w:rPr>
          <w:rFonts w:ascii="Times New Roman" w:hAnsi="Times New Roman" w:cs="Times New Roman"/>
          <w:i/>
          <w:iCs/>
          <w:color w:val="000000" w:themeColor="text1"/>
        </w:rPr>
        <w:t xml:space="preserve"> </w:t>
      </w:r>
      <w:r w:rsidR="00CB160A">
        <w:rPr>
          <w:rFonts w:ascii="Times New Roman" w:hAnsi="Times New Roman" w:cs="Times New Roman"/>
          <w:color w:val="000000" w:themeColor="text1"/>
        </w:rPr>
        <w:t>test diameter</w:t>
      </w:r>
      <w:r w:rsidR="001C74BA">
        <w:rPr>
          <w:rFonts w:ascii="Times New Roman" w:hAnsi="Times New Roman" w:cs="Times New Roman"/>
          <w:color w:val="000000" w:themeColor="text1"/>
        </w:rPr>
        <w:t xml:space="preserve">s </w:t>
      </w:r>
      <w:r w:rsidRPr="003C23E4">
        <w:rPr>
          <w:rFonts w:ascii="Times New Roman" w:hAnsi="Times New Roman" w:cs="Times New Roman"/>
          <w:color w:val="000000" w:themeColor="text1"/>
        </w:rPr>
        <w:t>over the 12</w:t>
      </w:r>
      <w:r w:rsidRPr="003C23E4">
        <w:rPr>
          <w:rFonts w:ascii="Times New Roman" w:hAnsi="Times New Roman" w:cs="Times New Roman"/>
          <w:color w:val="000000" w:themeColor="text1"/>
          <w:lang w:val="haw-US"/>
        </w:rPr>
        <w:t>6</w:t>
      </w:r>
      <w:r w:rsidR="00E16603">
        <w:rPr>
          <w:rFonts w:ascii="Times New Roman" w:hAnsi="Times New Roman" w:cs="Times New Roman"/>
          <w:color w:val="000000" w:themeColor="text1"/>
        </w:rPr>
        <w:t>-</w:t>
      </w:r>
      <w:r w:rsidRPr="003C23E4">
        <w:rPr>
          <w:rFonts w:ascii="Times New Roman" w:hAnsi="Times New Roman" w:cs="Times New Roman"/>
          <w:color w:val="000000" w:themeColor="text1"/>
        </w:rPr>
        <w:t>day experiment</w:t>
      </w:r>
      <w:bookmarkStart w:id="24" w:name="EffectOnSpineLength"/>
      <w:r w:rsidR="00E16603">
        <w:rPr>
          <w:rFonts w:ascii="Times New Roman" w:hAnsi="Times New Roman" w:cs="Times New Roman"/>
          <w:color w:val="000000" w:themeColor="text1"/>
        </w:rPr>
        <w:t xml:space="preserve">. </w:t>
      </w:r>
      <w:r w:rsidR="00B32A46">
        <w:rPr>
          <w:rFonts w:ascii="Times New Roman" w:hAnsi="Times New Roman" w:cs="Times New Roman"/>
          <w:color w:val="000000" w:themeColor="text1"/>
        </w:rPr>
        <w:t>Temperature and pH d</w:t>
      </w:r>
      <w:r w:rsidR="00E16603">
        <w:rPr>
          <w:rFonts w:ascii="Times New Roman" w:hAnsi="Times New Roman" w:cs="Times New Roman"/>
          <w:color w:val="000000" w:themeColor="text1"/>
        </w:rPr>
        <w:t xml:space="preserve">ata presented here are pooled </w:t>
      </w:r>
      <w:r w:rsidR="005B06EF">
        <w:rPr>
          <w:rFonts w:ascii="Times New Roman" w:hAnsi="Times New Roman" w:cs="Times New Roman"/>
          <w:color w:val="000000" w:themeColor="text1"/>
        </w:rPr>
        <w:t xml:space="preserve">for ease of interpretation </w:t>
      </w:r>
      <w:r w:rsidR="00E16603">
        <w:rPr>
          <w:rFonts w:ascii="Times New Roman" w:hAnsi="Times New Roman" w:cs="Times New Roman"/>
          <w:color w:val="000000" w:themeColor="text1"/>
        </w:rPr>
        <w:t xml:space="preserve">as there </w:t>
      </w:r>
      <w:r w:rsidR="004B286F">
        <w:rPr>
          <w:rFonts w:ascii="Times New Roman" w:hAnsi="Times New Roman" w:cs="Times New Roman"/>
          <w:color w:val="000000" w:themeColor="text1"/>
        </w:rPr>
        <w:t xml:space="preserve">were </w:t>
      </w:r>
      <w:r w:rsidR="00E16603">
        <w:rPr>
          <w:rFonts w:ascii="Times New Roman" w:hAnsi="Times New Roman" w:cs="Times New Roman"/>
          <w:color w:val="000000" w:themeColor="text1"/>
        </w:rPr>
        <w:t>no</w:t>
      </w:r>
      <w:r w:rsidR="00B32A46">
        <w:rPr>
          <w:rFonts w:ascii="Times New Roman" w:hAnsi="Times New Roman" w:cs="Times New Roman"/>
          <w:color w:val="000000" w:themeColor="text1"/>
        </w:rPr>
        <w:t xml:space="preserve"> significant</w:t>
      </w:r>
      <w:r w:rsidR="00E16603">
        <w:rPr>
          <w:rFonts w:ascii="Times New Roman" w:hAnsi="Times New Roman" w:cs="Times New Roman"/>
          <w:color w:val="000000" w:themeColor="text1"/>
        </w:rPr>
        <w:t xml:space="preserve"> interactive effects</w:t>
      </w:r>
      <w:r w:rsidR="000C2F4A">
        <w:rPr>
          <w:rFonts w:ascii="Times New Roman" w:hAnsi="Times New Roman" w:cs="Times New Roman"/>
          <w:color w:val="000000" w:themeColor="text1"/>
        </w:rPr>
        <w:t xml:space="preserve">. </w:t>
      </w:r>
      <w:r w:rsidR="00D02328">
        <w:rPr>
          <w:rFonts w:ascii="Times New Roman" w:hAnsi="Times New Roman" w:cs="Times New Roman"/>
          <w:color w:val="000000" w:themeColor="text1"/>
        </w:rPr>
        <w:t xml:space="preserve">Data are mean </w:t>
      </w:r>
      <w:r w:rsidR="00D02328" w:rsidRPr="003C23E4">
        <w:rPr>
          <w:rFonts w:ascii="Times New Roman" w:hAnsi="Times New Roman" w:cs="Times New Roman"/>
        </w:rPr>
        <w:sym w:font="Symbol" w:char="F0B1"/>
      </w:r>
      <w:r w:rsidR="00D02328">
        <w:rPr>
          <w:rFonts w:ascii="Times New Roman" w:hAnsi="Times New Roman" w:cs="Times New Roman"/>
        </w:rPr>
        <w:t xml:space="preserve"> standard error (s.e.)</w:t>
      </w:r>
      <w:r w:rsidR="001C74BA">
        <w:rPr>
          <w:rFonts w:ascii="Times New Roman" w:hAnsi="Times New Roman" w:cs="Times New Roman"/>
        </w:rPr>
        <w:t>, n= 11-12</w:t>
      </w:r>
      <w:r w:rsidR="00B725C3">
        <w:rPr>
          <w:rFonts w:ascii="Times New Roman" w:hAnsi="Times New Roman" w:cs="Times New Roman"/>
        </w:rPr>
        <w:t>, * indicates significance</w:t>
      </w:r>
      <w:r w:rsidR="00D02328">
        <w:rPr>
          <w:rFonts w:ascii="Times New Roman" w:hAnsi="Times New Roman" w:cs="Times New Roman"/>
        </w:rPr>
        <w:t xml:space="preserve">. </w:t>
      </w:r>
    </w:p>
    <w:p w14:paraId="24DC5919" w14:textId="77777777" w:rsidR="00663053" w:rsidRDefault="00663053" w:rsidP="00663053">
      <w:pPr>
        <w:rPr>
          <w:rFonts w:ascii="Times New Roman" w:hAnsi="Times New Roman" w:cs="Times New Roman"/>
          <w:b/>
          <w:bCs/>
          <w:color w:val="000000" w:themeColor="text1"/>
        </w:rPr>
      </w:pPr>
    </w:p>
    <w:p w14:paraId="3452E41B" w14:textId="7D599876" w:rsidR="00663053" w:rsidRPr="00F8683A" w:rsidRDefault="00663053" w:rsidP="00663053">
      <w:pPr>
        <w:rPr>
          <w:rFonts w:ascii="Times New Roman" w:hAnsi="Times New Roman" w:cs="Times New Roman"/>
          <w:color w:val="000000" w:themeColor="text1"/>
          <w:lang w:val="haw-US"/>
        </w:rPr>
      </w:pPr>
      <w:r w:rsidRPr="003C23E4">
        <w:rPr>
          <w:rFonts w:ascii="Times New Roman" w:hAnsi="Times New Roman" w:cs="Times New Roman"/>
          <w:b/>
          <w:bCs/>
          <w:color w:val="000000" w:themeColor="text1"/>
        </w:rPr>
        <w:t>Effect on Calcification</w:t>
      </w:r>
    </w:p>
    <w:p w14:paraId="6B05B958" w14:textId="77777777" w:rsidR="00663053" w:rsidRPr="003C23E4" w:rsidRDefault="00663053" w:rsidP="00663053">
      <w:pPr>
        <w:rPr>
          <w:rFonts w:ascii="Times New Roman" w:hAnsi="Times New Roman" w:cs="Times New Roman"/>
          <w:b/>
          <w:bCs/>
          <w:color w:val="000000" w:themeColor="text1"/>
        </w:rPr>
      </w:pPr>
    </w:p>
    <w:p w14:paraId="55A4677E" w14:textId="2640370B" w:rsidR="00663053" w:rsidRPr="003C23E4" w:rsidRDefault="00CA6F5F" w:rsidP="00663053">
      <w:pPr>
        <w:spacing w:line="480" w:lineRule="auto"/>
        <w:rPr>
          <w:rFonts w:ascii="Times New Roman" w:hAnsi="Times New Roman" w:cs="Times New Roman"/>
          <w:b/>
          <w:bCs/>
          <w:color w:val="000000" w:themeColor="text1"/>
          <w:lang w:val="haw-US"/>
        </w:rPr>
      </w:pPr>
      <w:r>
        <w:rPr>
          <w:rFonts w:ascii="Times New Roman" w:hAnsi="Times New Roman" w:cs="Times New Roman"/>
          <w:color w:val="000000" w:themeColor="text1"/>
          <w:lang w:val="haw-US"/>
        </w:rPr>
        <w:tab/>
      </w:r>
      <w:r w:rsidR="00663053" w:rsidRPr="003C23E4">
        <w:rPr>
          <w:rFonts w:ascii="Times New Roman" w:hAnsi="Times New Roman" w:cs="Times New Roman"/>
          <w:color w:val="000000" w:themeColor="text1"/>
          <w:lang w:val="haw-US"/>
        </w:rPr>
        <w:t xml:space="preserve">There was no significant effect of temperature (p=0.387), pH (p=0.437), or the interaction of both (p=0.091) on the calcification ratio of cross-sections at the tips of </w:t>
      </w:r>
      <w:r w:rsidR="00663053" w:rsidRPr="003C23E4">
        <w:rPr>
          <w:rFonts w:ascii="Times New Roman" w:hAnsi="Times New Roman" w:cs="Times New Roman"/>
          <w:i/>
          <w:iCs/>
          <w:color w:val="000000" w:themeColor="text1"/>
          <w:lang w:val="haw-US"/>
        </w:rPr>
        <w:t xml:space="preserve">T. gratilla </w:t>
      </w:r>
      <w:r w:rsidR="00663053" w:rsidRPr="003C23E4">
        <w:rPr>
          <w:rFonts w:ascii="Times New Roman" w:hAnsi="Times New Roman" w:cs="Times New Roman"/>
          <w:color w:val="000000" w:themeColor="text1"/>
          <w:lang w:val="haw-US"/>
        </w:rPr>
        <w:t xml:space="preserve">spines. </w:t>
      </w:r>
      <w:r w:rsidR="00663053">
        <w:rPr>
          <w:rFonts w:ascii="Times New Roman" w:hAnsi="Times New Roman" w:cs="Times New Roman"/>
          <w:color w:val="000000" w:themeColor="text1"/>
        </w:rPr>
        <w:t xml:space="preserve">At the </w:t>
      </w:r>
      <w:r w:rsidR="00C662E2">
        <w:rPr>
          <w:rFonts w:ascii="Times New Roman" w:hAnsi="Times New Roman" w:cs="Times New Roman"/>
          <w:color w:val="000000" w:themeColor="text1"/>
          <w:lang w:val="haw-US"/>
        </w:rPr>
        <w:t>base</w:t>
      </w:r>
      <w:r w:rsidR="00663053">
        <w:rPr>
          <w:rFonts w:ascii="Times New Roman" w:hAnsi="Times New Roman" w:cs="Times New Roman"/>
          <w:color w:val="000000" w:themeColor="text1"/>
        </w:rPr>
        <w:t xml:space="preserve"> of the spines,</w:t>
      </w:r>
      <w:r w:rsidR="00663053" w:rsidRPr="003C23E4">
        <w:rPr>
          <w:rFonts w:ascii="Times New Roman" w:hAnsi="Times New Roman" w:cs="Times New Roman"/>
          <w:color w:val="000000" w:themeColor="text1"/>
          <w:lang w:val="haw-US"/>
        </w:rPr>
        <w:t xml:space="preserve"> pH </w:t>
      </w:r>
      <w:r w:rsidR="00663053">
        <w:rPr>
          <w:rFonts w:ascii="Times New Roman" w:hAnsi="Times New Roman" w:cs="Times New Roman"/>
          <w:color w:val="000000" w:themeColor="text1"/>
          <w:lang w:val="haw-US"/>
        </w:rPr>
        <w:t>contributed to</w:t>
      </w:r>
      <w:r w:rsidR="00663053" w:rsidRPr="003C23E4">
        <w:rPr>
          <w:rFonts w:ascii="Times New Roman" w:hAnsi="Times New Roman" w:cs="Times New Roman"/>
          <w:color w:val="000000" w:themeColor="text1"/>
          <w:lang w:val="haw-US"/>
        </w:rPr>
        <w:t xml:space="preserve"> a significant </w:t>
      </w:r>
      <w:r w:rsidR="00663053">
        <w:rPr>
          <w:rFonts w:ascii="Times New Roman" w:hAnsi="Times New Roman" w:cs="Times New Roman"/>
          <w:color w:val="000000" w:themeColor="text1"/>
          <w:lang w:val="haw-US"/>
        </w:rPr>
        <w:t>reduction of</w:t>
      </w:r>
      <w:r w:rsidR="00663053" w:rsidRPr="003C23E4">
        <w:rPr>
          <w:rFonts w:ascii="Times New Roman" w:hAnsi="Times New Roman" w:cs="Times New Roman"/>
          <w:color w:val="000000" w:themeColor="text1"/>
          <w:lang w:val="haw-US"/>
        </w:rPr>
        <w:t xml:space="preserve"> </w:t>
      </w:r>
      <w:r w:rsidR="00663053">
        <w:rPr>
          <w:rFonts w:ascii="Times New Roman" w:hAnsi="Times New Roman" w:cs="Times New Roman"/>
          <w:color w:val="000000" w:themeColor="text1"/>
          <w:lang w:val="haw-US"/>
        </w:rPr>
        <w:t xml:space="preserve">the </w:t>
      </w:r>
      <w:r w:rsidR="00663053" w:rsidRPr="003C23E4">
        <w:rPr>
          <w:rFonts w:ascii="Times New Roman" w:hAnsi="Times New Roman" w:cs="Times New Roman"/>
          <w:color w:val="000000" w:themeColor="text1"/>
          <w:lang w:val="haw-US"/>
        </w:rPr>
        <w:t xml:space="preserve">calcification ratio (p=0.002) </w:t>
      </w:r>
      <w:r w:rsidR="00663053">
        <w:rPr>
          <w:rFonts w:ascii="Times New Roman" w:hAnsi="Times New Roman" w:cs="Times New Roman"/>
          <w:color w:val="000000" w:themeColor="text1"/>
        </w:rPr>
        <w:t>while</w:t>
      </w:r>
      <w:r w:rsidR="00663053" w:rsidRPr="003C23E4">
        <w:rPr>
          <w:rFonts w:ascii="Times New Roman" w:hAnsi="Times New Roman" w:cs="Times New Roman"/>
          <w:color w:val="000000" w:themeColor="text1"/>
          <w:lang w:val="haw-US"/>
        </w:rPr>
        <w:t xml:space="preserve"> temperature </w:t>
      </w:r>
      <w:r w:rsidR="00663053">
        <w:rPr>
          <w:rFonts w:ascii="Times New Roman" w:hAnsi="Times New Roman" w:cs="Times New Roman"/>
          <w:color w:val="000000" w:themeColor="text1"/>
        </w:rPr>
        <w:t xml:space="preserve">did not </w:t>
      </w:r>
      <w:r w:rsidR="00663053" w:rsidRPr="003C23E4">
        <w:rPr>
          <w:rFonts w:ascii="Times New Roman" w:hAnsi="Times New Roman" w:cs="Times New Roman"/>
          <w:color w:val="000000" w:themeColor="text1"/>
          <w:lang w:val="haw-US"/>
        </w:rPr>
        <w:t xml:space="preserve">(p=0.164). </w:t>
      </w:r>
      <w:r w:rsidR="0012660E">
        <w:rPr>
          <w:rFonts w:ascii="Times New Roman" w:hAnsi="Times New Roman" w:cs="Times New Roman"/>
          <w:color w:val="000000" w:themeColor="text1"/>
          <w:lang w:val="haw-US"/>
        </w:rPr>
        <w:t xml:space="preserve">Calcification ratios were 16% lower in acidified conditions, regardless of temperature. </w:t>
      </w:r>
      <w:r w:rsidR="00663053" w:rsidRPr="003C23E4">
        <w:rPr>
          <w:rFonts w:ascii="Times New Roman" w:hAnsi="Times New Roman" w:cs="Times New Roman"/>
          <w:color w:val="000000" w:themeColor="text1"/>
          <w:lang w:val="haw-US"/>
        </w:rPr>
        <w:t>There was no interaction between temperature and pH</w:t>
      </w:r>
      <w:r w:rsidR="00C47945">
        <w:rPr>
          <w:rFonts w:ascii="Times New Roman" w:hAnsi="Times New Roman" w:cs="Times New Roman"/>
          <w:color w:val="000000" w:themeColor="text1"/>
        </w:rPr>
        <w:t xml:space="preserve"> on the </w:t>
      </w:r>
      <w:r w:rsidR="00001EA8">
        <w:rPr>
          <w:rFonts w:ascii="Times New Roman" w:hAnsi="Times New Roman" w:cs="Times New Roman"/>
          <w:color w:val="000000" w:themeColor="text1"/>
        </w:rPr>
        <w:t>calcification ratio at the base of the spines</w:t>
      </w:r>
      <w:r w:rsidR="00663053" w:rsidRPr="003C23E4">
        <w:rPr>
          <w:rFonts w:ascii="Times New Roman" w:hAnsi="Times New Roman" w:cs="Times New Roman"/>
          <w:color w:val="000000" w:themeColor="text1"/>
          <w:lang w:val="haw-US"/>
        </w:rPr>
        <w:t xml:space="preserve"> (p=0.536)</w:t>
      </w:r>
      <w:r w:rsidR="00663053">
        <w:rPr>
          <w:rFonts w:ascii="Times New Roman" w:hAnsi="Times New Roman" w:cs="Times New Roman"/>
          <w:color w:val="000000" w:themeColor="text1"/>
        </w:rPr>
        <w:t xml:space="preserve"> (</w:t>
      </w:r>
      <w:r w:rsidR="001C74BA">
        <w:rPr>
          <w:rFonts w:ascii="Times New Roman" w:hAnsi="Times New Roman" w:cs="Times New Roman"/>
          <w:color w:val="000000" w:themeColor="text1"/>
        </w:rPr>
        <w:t>F</w:t>
      </w:r>
      <w:r w:rsidR="00663053">
        <w:rPr>
          <w:rFonts w:ascii="Times New Roman" w:hAnsi="Times New Roman" w:cs="Times New Roman"/>
          <w:color w:val="000000" w:themeColor="text1"/>
        </w:rPr>
        <w:t>ig. 3.3)</w:t>
      </w:r>
      <w:r w:rsidR="00663053" w:rsidRPr="003C23E4">
        <w:rPr>
          <w:rFonts w:ascii="Times New Roman" w:hAnsi="Times New Roman" w:cs="Times New Roman"/>
          <w:color w:val="000000" w:themeColor="text1"/>
          <w:lang w:val="haw-US"/>
        </w:rPr>
        <w:t xml:space="preserve">. </w:t>
      </w:r>
    </w:p>
    <w:p w14:paraId="24FA0AC6" w14:textId="4ED935A5" w:rsidR="00663053" w:rsidRPr="003C23E4" w:rsidRDefault="00736DA4" w:rsidP="00663053">
      <w:pPr>
        <w:rPr>
          <w:rFonts w:ascii="Times New Roman" w:hAnsi="Times New Roman" w:cs="Times New Roman"/>
          <w:b/>
          <w:bCs/>
          <w:color w:val="000000" w:themeColor="text1"/>
        </w:rPr>
      </w:pPr>
      <w:commentRangeStart w:id="25"/>
      <w:r>
        <w:rPr>
          <w:rFonts w:ascii="Times New Roman" w:hAnsi="Times New Roman" w:cs="Times New Roman"/>
          <w:b/>
          <w:bCs/>
          <w:noProof/>
          <w:color w:val="000000" w:themeColor="text1"/>
        </w:rPr>
        <w:drawing>
          <wp:inline distT="0" distB="0" distL="0" distR="0" wp14:anchorId="38B1AA3A" wp14:editId="14D9AB7E">
            <wp:extent cx="5943600" cy="4245610"/>
            <wp:effectExtent l="0" t="0" r="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lcRatio.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commentRangeEnd w:id="25"/>
      <w:r w:rsidR="009B43F6">
        <w:rPr>
          <w:rStyle w:val="CommentReference"/>
        </w:rPr>
        <w:commentReference w:id="25"/>
      </w:r>
    </w:p>
    <w:p w14:paraId="277C1F87" w14:textId="77777777" w:rsidR="00663053" w:rsidRPr="003C23E4" w:rsidRDefault="00663053" w:rsidP="00663053">
      <w:pPr>
        <w:rPr>
          <w:rFonts w:ascii="Times New Roman" w:hAnsi="Times New Roman" w:cs="Times New Roman"/>
          <w:b/>
          <w:bCs/>
          <w:color w:val="000000" w:themeColor="text1"/>
        </w:rPr>
      </w:pPr>
    </w:p>
    <w:p w14:paraId="2265B794" w14:textId="1AF08FE3" w:rsidR="00663053" w:rsidRPr="001C74BA" w:rsidRDefault="00663053" w:rsidP="00663053">
      <w:pPr>
        <w:rPr>
          <w:rFonts w:ascii="Times New Roman" w:hAnsi="Times New Roman" w:cs="Times New Roman"/>
          <w:color w:val="000000" w:themeColor="text1"/>
        </w:rPr>
      </w:pPr>
      <w:r w:rsidRPr="003C23E4">
        <w:rPr>
          <w:rFonts w:ascii="Times New Roman" w:hAnsi="Times New Roman" w:cs="Times New Roman"/>
          <w:b/>
          <w:bCs/>
          <w:color w:val="000000" w:themeColor="text1"/>
          <w:lang w:val="haw-US"/>
        </w:rPr>
        <w:t>Fig</w:t>
      </w:r>
      <w:r w:rsidR="00CA6F5F">
        <w:rPr>
          <w:rFonts w:ascii="Times New Roman" w:hAnsi="Times New Roman" w:cs="Times New Roman"/>
          <w:b/>
          <w:bCs/>
          <w:color w:val="000000" w:themeColor="text1"/>
        </w:rPr>
        <w:t>u</w:t>
      </w:r>
      <w:r w:rsidRPr="003C23E4">
        <w:rPr>
          <w:rFonts w:ascii="Times New Roman" w:hAnsi="Times New Roman" w:cs="Times New Roman"/>
          <w:b/>
          <w:bCs/>
          <w:color w:val="000000" w:themeColor="text1"/>
          <w:lang w:val="haw-US"/>
        </w:rPr>
        <w:t xml:space="preserve">re 3.3. </w:t>
      </w:r>
      <w:r w:rsidRPr="003C23E4">
        <w:rPr>
          <w:rFonts w:ascii="Times New Roman" w:hAnsi="Times New Roman" w:cs="Times New Roman"/>
          <w:color w:val="000000" w:themeColor="text1"/>
          <w:lang w:val="haw-US"/>
        </w:rPr>
        <w:t>Effect of temperature and pH on the calcification ratio</w:t>
      </w:r>
      <w:r>
        <w:rPr>
          <w:rFonts w:ascii="Times New Roman" w:hAnsi="Times New Roman" w:cs="Times New Roman"/>
          <w:color w:val="000000" w:themeColor="text1"/>
        </w:rPr>
        <w:t xml:space="preserve"> at the base</w:t>
      </w:r>
      <w:r w:rsidR="002E474E">
        <w:rPr>
          <w:rFonts w:ascii="Times New Roman" w:hAnsi="Times New Roman" w:cs="Times New Roman"/>
          <w:color w:val="000000" w:themeColor="text1"/>
        </w:rPr>
        <w:t xml:space="preserve"> (a)</w:t>
      </w:r>
      <w:r>
        <w:rPr>
          <w:rFonts w:ascii="Times New Roman" w:hAnsi="Times New Roman" w:cs="Times New Roman"/>
          <w:color w:val="000000" w:themeColor="text1"/>
        </w:rPr>
        <w:t xml:space="preserve"> and tip </w:t>
      </w:r>
      <w:r w:rsidR="002E474E">
        <w:rPr>
          <w:rFonts w:ascii="Times New Roman" w:hAnsi="Times New Roman" w:cs="Times New Roman"/>
          <w:color w:val="000000" w:themeColor="text1"/>
        </w:rPr>
        <w:t xml:space="preserve">(b) </w:t>
      </w:r>
      <w:r>
        <w:rPr>
          <w:rFonts w:ascii="Times New Roman" w:hAnsi="Times New Roman" w:cs="Times New Roman"/>
          <w:color w:val="000000" w:themeColor="text1"/>
        </w:rPr>
        <w:t>of spine cross-sections</w:t>
      </w:r>
      <w:r w:rsidR="001C74BA">
        <w:rPr>
          <w:rFonts w:ascii="Times New Roman" w:hAnsi="Times New Roman" w:cs="Times New Roman"/>
          <w:color w:val="000000" w:themeColor="text1"/>
        </w:rPr>
        <w:t xml:space="preserve">. </w:t>
      </w:r>
      <w:r w:rsidR="001C74BA" w:rsidRPr="001C74BA">
        <w:rPr>
          <w:rFonts w:ascii="Times New Roman" w:hAnsi="Times New Roman" w:cs="Times New Roman"/>
          <w:color w:val="000000" w:themeColor="text1"/>
        </w:rPr>
        <w:t>Data are means</w:t>
      </w:r>
      <w:r w:rsidR="001C74BA">
        <w:rPr>
          <w:rFonts w:ascii="Times New Roman" w:hAnsi="Times New Roman" w:cs="Times New Roman"/>
          <w:color w:val="000000" w:themeColor="text1"/>
        </w:rPr>
        <w:t xml:space="preserve"> </w:t>
      </w:r>
      <w:r w:rsidR="003623D6">
        <w:rPr>
          <w:rFonts w:ascii="Times New Roman" w:hAnsi="Times New Roman" w:cs="Times New Roman"/>
          <w:color w:val="000000" w:themeColor="text1"/>
        </w:rPr>
        <w:t>±</w:t>
      </w:r>
      <w:r w:rsidR="001C74BA">
        <w:rPr>
          <w:rFonts w:ascii="Times New Roman" w:hAnsi="Times New Roman" w:cs="Times New Roman"/>
          <w:color w:val="000000" w:themeColor="text1"/>
        </w:rPr>
        <w:t xml:space="preserve"> standard error (</w:t>
      </w:r>
      <w:r w:rsidR="001C74BA" w:rsidRPr="001C74BA">
        <w:rPr>
          <w:rFonts w:ascii="Times New Roman" w:hAnsi="Times New Roman" w:cs="Times New Roman"/>
          <w:color w:val="000000" w:themeColor="text1"/>
        </w:rPr>
        <w:t>s.e.</w:t>
      </w:r>
      <w:r w:rsidR="001C74BA">
        <w:rPr>
          <w:rFonts w:ascii="Times New Roman" w:hAnsi="Times New Roman" w:cs="Times New Roman"/>
          <w:color w:val="000000" w:themeColor="text1"/>
        </w:rPr>
        <w:t>)</w:t>
      </w:r>
      <w:r w:rsidR="001C74BA" w:rsidRPr="001C74BA">
        <w:rPr>
          <w:rFonts w:ascii="Times New Roman" w:hAnsi="Times New Roman" w:cs="Times New Roman"/>
          <w:color w:val="000000" w:themeColor="text1"/>
        </w:rPr>
        <w:t xml:space="preserve">, n </w:t>
      </w:r>
      <w:r w:rsidR="001C74BA">
        <w:rPr>
          <w:rFonts w:ascii="Times New Roman" w:hAnsi="Times New Roman" w:cs="Times New Roman"/>
          <w:color w:val="000000" w:themeColor="text1"/>
        </w:rPr>
        <w:t>=</w:t>
      </w:r>
      <w:r w:rsidR="001C74BA" w:rsidRPr="001C74BA">
        <w:rPr>
          <w:rFonts w:ascii="Times New Roman" w:hAnsi="Times New Roman" w:cs="Times New Roman"/>
          <w:color w:val="000000" w:themeColor="text1"/>
        </w:rPr>
        <w:t xml:space="preserve"> </w:t>
      </w:r>
      <w:r w:rsidR="00B725C3">
        <w:rPr>
          <w:rFonts w:ascii="Times New Roman" w:hAnsi="Times New Roman" w:cs="Times New Roman"/>
          <w:color w:val="000000" w:themeColor="text1"/>
        </w:rPr>
        <w:t>14-18</w:t>
      </w:r>
      <w:r w:rsidR="001C74BA" w:rsidRPr="001C74BA">
        <w:rPr>
          <w:rFonts w:ascii="Times New Roman" w:hAnsi="Times New Roman" w:cs="Times New Roman"/>
          <w:color w:val="000000" w:themeColor="text1"/>
        </w:rPr>
        <w:t>.</w:t>
      </w:r>
    </w:p>
    <w:p w14:paraId="33407425" w14:textId="77777777" w:rsidR="00663053" w:rsidRPr="003C23E4" w:rsidRDefault="00663053" w:rsidP="00663053">
      <w:pPr>
        <w:rPr>
          <w:rFonts w:ascii="Times New Roman" w:hAnsi="Times New Roman" w:cs="Times New Roman"/>
          <w:b/>
          <w:bCs/>
          <w:color w:val="000000" w:themeColor="text1"/>
        </w:rPr>
      </w:pPr>
    </w:p>
    <w:p w14:paraId="07023FB0" w14:textId="77777777" w:rsidR="00D67FE8" w:rsidRDefault="00D67FE8" w:rsidP="00663053">
      <w:pPr>
        <w:spacing w:line="480" w:lineRule="auto"/>
        <w:rPr>
          <w:rFonts w:ascii="Times New Roman" w:hAnsi="Times New Roman" w:cs="Times New Roman"/>
          <w:b/>
          <w:bCs/>
          <w:color w:val="000000" w:themeColor="text1"/>
        </w:rPr>
      </w:pPr>
    </w:p>
    <w:p w14:paraId="6CE04F47" w14:textId="77777777" w:rsidR="00D67FE8" w:rsidRDefault="00D67FE8" w:rsidP="00663053">
      <w:pPr>
        <w:spacing w:line="480" w:lineRule="auto"/>
        <w:rPr>
          <w:rFonts w:ascii="Times New Roman" w:hAnsi="Times New Roman" w:cs="Times New Roman"/>
          <w:b/>
          <w:bCs/>
          <w:color w:val="000000" w:themeColor="text1"/>
        </w:rPr>
      </w:pPr>
    </w:p>
    <w:p w14:paraId="4AB47EF1" w14:textId="7C29CA6C" w:rsidR="00663053" w:rsidRDefault="00663053" w:rsidP="00663053">
      <w:pPr>
        <w:spacing w:line="480" w:lineRule="auto"/>
        <w:rPr>
          <w:rFonts w:ascii="Times New Roman" w:hAnsi="Times New Roman" w:cs="Times New Roman"/>
          <w:b/>
          <w:bCs/>
          <w:color w:val="000000" w:themeColor="text1"/>
        </w:rPr>
      </w:pPr>
      <w:r w:rsidRPr="003C23E4">
        <w:rPr>
          <w:rFonts w:ascii="Times New Roman" w:hAnsi="Times New Roman" w:cs="Times New Roman"/>
          <w:b/>
          <w:bCs/>
          <w:color w:val="000000" w:themeColor="text1"/>
        </w:rPr>
        <w:lastRenderedPageBreak/>
        <w:t xml:space="preserve">Effect on </w:t>
      </w:r>
      <w:r w:rsidRPr="003C23E4">
        <w:rPr>
          <w:rFonts w:ascii="Times New Roman" w:hAnsi="Times New Roman" w:cs="Times New Roman"/>
          <w:b/>
          <w:bCs/>
          <w:color w:val="000000" w:themeColor="text1"/>
          <w:lang w:val="haw-US"/>
        </w:rPr>
        <w:t xml:space="preserve">Relative </w:t>
      </w:r>
      <w:r w:rsidRPr="003C23E4">
        <w:rPr>
          <w:rFonts w:ascii="Times New Roman" w:hAnsi="Times New Roman" w:cs="Times New Roman"/>
          <w:b/>
          <w:bCs/>
          <w:color w:val="000000" w:themeColor="text1"/>
        </w:rPr>
        <w:t>Spine Length</w:t>
      </w:r>
      <w:bookmarkEnd w:id="24"/>
    </w:p>
    <w:p w14:paraId="2B1FDB93" w14:textId="160D74B7" w:rsidR="00663053" w:rsidRPr="00D67FE8" w:rsidRDefault="00DE4BAD" w:rsidP="00663053">
      <w:pPr>
        <w:spacing w:line="480" w:lineRule="auto"/>
        <w:rPr>
          <w:rFonts w:ascii="Times New Roman" w:hAnsi="Times New Roman" w:cs="Times New Roman"/>
          <w:b/>
          <w:bCs/>
          <w:color w:val="000000" w:themeColor="text1"/>
          <w:lang w:val="haw-US"/>
        </w:rPr>
      </w:pPr>
      <w:r>
        <w:rPr>
          <w:rFonts w:ascii="Times New Roman" w:hAnsi="Times New Roman" w:cs="Times New Roman"/>
          <w:noProof/>
          <w:color w:val="000000" w:themeColor="text1"/>
        </w:rPr>
        <w:drawing>
          <wp:anchor distT="0" distB="0" distL="114300" distR="114300" simplePos="0" relativeHeight="251681792" behindDoc="0" locked="0" layoutInCell="1" allowOverlap="1" wp14:anchorId="06616E00" wp14:editId="2DB9E59D">
            <wp:simplePos x="0" y="0"/>
            <wp:positionH relativeFrom="column">
              <wp:posOffset>-107950</wp:posOffset>
            </wp:positionH>
            <wp:positionV relativeFrom="paragraph">
              <wp:posOffset>1059672</wp:posOffset>
            </wp:positionV>
            <wp:extent cx="5943600" cy="4245610"/>
            <wp:effectExtent l="0" t="0" r="0" b="0"/>
            <wp:wrapSquare wrapText="bothSides"/>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lativeSpineLength.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14:sizeRelH relativeFrom="page">
              <wp14:pctWidth>0</wp14:pctWidth>
            </wp14:sizeRelH>
            <wp14:sizeRelV relativeFrom="page">
              <wp14:pctHeight>0</wp14:pctHeight>
            </wp14:sizeRelV>
          </wp:anchor>
        </w:drawing>
      </w:r>
      <w:r w:rsidR="00663053">
        <w:rPr>
          <w:rFonts w:ascii="Times New Roman" w:hAnsi="Times New Roman" w:cs="Times New Roman"/>
          <w:color w:val="000000" w:themeColor="text1"/>
          <w:lang w:val="haw-US"/>
        </w:rPr>
        <w:t xml:space="preserve">Although </w:t>
      </w:r>
      <w:r w:rsidR="00F44ED8">
        <w:rPr>
          <w:rFonts w:ascii="Times New Roman" w:hAnsi="Times New Roman" w:cs="Times New Roman"/>
          <w:color w:val="000000" w:themeColor="text1"/>
        </w:rPr>
        <w:t>marginally</w:t>
      </w:r>
      <w:r w:rsidR="00663053">
        <w:rPr>
          <w:rFonts w:ascii="Times New Roman" w:hAnsi="Times New Roman" w:cs="Times New Roman"/>
          <w:color w:val="000000" w:themeColor="text1"/>
          <w:lang w:val="haw-US"/>
        </w:rPr>
        <w:t xml:space="preserve"> </w:t>
      </w:r>
      <w:r w:rsidR="00CD1E1C">
        <w:rPr>
          <w:rFonts w:ascii="Times New Roman" w:hAnsi="Times New Roman" w:cs="Times New Roman"/>
          <w:color w:val="000000" w:themeColor="text1"/>
        </w:rPr>
        <w:t>non</w:t>
      </w:r>
      <w:r w:rsidR="00663053">
        <w:rPr>
          <w:rFonts w:ascii="Times New Roman" w:hAnsi="Times New Roman" w:cs="Times New Roman"/>
          <w:color w:val="000000" w:themeColor="text1"/>
          <w:lang w:val="haw-US"/>
        </w:rPr>
        <w:t>significant, pH influence</w:t>
      </w:r>
      <w:r w:rsidR="00663053">
        <w:rPr>
          <w:rFonts w:ascii="Times New Roman" w:hAnsi="Times New Roman" w:cs="Times New Roman"/>
          <w:color w:val="000000" w:themeColor="text1"/>
        </w:rPr>
        <w:t>d</w:t>
      </w:r>
      <w:r w:rsidR="00663053">
        <w:rPr>
          <w:rFonts w:ascii="Times New Roman" w:hAnsi="Times New Roman" w:cs="Times New Roman"/>
          <w:color w:val="000000" w:themeColor="text1"/>
          <w:lang w:val="haw-US"/>
        </w:rPr>
        <w:t xml:space="preserve"> relative spine length (</w:t>
      </w:r>
      <w:r w:rsidR="00C6683D">
        <w:rPr>
          <w:rFonts w:ascii="Times New Roman" w:hAnsi="Times New Roman" w:cs="Times New Roman"/>
          <w:color w:val="000000" w:themeColor="text1"/>
          <w:lang w:val="haw-US"/>
        </w:rPr>
        <w:t>% of TD</w:t>
      </w:r>
      <w:r w:rsidR="00663053">
        <w:rPr>
          <w:rFonts w:ascii="Times New Roman" w:hAnsi="Times New Roman" w:cs="Times New Roman"/>
          <w:color w:val="000000" w:themeColor="text1"/>
          <w:lang w:val="haw-US"/>
        </w:rPr>
        <w:t xml:space="preserve">) </w:t>
      </w:r>
      <w:r w:rsidR="00663053" w:rsidRPr="003C23E4">
        <w:rPr>
          <w:rFonts w:ascii="Times New Roman" w:hAnsi="Times New Roman" w:cs="Times New Roman"/>
          <w:color w:val="000000" w:themeColor="text1"/>
          <w:lang w:val="haw-US"/>
        </w:rPr>
        <w:t>(p=</w:t>
      </w:r>
      <w:r w:rsidR="00663053">
        <w:rPr>
          <w:rFonts w:ascii="Times New Roman" w:hAnsi="Times New Roman" w:cs="Times New Roman"/>
          <w:lang w:val="haw-US"/>
        </w:rPr>
        <w:t>0.05</w:t>
      </w:r>
      <w:r w:rsidR="004652BE">
        <w:rPr>
          <w:rFonts w:ascii="Times New Roman" w:hAnsi="Times New Roman" w:cs="Times New Roman"/>
          <w:lang w:val="haw-US"/>
        </w:rPr>
        <w:t>09</w:t>
      </w:r>
      <w:r w:rsidR="00663053" w:rsidRPr="003C23E4">
        <w:rPr>
          <w:rFonts w:ascii="Times New Roman" w:hAnsi="Times New Roman" w:cs="Times New Roman"/>
          <w:color w:val="000000" w:themeColor="text1"/>
          <w:lang w:val="haw-US"/>
        </w:rPr>
        <w:t>)</w:t>
      </w:r>
      <w:r w:rsidR="00663053">
        <w:rPr>
          <w:rFonts w:ascii="Times New Roman" w:hAnsi="Times New Roman" w:cs="Times New Roman"/>
          <w:color w:val="000000" w:themeColor="text1"/>
          <w:lang w:val="haw-US"/>
        </w:rPr>
        <w:t xml:space="preserve"> more than </w:t>
      </w:r>
      <w:r w:rsidR="00663053" w:rsidRPr="003C23E4">
        <w:rPr>
          <w:rFonts w:ascii="Times New Roman" w:hAnsi="Times New Roman" w:cs="Times New Roman"/>
          <w:color w:val="000000" w:themeColor="text1"/>
          <w:lang w:val="haw-US"/>
        </w:rPr>
        <w:t>temperature (p=</w:t>
      </w:r>
      <w:r w:rsidR="00663053">
        <w:rPr>
          <w:rFonts w:ascii="Times New Roman" w:hAnsi="Times New Roman" w:cs="Times New Roman"/>
          <w:lang w:val="haw-US"/>
        </w:rPr>
        <w:t>0.1</w:t>
      </w:r>
      <w:r w:rsidR="004652BE">
        <w:rPr>
          <w:rFonts w:ascii="Times New Roman" w:hAnsi="Times New Roman" w:cs="Times New Roman"/>
          <w:lang w:val="haw-US"/>
        </w:rPr>
        <w:t>96</w:t>
      </w:r>
      <w:r w:rsidR="00663053" w:rsidRPr="003C23E4">
        <w:rPr>
          <w:rFonts w:ascii="Times New Roman" w:hAnsi="Times New Roman" w:cs="Times New Roman"/>
          <w:color w:val="000000" w:themeColor="text1"/>
          <w:lang w:val="haw-US"/>
        </w:rPr>
        <w:t>)</w:t>
      </w:r>
      <w:r w:rsidR="00663053">
        <w:rPr>
          <w:rFonts w:ascii="Times New Roman" w:hAnsi="Times New Roman" w:cs="Times New Roman"/>
          <w:color w:val="000000" w:themeColor="text1"/>
          <w:lang w:val="haw-US"/>
        </w:rPr>
        <w:t xml:space="preserve">. There was no </w:t>
      </w:r>
      <w:r w:rsidR="00663053" w:rsidRPr="003C23E4">
        <w:rPr>
          <w:rFonts w:ascii="Times New Roman" w:hAnsi="Times New Roman" w:cs="Times New Roman"/>
          <w:color w:val="000000" w:themeColor="text1"/>
          <w:lang w:val="haw-US"/>
        </w:rPr>
        <w:t xml:space="preserve">interaction </w:t>
      </w:r>
      <w:r w:rsidR="00C6683D">
        <w:rPr>
          <w:rFonts w:ascii="Times New Roman" w:hAnsi="Times New Roman" w:cs="Times New Roman"/>
          <w:color w:val="000000" w:themeColor="text1"/>
          <w:lang w:val="haw-US"/>
        </w:rPr>
        <w:t>between</w:t>
      </w:r>
      <w:r w:rsidR="00663053">
        <w:rPr>
          <w:rFonts w:ascii="Times New Roman" w:hAnsi="Times New Roman" w:cs="Times New Roman"/>
          <w:color w:val="000000" w:themeColor="text1"/>
          <w:lang w:val="haw-US"/>
        </w:rPr>
        <w:t xml:space="preserve"> temperature and pH</w:t>
      </w:r>
      <w:r w:rsidR="00663053" w:rsidRPr="003C23E4">
        <w:rPr>
          <w:rFonts w:ascii="Times New Roman" w:hAnsi="Times New Roman" w:cs="Times New Roman"/>
          <w:color w:val="000000" w:themeColor="text1"/>
          <w:lang w:val="haw-US"/>
        </w:rPr>
        <w:t xml:space="preserve"> (p=</w:t>
      </w:r>
      <w:r w:rsidR="00663053">
        <w:rPr>
          <w:rFonts w:ascii="Times New Roman" w:hAnsi="Times New Roman" w:cs="Times New Roman"/>
          <w:lang w:val="haw-US"/>
        </w:rPr>
        <w:t>0.9</w:t>
      </w:r>
      <w:r w:rsidR="004652BE">
        <w:rPr>
          <w:rFonts w:ascii="Times New Roman" w:hAnsi="Times New Roman" w:cs="Times New Roman"/>
          <w:lang w:val="haw-US"/>
        </w:rPr>
        <w:t>326</w:t>
      </w:r>
      <w:r w:rsidR="00663053" w:rsidRPr="003C23E4">
        <w:rPr>
          <w:rFonts w:ascii="Times New Roman" w:hAnsi="Times New Roman" w:cs="Times New Roman"/>
          <w:color w:val="000000" w:themeColor="text1"/>
          <w:lang w:val="haw-US"/>
        </w:rPr>
        <w:t>)</w:t>
      </w:r>
      <w:r w:rsidR="00663053">
        <w:rPr>
          <w:rFonts w:ascii="Times New Roman" w:hAnsi="Times New Roman" w:cs="Times New Roman"/>
          <w:color w:val="000000" w:themeColor="text1"/>
        </w:rPr>
        <w:t xml:space="preserve"> </w:t>
      </w:r>
      <w:r w:rsidR="00843900">
        <w:rPr>
          <w:rFonts w:ascii="Times New Roman" w:hAnsi="Times New Roman" w:cs="Times New Roman"/>
          <w:color w:val="000000" w:themeColor="text1"/>
          <w:lang w:val="haw-US"/>
        </w:rPr>
        <w:t xml:space="preserve">on relative spine length </w:t>
      </w:r>
      <w:r w:rsidR="00663053">
        <w:rPr>
          <w:rFonts w:ascii="Times New Roman" w:hAnsi="Times New Roman" w:cs="Times New Roman"/>
          <w:color w:val="000000" w:themeColor="text1"/>
        </w:rPr>
        <w:t>(</w:t>
      </w:r>
      <w:r w:rsidR="001C74BA">
        <w:rPr>
          <w:rFonts w:ascii="Times New Roman" w:hAnsi="Times New Roman" w:cs="Times New Roman"/>
          <w:color w:val="000000" w:themeColor="text1"/>
        </w:rPr>
        <w:t>F</w:t>
      </w:r>
      <w:r w:rsidR="00663053">
        <w:rPr>
          <w:rFonts w:ascii="Times New Roman" w:hAnsi="Times New Roman" w:cs="Times New Roman"/>
          <w:color w:val="000000" w:themeColor="text1"/>
        </w:rPr>
        <w:t>ig. 3.4)</w:t>
      </w:r>
      <w:r w:rsidR="00663053">
        <w:rPr>
          <w:rFonts w:ascii="Times New Roman" w:hAnsi="Times New Roman" w:cs="Times New Roman"/>
          <w:color w:val="000000" w:themeColor="text1"/>
          <w:lang w:val="haw-US"/>
        </w:rPr>
        <w:t>.</w:t>
      </w:r>
      <w:r w:rsidR="0012660E">
        <w:rPr>
          <w:rFonts w:ascii="Times New Roman" w:hAnsi="Times New Roman" w:cs="Times New Roman"/>
          <w:color w:val="000000" w:themeColor="text1"/>
          <w:lang w:val="haw-US"/>
        </w:rPr>
        <w:t xml:space="preserve"> </w:t>
      </w:r>
    </w:p>
    <w:p w14:paraId="0D5DFA9C" w14:textId="0C348E9A" w:rsidR="00663053" w:rsidRPr="00DE4BAD" w:rsidRDefault="00663053" w:rsidP="00663053">
      <w:pPr>
        <w:rPr>
          <w:rFonts w:ascii="Times New Roman" w:hAnsi="Times New Roman" w:cs="Times New Roman"/>
          <w:color w:val="000000" w:themeColor="text1"/>
          <w:lang w:val="haw-US"/>
        </w:rPr>
      </w:pPr>
      <w:bookmarkStart w:id="26" w:name="EffectOnSpinesDropped"/>
    </w:p>
    <w:p w14:paraId="6963F19C" w14:textId="7771A325" w:rsidR="00663053" w:rsidRPr="00CA0652" w:rsidRDefault="00663053" w:rsidP="00663053">
      <w:pPr>
        <w:rPr>
          <w:rFonts w:ascii="Times New Roman" w:hAnsi="Times New Roman" w:cs="Times New Roman"/>
        </w:rPr>
      </w:pPr>
      <w:r w:rsidRPr="003C23E4">
        <w:rPr>
          <w:rFonts w:ascii="Times New Roman" w:hAnsi="Times New Roman" w:cs="Times New Roman"/>
          <w:b/>
          <w:bCs/>
          <w:color w:val="000000" w:themeColor="text1"/>
          <w:lang w:val="haw-US"/>
        </w:rPr>
        <w:t xml:space="preserve">Figure 3.4. </w:t>
      </w:r>
      <w:r w:rsidRPr="003C23E4">
        <w:rPr>
          <w:rFonts w:ascii="Times New Roman" w:hAnsi="Times New Roman" w:cs="Times New Roman"/>
          <w:color w:val="000000" w:themeColor="text1"/>
          <w:lang w:val="haw-US"/>
        </w:rPr>
        <w:t>Effect of temperature and pH on the relative spine lengths</w:t>
      </w:r>
      <w:r>
        <w:rPr>
          <w:rFonts w:ascii="Times New Roman" w:hAnsi="Times New Roman" w:cs="Times New Roman"/>
          <w:color w:val="000000" w:themeColor="text1"/>
        </w:rPr>
        <w:t>.</w:t>
      </w:r>
      <w:r w:rsidR="00F44ED8">
        <w:rPr>
          <w:rFonts w:ascii="Times New Roman" w:hAnsi="Times New Roman" w:cs="Times New Roman"/>
          <w:color w:val="000000" w:themeColor="text1"/>
        </w:rPr>
        <w:t xml:space="preserve"> </w:t>
      </w:r>
      <w:r w:rsidR="00F44ED8" w:rsidRPr="001C74BA">
        <w:rPr>
          <w:rFonts w:ascii="Times New Roman" w:hAnsi="Times New Roman" w:cs="Times New Roman"/>
          <w:color w:val="000000" w:themeColor="text1"/>
        </w:rPr>
        <w:t>Data are means</w:t>
      </w:r>
      <w:r w:rsidR="00F44ED8">
        <w:rPr>
          <w:rFonts w:ascii="Times New Roman" w:hAnsi="Times New Roman" w:cs="Times New Roman"/>
          <w:color w:val="000000" w:themeColor="text1"/>
        </w:rPr>
        <w:t xml:space="preserve"> </w:t>
      </w:r>
      <w:r w:rsidR="003623D6">
        <w:rPr>
          <w:rFonts w:ascii="Times New Roman" w:hAnsi="Times New Roman" w:cs="Times New Roman"/>
          <w:color w:val="000000" w:themeColor="text1"/>
        </w:rPr>
        <w:t>±</w:t>
      </w:r>
      <w:r w:rsidR="00F44ED8">
        <w:rPr>
          <w:rFonts w:ascii="Times New Roman" w:hAnsi="Times New Roman" w:cs="Times New Roman"/>
          <w:color w:val="000000" w:themeColor="text1"/>
        </w:rPr>
        <w:t xml:space="preserve"> standard error (</w:t>
      </w:r>
      <w:r w:rsidR="00F44ED8" w:rsidRPr="001C74BA">
        <w:rPr>
          <w:rFonts w:ascii="Times New Roman" w:hAnsi="Times New Roman" w:cs="Times New Roman"/>
          <w:color w:val="000000" w:themeColor="text1"/>
        </w:rPr>
        <w:t>s.e.</w:t>
      </w:r>
      <w:r w:rsidR="00F44ED8">
        <w:rPr>
          <w:rFonts w:ascii="Times New Roman" w:hAnsi="Times New Roman" w:cs="Times New Roman"/>
          <w:color w:val="000000" w:themeColor="text1"/>
        </w:rPr>
        <w:t>)</w:t>
      </w:r>
      <w:r w:rsidR="00F44ED8" w:rsidRPr="001C74BA">
        <w:rPr>
          <w:rFonts w:ascii="Times New Roman" w:hAnsi="Times New Roman" w:cs="Times New Roman"/>
          <w:color w:val="000000" w:themeColor="text1"/>
        </w:rPr>
        <w:t xml:space="preserve">, n </w:t>
      </w:r>
      <w:r w:rsidR="00F44ED8">
        <w:rPr>
          <w:rFonts w:ascii="Times New Roman" w:hAnsi="Times New Roman" w:cs="Times New Roman"/>
          <w:color w:val="000000" w:themeColor="text1"/>
        </w:rPr>
        <w:t>=</w:t>
      </w:r>
      <w:r w:rsidR="00F44ED8" w:rsidRPr="001C74BA">
        <w:rPr>
          <w:rFonts w:ascii="Times New Roman" w:hAnsi="Times New Roman" w:cs="Times New Roman"/>
          <w:color w:val="000000" w:themeColor="text1"/>
        </w:rPr>
        <w:t xml:space="preserve"> </w:t>
      </w:r>
      <w:r w:rsidR="002F3874">
        <w:rPr>
          <w:rFonts w:ascii="Times New Roman" w:hAnsi="Times New Roman" w:cs="Times New Roman"/>
          <w:color w:val="000000" w:themeColor="text1"/>
        </w:rPr>
        <w:t>51.</w:t>
      </w:r>
    </w:p>
    <w:p w14:paraId="3A38DDB1" w14:textId="77777777" w:rsidR="00663053" w:rsidRPr="003C23E4" w:rsidRDefault="00663053" w:rsidP="00663053">
      <w:pPr>
        <w:rPr>
          <w:rFonts w:ascii="Times New Roman" w:hAnsi="Times New Roman" w:cs="Times New Roman"/>
          <w:b/>
          <w:bCs/>
          <w:color w:val="000000" w:themeColor="text1"/>
        </w:rPr>
      </w:pPr>
    </w:p>
    <w:p w14:paraId="329D97FB" w14:textId="77777777" w:rsidR="00663053" w:rsidRPr="003C23E4" w:rsidRDefault="00663053" w:rsidP="00663053">
      <w:pPr>
        <w:rPr>
          <w:rFonts w:ascii="Times New Roman" w:hAnsi="Times New Roman" w:cs="Times New Roman"/>
          <w:b/>
          <w:bCs/>
          <w:color w:val="000000" w:themeColor="text1"/>
        </w:rPr>
      </w:pPr>
    </w:p>
    <w:p w14:paraId="62DC595D" w14:textId="432B9CCF" w:rsidR="00663053" w:rsidRDefault="00663053" w:rsidP="00663053">
      <w:pPr>
        <w:rPr>
          <w:rFonts w:ascii="Times New Roman" w:hAnsi="Times New Roman" w:cs="Times New Roman"/>
          <w:b/>
          <w:bCs/>
          <w:color w:val="000000" w:themeColor="text1"/>
          <w:u w:val="single"/>
        </w:rPr>
      </w:pPr>
      <w:r w:rsidRPr="003C23E4">
        <w:rPr>
          <w:rFonts w:ascii="Times New Roman" w:hAnsi="Times New Roman" w:cs="Times New Roman"/>
          <w:b/>
          <w:bCs/>
          <w:color w:val="000000" w:themeColor="text1"/>
        </w:rPr>
        <w:t>Effect on Spine Dropped</w:t>
      </w:r>
      <w:bookmarkEnd w:id="26"/>
    </w:p>
    <w:p w14:paraId="3A5D352E" w14:textId="77777777" w:rsidR="00663053" w:rsidRPr="003C23E4" w:rsidRDefault="00663053" w:rsidP="00663053">
      <w:pPr>
        <w:rPr>
          <w:rFonts w:ascii="Times New Roman" w:hAnsi="Times New Roman" w:cs="Times New Roman"/>
          <w:b/>
          <w:bCs/>
          <w:color w:val="000000" w:themeColor="text1"/>
          <w:u w:val="single"/>
        </w:rPr>
      </w:pPr>
    </w:p>
    <w:p w14:paraId="588621C2" w14:textId="1227F11D" w:rsidR="00663053" w:rsidRPr="00357380" w:rsidRDefault="00CA6F5F" w:rsidP="00357380">
      <w:pPr>
        <w:spacing w:line="480" w:lineRule="auto"/>
        <w:rPr>
          <w:rFonts w:ascii="Times New Roman" w:hAnsi="Times New Roman" w:cs="Times New Roman"/>
          <w:color w:val="000000" w:themeColor="text1"/>
        </w:rPr>
      </w:pPr>
      <w:r>
        <w:rPr>
          <w:rFonts w:ascii="Times New Roman" w:hAnsi="Times New Roman" w:cs="Times New Roman"/>
          <w:color w:val="000000" w:themeColor="text1"/>
        </w:rPr>
        <w:tab/>
      </w:r>
      <w:r w:rsidR="0096089A">
        <w:rPr>
          <w:rFonts w:ascii="Times New Roman" w:hAnsi="Times New Roman" w:cs="Times New Roman"/>
          <w:color w:val="000000" w:themeColor="text1"/>
        </w:rPr>
        <w:t>Low pH significantly increased the number of spines shed</w:t>
      </w:r>
      <w:r w:rsidR="00663053" w:rsidRPr="003C23E4">
        <w:rPr>
          <w:rFonts w:ascii="Times New Roman" w:hAnsi="Times New Roman" w:cs="Times New Roman"/>
          <w:color w:val="000000" w:themeColor="text1"/>
        </w:rPr>
        <w:t xml:space="preserve"> on the bottom of the tank</w:t>
      </w:r>
      <w:r w:rsidR="0096089A">
        <w:rPr>
          <w:rFonts w:ascii="Times New Roman" w:hAnsi="Times New Roman" w:cs="Times New Roman"/>
          <w:color w:val="000000" w:themeColor="text1"/>
        </w:rPr>
        <w:t xml:space="preserve"> </w:t>
      </w:r>
      <w:r w:rsidR="00663053" w:rsidRPr="003C23E4">
        <w:rPr>
          <w:rFonts w:ascii="Times New Roman" w:hAnsi="Times New Roman" w:cs="Times New Roman"/>
          <w:color w:val="000000" w:themeColor="text1"/>
        </w:rPr>
        <w:t>regardless of temperature throughout the experimental period</w:t>
      </w:r>
      <w:r w:rsidR="0096089A">
        <w:rPr>
          <w:rFonts w:ascii="Times New Roman" w:hAnsi="Times New Roman" w:cs="Times New Roman"/>
          <w:color w:val="000000" w:themeColor="text1"/>
        </w:rPr>
        <w:t xml:space="preserve"> (p&lt;0.0001)</w:t>
      </w:r>
      <w:r w:rsidR="00663053" w:rsidRPr="003C23E4">
        <w:rPr>
          <w:rFonts w:ascii="Times New Roman" w:hAnsi="Times New Roman" w:cs="Times New Roman"/>
          <w:color w:val="000000" w:themeColor="text1"/>
        </w:rPr>
        <w:t>.</w:t>
      </w:r>
      <w:r w:rsidR="00663053">
        <w:rPr>
          <w:rFonts w:ascii="Times New Roman" w:hAnsi="Times New Roman" w:cs="Times New Roman"/>
          <w:color w:val="000000" w:themeColor="text1"/>
          <w:lang w:val="haw-US"/>
        </w:rPr>
        <w:t xml:space="preserve"> </w:t>
      </w:r>
      <w:r w:rsidR="00663053">
        <w:rPr>
          <w:rFonts w:ascii="Times New Roman" w:hAnsi="Times New Roman" w:cs="Times New Roman"/>
        </w:rPr>
        <w:t xml:space="preserve">Urchins in low pH and ambient temperatures shed more spines than those in </w:t>
      </w:r>
      <w:r w:rsidR="00D22BC1">
        <w:rPr>
          <w:rFonts w:ascii="Times New Roman" w:hAnsi="Times New Roman" w:cs="Times New Roman"/>
        </w:rPr>
        <w:t>the control (</w:t>
      </w:r>
      <w:r w:rsidR="00E24D3C">
        <w:rPr>
          <w:rFonts w:ascii="Times New Roman" w:hAnsi="Times New Roman" w:cs="Times New Roman"/>
        </w:rPr>
        <w:t xml:space="preserve">ambient pH and ambient </w:t>
      </w:r>
      <w:r w:rsidR="00E24D3C">
        <w:rPr>
          <w:rFonts w:ascii="Times New Roman" w:hAnsi="Times New Roman" w:cs="Times New Roman"/>
        </w:rPr>
        <w:lastRenderedPageBreak/>
        <w:t>temperature</w:t>
      </w:r>
      <w:r w:rsidR="00D22BC1">
        <w:rPr>
          <w:rFonts w:ascii="Times New Roman" w:hAnsi="Times New Roman" w:cs="Times New Roman"/>
        </w:rPr>
        <w:t>)</w:t>
      </w:r>
      <w:r w:rsidR="00663053">
        <w:rPr>
          <w:rFonts w:ascii="Times New Roman" w:hAnsi="Times New Roman" w:cs="Times New Roman"/>
        </w:rPr>
        <w:t xml:space="preserve"> (p = 0.004) and </w:t>
      </w:r>
      <w:r w:rsidR="00CB3C0F">
        <w:rPr>
          <w:rFonts w:ascii="Times New Roman" w:hAnsi="Times New Roman" w:cs="Times New Roman"/>
        </w:rPr>
        <w:t>ambient pH</w:t>
      </w:r>
      <w:r w:rsidR="00D22BC1">
        <w:rPr>
          <w:rFonts w:ascii="Times New Roman" w:hAnsi="Times New Roman" w:cs="Times New Roman"/>
        </w:rPr>
        <w:t xml:space="preserve"> and</w:t>
      </w:r>
      <w:r w:rsidR="00CB3C0F">
        <w:rPr>
          <w:rFonts w:ascii="Times New Roman" w:hAnsi="Times New Roman" w:cs="Times New Roman"/>
        </w:rPr>
        <w:t xml:space="preserve"> </w:t>
      </w:r>
      <w:r w:rsidR="00663053">
        <w:rPr>
          <w:rFonts w:ascii="Times New Roman" w:hAnsi="Times New Roman" w:cs="Times New Roman"/>
        </w:rPr>
        <w:t xml:space="preserve">high temperatures (p = 0.045). Those in low pH and high temperatures also shed more spines than those in </w:t>
      </w:r>
      <w:r w:rsidR="00D22BC1">
        <w:rPr>
          <w:rFonts w:ascii="Times New Roman" w:hAnsi="Times New Roman" w:cs="Times New Roman"/>
        </w:rPr>
        <w:t>the control</w:t>
      </w:r>
      <w:r w:rsidR="00CB3C0F">
        <w:rPr>
          <w:rFonts w:ascii="Times New Roman" w:hAnsi="Times New Roman" w:cs="Times New Roman"/>
        </w:rPr>
        <w:t xml:space="preserve"> </w:t>
      </w:r>
      <w:r w:rsidR="00663053">
        <w:rPr>
          <w:rFonts w:ascii="Times New Roman" w:hAnsi="Times New Roman" w:cs="Times New Roman"/>
        </w:rPr>
        <w:t>(p=0.011) (</w:t>
      </w:r>
      <w:r w:rsidR="00F44ED8">
        <w:rPr>
          <w:rFonts w:ascii="Times New Roman" w:hAnsi="Times New Roman" w:cs="Times New Roman"/>
        </w:rPr>
        <w:t>F</w:t>
      </w:r>
      <w:r w:rsidR="00663053">
        <w:rPr>
          <w:rFonts w:ascii="Times New Roman" w:hAnsi="Times New Roman" w:cs="Times New Roman"/>
        </w:rPr>
        <w:t xml:space="preserve">ig 3.5). </w:t>
      </w:r>
    </w:p>
    <w:p w14:paraId="2CC9E964" w14:textId="5DE05797" w:rsidR="00663053" w:rsidRPr="003C23E4" w:rsidRDefault="00772D4E" w:rsidP="00663053">
      <w:pPr>
        <w:ind w:left="360"/>
        <w:rPr>
          <w:rFonts w:ascii="Times New Roman" w:hAnsi="Times New Roman" w:cs="Times New Roman"/>
          <w:color w:val="000000" w:themeColor="text1"/>
          <w:lang w:val="haw-US"/>
        </w:rPr>
      </w:pPr>
      <w:r>
        <w:rPr>
          <w:rFonts w:ascii="Times New Roman" w:hAnsi="Times New Roman" w:cs="Times New Roman"/>
          <w:b/>
          <w:bCs/>
          <w:noProof/>
          <w:color w:val="000000" w:themeColor="text1"/>
        </w:rPr>
        <w:drawing>
          <wp:anchor distT="0" distB="0" distL="114300" distR="114300" simplePos="0" relativeHeight="251680768" behindDoc="0" locked="0" layoutInCell="1" allowOverlap="1" wp14:anchorId="31341F29" wp14:editId="4E3E0DCE">
            <wp:simplePos x="0" y="0"/>
            <wp:positionH relativeFrom="column">
              <wp:posOffset>-117987</wp:posOffset>
            </wp:positionH>
            <wp:positionV relativeFrom="paragraph">
              <wp:posOffset>175260</wp:posOffset>
            </wp:positionV>
            <wp:extent cx="5943600" cy="4245610"/>
            <wp:effectExtent l="0" t="0" r="0" b="0"/>
            <wp:wrapSquare wrapText="bothSides"/>
            <wp:docPr id="52" name="Picture 5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roppedSpines.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14:sizeRelH relativeFrom="page">
              <wp14:pctWidth>0</wp14:pctWidth>
            </wp14:sizeRelH>
            <wp14:sizeRelV relativeFrom="page">
              <wp14:pctHeight>0</wp14:pctHeight>
            </wp14:sizeRelV>
          </wp:anchor>
        </w:drawing>
      </w:r>
    </w:p>
    <w:p w14:paraId="590B79F8" w14:textId="5054BCEB" w:rsidR="00663053" w:rsidRPr="003C23E4" w:rsidRDefault="00663053" w:rsidP="00663053">
      <w:pPr>
        <w:rPr>
          <w:rFonts w:ascii="Times New Roman" w:hAnsi="Times New Roman" w:cs="Times New Roman"/>
          <w:b/>
          <w:bCs/>
          <w:color w:val="000000" w:themeColor="text1"/>
        </w:rPr>
      </w:pPr>
    </w:p>
    <w:p w14:paraId="2852F45D" w14:textId="4632D06B" w:rsidR="00663053" w:rsidRPr="00180A0F" w:rsidRDefault="00663053" w:rsidP="00663053">
      <w:pPr>
        <w:rPr>
          <w:rFonts w:ascii="Times New Roman" w:hAnsi="Times New Roman" w:cs="Times New Roman"/>
          <w:color w:val="000000" w:themeColor="text1"/>
        </w:rPr>
        <w:sectPr w:rsidR="00663053" w:rsidRPr="00180A0F" w:rsidSect="000C6A21">
          <w:pgSz w:w="12240" w:h="15840"/>
          <w:pgMar w:top="1440" w:right="1440" w:bottom="1440" w:left="1440" w:header="720" w:footer="720" w:gutter="0"/>
          <w:cols w:space="720"/>
          <w:docGrid w:linePitch="360"/>
        </w:sectPr>
      </w:pPr>
      <w:r w:rsidRPr="003C23E4">
        <w:rPr>
          <w:rFonts w:ascii="Times New Roman" w:hAnsi="Times New Roman" w:cs="Times New Roman"/>
          <w:b/>
          <w:bCs/>
          <w:color w:val="000000" w:themeColor="text1"/>
          <w:lang w:val="haw-US"/>
        </w:rPr>
        <w:t xml:space="preserve">Figure 3.5. </w:t>
      </w:r>
      <w:r w:rsidRPr="003C23E4">
        <w:rPr>
          <w:rFonts w:ascii="Times New Roman" w:hAnsi="Times New Roman" w:cs="Times New Roman"/>
          <w:color w:val="000000" w:themeColor="text1"/>
          <w:lang w:val="haw-US"/>
        </w:rPr>
        <w:t>Effect of temperature and pH on the number of spines droppe</w:t>
      </w:r>
      <w:r>
        <w:rPr>
          <w:rFonts w:ascii="Times New Roman" w:hAnsi="Times New Roman" w:cs="Times New Roman"/>
          <w:color w:val="000000" w:themeColor="text1"/>
        </w:rPr>
        <w:t>d</w:t>
      </w:r>
      <w:r w:rsidR="00F44ED8">
        <w:rPr>
          <w:rFonts w:ascii="Times New Roman" w:hAnsi="Times New Roman" w:cs="Times New Roman"/>
          <w:color w:val="000000" w:themeColor="text1"/>
        </w:rPr>
        <w:t xml:space="preserve">. </w:t>
      </w:r>
      <w:r w:rsidR="00F44ED8" w:rsidRPr="001C74BA">
        <w:rPr>
          <w:rFonts w:ascii="Times New Roman" w:hAnsi="Times New Roman" w:cs="Times New Roman"/>
          <w:color w:val="000000" w:themeColor="text1"/>
        </w:rPr>
        <w:t>Data are means</w:t>
      </w:r>
      <w:r w:rsidR="00F44ED8">
        <w:rPr>
          <w:rFonts w:ascii="Times New Roman" w:hAnsi="Times New Roman" w:cs="Times New Roman"/>
          <w:color w:val="000000" w:themeColor="text1"/>
        </w:rPr>
        <w:t xml:space="preserve"> </w:t>
      </w:r>
      <w:r w:rsidR="00F44ED8" w:rsidRPr="001C74BA">
        <w:rPr>
          <w:rFonts w:ascii="Times New Roman" w:hAnsi="Times New Roman" w:cs="Times New Roman"/>
          <w:color w:val="000000" w:themeColor="text1"/>
        </w:rPr>
        <w:t>+</w:t>
      </w:r>
      <w:r w:rsidR="00F44ED8">
        <w:rPr>
          <w:rFonts w:ascii="Times New Roman" w:hAnsi="Times New Roman" w:cs="Times New Roman"/>
          <w:color w:val="000000" w:themeColor="text1"/>
        </w:rPr>
        <w:t xml:space="preserve"> standard error (</w:t>
      </w:r>
      <w:r w:rsidR="00F44ED8" w:rsidRPr="001C74BA">
        <w:rPr>
          <w:rFonts w:ascii="Times New Roman" w:hAnsi="Times New Roman" w:cs="Times New Roman"/>
          <w:color w:val="000000" w:themeColor="text1"/>
        </w:rPr>
        <w:t>s.e.</w:t>
      </w:r>
      <w:r w:rsidR="00F44ED8">
        <w:rPr>
          <w:rFonts w:ascii="Times New Roman" w:hAnsi="Times New Roman" w:cs="Times New Roman"/>
          <w:color w:val="000000" w:themeColor="text1"/>
        </w:rPr>
        <w:t>)</w:t>
      </w:r>
      <w:r w:rsidR="00F44ED8" w:rsidRPr="001C74BA">
        <w:rPr>
          <w:rFonts w:ascii="Times New Roman" w:hAnsi="Times New Roman" w:cs="Times New Roman"/>
          <w:color w:val="000000" w:themeColor="text1"/>
        </w:rPr>
        <w:t xml:space="preserve">, n </w:t>
      </w:r>
      <w:r w:rsidR="00F44ED8">
        <w:rPr>
          <w:rFonts w:ascii="Times New Roman" w:hAnsi="Times New Roman" w:cs="Times New Roman"/>
          <w:color w:val="000000" w:themeColor="text1"/>
        </w:rPr>
        <w:t>=</w:t>
      </w:r>
      <w:r w:rsidR="00F44ED8" w:rsidRPr="001C74BA">
        <w:rPr>
          <w:rFonts w:ascii="Times New Roman" w:hAnsi="Times New Roman" w:cs="Times New Roman"/>
          <w:color w:val="000000" w:themeColor="text1"/>
        </w:rPr>
        <w:t xml:space="preserve"> 6–7</w:t>
      </w:r>
      <w:r>
        <w:rPr>
          <w:rFonts w:ascii="Times New Roman" w:hAnsi="Times New Roman" w:cs="Times New Roman"/>
          <w:color w:val="000000" w:themeColor="text1"/>
        </w:rPr>
        <w:t xml:space="preserve"> </w:t>
      </w:r>
      <w:r w:rsidR="00F44ED8">
        <w:rPr>
          <w:rFonts w:ascii="Times New Roman" w:hAnsi="Times New Roman" w:cs="Times New Roman"/>
          <w:color w:val="000000" w:themeColor="text1"/>
        </w:rPr>
        <w:t xml:space="preserve"> </w:t>
      </w:r>
    </w:p>
    <w:p w14:paraId="11756263" w14:textId="77777777" w:rsidR="00663053" w:rsidRDefault="00663053" w:rsidP="00663053">
      <w:pPr>
        <w:contextualSpacing/>
        <w:rPr>
          <w:rFonts w:ascii="Times New Roman" w:hAnsi="Times New Roman" w:cs="Times New Roman"/>
          <w:b/>
        </w:rPr>
        <w:sectPr w:rsidR="00663053" w:rsidSect="00B32A46">
          <w:type w:val="continuous"/>
          <w:pgSz w:w="12240" w:h="15840"/>
          <w:pgMar w:top="1440" w:right="1440" w:bottom="1440" w:left="1440" w:header="720" w:footer="720" w:gutter="0"/>
          <w:cols w:space="720"/>
          <w:docGrid w:linePitch="360"/>
        </w:sectPr>
      </w:pPr>
    </w:p>
    <w:p w14:paraId="5F4C3832" w14:textId="77777777" w:rsidR="00663053" w:rsidRPr="0037626C" w:rsidRDefault="00663053" w:rsidP="00663053">
      <w:pPr>
        <w:tabs>
          <w:tab w:val="left" w:pos="1440"/>
        </w:tabs>
        <w:rPr>
          <w:rFonts w:ascii="Times New Roman" w:hAnsi="Times New Roman" w:cs="Times New Roman"/>
        </w:rPr>
        <w:sectPr w:rsidR="00663053" w:rsidRPr="0037626C" w:rsidSect="00B32A46">
          <w:type w:val="continuous"/>
          <w:pgSz w:w="12240" w:h="15840"/>
          <w:pgMar w:top="1440" w:right="1440" w:bottom="1440" w:left="1440" w:header="720" w:footer="720" w:gutter="0"/>
          <w:cols w:space="720"/>
          <w:docGrid w:linePitch="360"/>
        </w:sectPr>
      </w:pPr>
    </w:p>
    <w:p w14:paraId="0A14B3E7" w14:textId="42E504C2" w:rsidR="00663053" w:rsidRDefault="00663053" w:rsidP="00663053">
      <w:pPr>
        <w:contextualSpacing/>
        <w:rPr>
          <w:rFonts w:ascii="Times New Roman" w:hAnsi="Times New Roman" w:cs="Times New Roman"/>
          <w:b/>
        </w:rPr>
        <w:sectPr w:rsidR="00663053" w:rsidSect="00B32A46">
          <w:type w:val="continuous"/>
          <w:pgSz w:w="12240" w:h="15840"/>
          <w:pgMar w:top="1440" w:right="1440" w:bottom="1440" w:left="1440" w:header="720" w:footer="720" w:gutter="0"/>
          <w:cols w:space="720"/>
          <w:docGrid w:linePitch="360"/>
        </w:sectPr>
      </w:pPr>
    </w:p>
    <w:p w14:paraId="5746614F" w14:textId="2B992B18" w:rsidR="00663053" w:rsidRPr="00CA0652" w:rsidRDefault="00663053" w:rsidP="00663053">
      <w:pPr>
        <w:contextualSpacing/>
        <w:rPr>
          <w:rFonts w:ascii="Times New Roman" w:hAnsi="Times New Roman" w:cs="Times New Roman"/>
        </w:rPr>
      </w:pPr>
      <w:bookmarkStart w:id="27" w:name="Table32ANOVA"/>
      <w:r w:rsidRPr="0071316C">
        <w:rPr>
          <w:rFonts w:ascii="Times New Roman" w:hAnsi="Times New Roman" w:cs="Times New Roman"/>
          <w:b/>
        </w:rPr>
        <w:lastRenderedPageBreak/>
        <w:t xml:space="preserve">Table </w:t>
      </w:r>
      <w:r>
        <w:rPr>
          <w:rFonts w:ascii="Times New Roman" w:hAnsi="Times New Roman" w:cs="Times New Roman"/>
          <w:b/>
          <w:lang w:val="haw-US"/>
        </w:rPr>
        <w:t>3.</w:t>
      </w:r>
      <w:r w:rsidR="00B65FDF">
        <w:rPr>
          <w:rFonts w:ascii="Times New Roman" w:hAnsi="Times New Roman" w:cs="Times New Roman"/>
          <w:b/>
        </w:rPr>
        <w:t>2</w:t>
      </w:r>
      <w:bookmarkEnd w:id="27"/>
      <w:r w:rsidRPr="0071316C">
        <w:rPr>
          <w:rFonts w:ascii="Times New Roman" w:hAnsi="Times New Roman" w:cs="Times New Roman"/>
          <w:b/>
        </w:rPr>
        <w:t>.</w:t>
      </w:r>
      <w:r w:rsidRPr="0071316C">
        <w:rPr>
          <w:rFonts w:ascii="Times New Roman" w:hAnsi="Times New Roman" w:cs="Times New Roman"/>
        </w:rPr>
        <w:t xml:space="preserve"> Summary of </w:t>
      </w:r>
      <w:r>
        <w:rPr>
          <w:rFonts w:ascii="Times New Roman" w:hAnsi="Times New Roman" w:cs="Times New Roman"/>
          <w:lang w:val="haw-US"/>
        </w:rPr>
        <w:t>ANOVA</w:t>
      </w:r>
      <w:r w:rsidR="003623D6">
        <w:rPr>
          <w:rFonts w:ascii="Times New Roman" w:hAnsi="Times New Roman" w:cs="Times New Roman"/>
        </w:rPr>
        <w:t xml:space="preserve"> of</w:t>
      </w:r>
      <w:r w:rsidRPr="0071316C">
        <w:rPr>
          <w:rFonts w:ascii="Times New Roman" w:hAnsi="Times New Roman" w:cs="Times New Roman"/>
        </w:rPr>
        <w:t xml:space="preserve"> individual and combined effects of increased temperature and acidification stress on the biological response</w:t>
      </w:r>
      <w:r>
        <w:rPr>
          <w:rFonts w:ascii="Times New Roman" w:hAnsi="Times New Roman" w:cs="Times New Roman"/>
          <w:lang w:val="haw-US"/>
        </w:rPr>
        <w:t xml:space="preserve">s </w:t>
      </w:r>
      <w:r w:rsidRPr="0071316C">
        <w:rPr>
          <w:rFonts w:ascii="Times New Roman" w:hAnsi="Times New Roman" w:cs="Times New Roman"/>
        </w:rPr>
        <w:t xml:space="preserve">of </w:t>
      </w:r>
      <w:r>
        <w:rPr>
          <w:rFonts w:ascii="Times New Roman" w:hAnsi="Times New Roman" w:cs="Times New Roman"/>
          <w:lang w:val="haw-US"/>
        </w:rPr>
        <w:t xml:space="preserve">growth, </w:t>
      </w:r>
      <w:r w:rsidRPr="0071316C">
        <w:rPr>
          <w:rFonts w:ascii="Times New Roman" w:hAnsi="Times New Roman" w:cs="Times New Roman"/>
        </w:rPr>
        <w:t>calcification</w:t>
      </w:r>
      <w:r>
        <w:rPr>
          <w:rFonts w:ascii="Times New Roman" w:hAnsi="Times New Roman" w:cs="Times New Roman"/>
          <w:lang w:val="haw-US"/>
        </w:rPr>
        <w:t xml:space="preserve"> ratio,</w:t>
      </w:r>
      <w:r w:rsidRPr="0071316C">
        <w:rPr>
          <w:rFonts w:ascii="Times New Roman" w:hAnsi="Times New Roman" w:cs="Times New Roman"/>
        </w:rPr>
        <w:t xml:space="preserve"> </w:t>
      </w:r>
      <w:r>
        <w:rPr>
          <w:rFonts w:ascii="Times New Roman" w:hAnsi="Times New Roman" w:cs="Times New Roman"/>
          <w:lang w:val="haw-US"/>
        </w:rPr>
        <w:t>relative spine length, and dropped spines</w:t>
      </w:r>
      <w:r w:rsidRPr="0071316C">
        <w:rPr>
          <w:rFonts w:ascii="Times New Roman" w:hAnsi="Times New Roman" w:cs="Times New Roman"/>
        </w:rPr>
        <w:t xml:space="preserve"> at the end of the experimental period (</w:t>
      </w:r>
      <w:r>
        <w:rPr>
          <w:rFonts w:ascii="Times New Roman" w:hAnsi="Times New Roman" w:cs="Times New Roman"/>
          <w:lang w:val="haw-US"/>
        </w:rPr>
        <w:t>12</w:t>
      </w:r>
      <w:r w:rsidRPr="0071316C">
        <w:rPr>
          <w:rFonts w:ascii="Times New Roman" w:hAnsi="Times New Roman" w:cs="Times New Roman"/>
        </w:rPr>
        <w:t xml:space="preserve">6 days) for </w:t>
      </w:r>
      <w:r w:rsidRPr="00107377">
        <w:rPr>
          <w:rFonts w:ascii="Times New Roman" w:hAnsi="Times New Roman" w:cs="Times New Roman"/>
          <w:i/>
          <w:iCs/>
          <w:lang w:val="haw-US"/>
        </w:rPr>
        <w:t>Tripneustes gratilla</w:t>
      </w:r>
      <w:r>
        <w:rPr>
          <w:rFonts w:ascii="Times New Roman" w:hAnsi="Times New Roman" w:cs="Times New Roman"/>
          <w:i/>
          <w:iCs/>
          <w:lang w:val="haw-US"/>
        </w:rPr>
        <w:t xml:space="preserve"> </w:t>
      </w:r>
      <w:r>
        <w:rPr>
          <w:rFonts w:ascii="Times New Roman" w:hAnsi="Times New Roman" w:cs="Times New Roman"/>
          <w:lang w:val="haw-US"/>
        </w:rPr>
        <w:t>based</w:t>
      </w:r>
      <w:r w:rsidRPr="0071316C">
        <w:rPr>
          <w:rFonts w:ascii="Times New Roman" w:hAnsi="Times New Roman" w:cs="Times New Roman"/>
        </w:rPr>
        <w:t xml:space="preserve"> on the statistical models. </w:t>
      </w:r>
      <w:r w:rsidR="00F44ED8">
        <w:rPr>
          <w:rFonts w:ascii="Times New Roman" w:hAnsi="Times New Roman" w:cs="Times New Roman"/>
        </w:rPr>
        <w:t xml:space="preserve">Bold numbers represent significant effects. </w:t>
      </w:r>
    </w:p>
    <w:p w14:paraId="420FFCF9" w14:textId="77777777" w:rsidR="00663053" w:rsidRDefault="00663053" w:rsidP="00663053">
      <w:pPr>
        <w:rPr>
          <w:rFonts w:ascii="Times New Roman" w:hAnsi="Times New Roman" w:cs="Times New Roman"/>
          <w:b/>
          <w:bCs/>
          <w:color w:val="000000" w:themeColor="text1"/>
          <w:lang w:val="haw-US"/>
        </w:rPr>
      </w:pPr>
    </w:p>
    <w:p w14:paraId="7A68BE29" w14:textId="77777777" w:rsidR="00663053" w:rsidRDefault="00663053" w:rsidP="00663053">
      <w:pPr>
        <w:rPr>
          <w:rFonts w:ascii="Times New Roman" w:hAnsi="Times New Roman" w:cs="Times New Roman"/>
          <w:b/>
          <w:bCs/>
          <w:color w:val="000000" w:themeColor="text1"/>
          <w:lang w:val="haw-US"/>
        </w:rPr>
      </w:pPr>
    </w:p>
    <w:tbl>
      <w:tblPr>
        <w:tblStyle w:val="TableGrid"/>
        <w:tblW w:w="6282" w:type="dxa"/>
        <w:tblInd w:w="738" w:type="dxa"/>
        <w:tblLayout w:type="fixed"/>
        <w:tblLook w:val="04A0" w:firstRow="1" w:lastRow="0" w:firstColumn="1" w:lastColumn="0" w:noHBand="0" w:noVBand="1"/>
      </w:tblPr>
      <w:tblGrid>
        <w:gridCol w:w="2459"/>
        <w:gridCol w:w="1499"/>
        <w:gridCol w:w="432"/>
        <w:gridCol w:w="992"/>
        <w:gridCol w:w="900"/>
      </w:tblGrid>
      <w:tr w:rsidR="00663053" w:rsidRPr="0094168B" w14:paraId="58571109" w14:textId="77777777" w:rsidTr="00B32A46">
        <w:trPr>
          <w:trHeight w:val="368"/>
        </w:trPr>
        <w:tc>
          <w:tcPr>
            <w:tcW w:w="2459" w:type="dxa"/>
            <w:tcBorders>
              <w:top w:val="double" w:sz="4" w:space="0" w:color="auto"/>
              <w:left w:val="nil"/>
              <w:bottom w:val="single" w:sz="4" w:space="0" w:color="auto"/>
              <w:right w:val="nil"/>
            </w:tcBorders>
            <w:vAlign w:val="center"/>
          </w:tcPr>
          <w:p w14:paraId="1F5425B4" w14:textId="77777777" w:rsidR="00663053" w:rsidRPr="00972659" w:rsidRDefault="00663053" w:rsidP="00B32A46">
            <w:pPr>
              <w:rPr>
                <w:rFonts w:ascii="Times New Roman" w:eastAsia="Times New Roman" w:hAnsi="Times New Roman" w:cs="Times New Roman"/>
                <w:b/>
                <w:bCs/>
                <w:i/>
                <w:color w:val="000000"/>
                <w:sz w:val="20"/>
                <w:szCs w:val="20"/>
              </w:rPr>
            </w:pPr>
            <w:r w:rsidRPr="00972659">
              <w:rPr>
                <w:rFonts w:ascii="Times New Roman" w:eastAsia="Times New Roman" w:hAnsi="Times New Roman" w:cs="Times New Roman"/>
                <w:b/>
                <w:bCs/>
                <w:i/>
                <w:color w:val="000000"/>
                <w:sz w:val="20"/>
                <w:szCs w:val="20"/>
              </w:rPr>
              <w:t>Biological Response</w:t>
            </w:r>
          </w:p>
        </w:tc>
        <w:tc>
          <w:tcPr>
            <w:tcW w:w="1499" w:type="dxa"/>
            <w:tcBorders>
              <w:top w:val="double" w:sz="4" w:space="0" w:color="auto"/>
              <w:left w:val="nil"/>
              <w:bottom w:val="single" w:sz="4" w:space="0" w:color="auto"/>
              <w:right w:val="nil"/>
            </w:tcBorders>
            <w:vAlign w:val="center"/>
          </w:tcPr>
          <w:p w14:paraId="7A373923" w14:textId="77777777" w:rsidR="00663053" w:rsidRPr="0094168B" w:rsidRDefault="00663053" w:rsidP="00B32A46">
            <w:pPr>
              <w:rPr>
                <w:rFonts w:ascii="Times New Roman" w:eastAsia="Times New Roman" w:hAnsi="Times New Roman" w:cs="Times New Roman"/>
                <w:i/>
                <w:color w:val="000000"/>
                <w:sz w:val="20"/>
                <w:szCs w:val="20"/>
              </w:rPr>
            </w:pPr>
            <w:r w:rsidRPr="0094168B">
              <w:rPr>
                <w:rFonts w:ascii="Times New Roman" w:eastAsia="Times New Roman" w:hAnsi="Times New Roman" w:cs="Times New Roman"/>
                <w:i/>
                <w:color w:val="000000"/>
                <w:sz w:val="20"/>
                <w:szCs w:val="20"/>
              </w:rPr>
              <w:t>Effect</w:t>
            </w:r>
          </w:p>
        </w:tc>
        <w:tc>
          <w:tcPr>
            <w:tcW w:w="432" w:type="dxa"/>
            <w:tcBorders>
              <w:top w:val="double" w:sz="4" w:space="0" w:color="auto"/>
              <w:left w:val="nil"/>
              <w:bottom w:val="single" w:sz="4" w:space="0" w:color="auto"/>
              <w:right w:val="nil"/>
            </w:tcBorders>
            <w:vAlign w:val="center"/>
          </w:tcPr>
          <w:p w14:paraId="3397F03F" w14:textId="77777777" w:rsidR="00663053" w:rsidRPr="0094168B" w:rsidRDefault="00663053" w:rsidP="00B32A46">
            <w:pPr>
              <w:rPr>
                <w:rFonts w:ascii="Times New Roman" w:eastAsia="Times New Roman" w:hAnsi="Times New Roman" w:cs="Times New Roman"/>
                <w:i/>
                <w:color w:val="000000"/>
                <w:sz w:val="20"/>
                <w:szCs w:val="20"/>
              </w:rPr>
            </w:pPr>
            <w:r w:rsidRPr="0094168B">
              <w:rPr>
                <w:rFonts w:ascii="Times New Roman" w:eastAsia="Times New Roman" w:hAnsi="Times New Roman" w:cs="Times New Roman"/>
                <w:i/>
                <w:color w:val="000000"/>
                <w:sz w:val="20"/>
                <w:szCs w:val="20"/>
              </w:rPr>
              <w:t>df</w:t>
            </w:r>
          </w:p>
        </w:tc>
        <w:tc>
          <w:tcPr>
            <w:tcW w:w="992" w:type="dxa"/>
            <w:tcBorders>
              <w:top w:val="double" w:sz="4" w:space="0" w:color="auto"/>
              <w:left w:val="nil"/>
              <w:bottom w:val="single" w:sz="4" w:space="0" w:color="auto"/>
              <w:right w:val="nil"/>
            </w:tcBorders>
            <w:vAlign w:val="center"/>
          </w:tcPr>
          <w:p w14:paraId="66E87687" w14:textId="77777777" w:rsidR="00663053" w:rsidRPr="0094168B" w:rsidRDefault="00663053" w:rsidP="00B32A46">
            <w:pPr>
              <w:jc w:val="both"/>
              <w:rPr>
                <w:rFonts w:ascii="Times New Roman" w:eastAsia="Times New Roman" w:hAnsi="Times New Roman" w:cs="Times New Roman"/>
                <w:i/>
                <w:color w:val="000000"/>
                <w:sz w:val="20"/>
                <w:szCs w:val="20"/>
              </w:rPr>
            </w:pPr>
            <w:proofErr w:type="spellStart"/>
            <w:r>
              <w:rPr>
                <w:rFonts w:ascii="Times New Roman" w:eastAsia="Times New Roman" w:hAnsi="Times New Roman" w:cs="Times New Roman"/>
                <w:i/>
                <w:color w:val="000000"/>
                <w:sz w:val="20"/>
                <w:szCs w:val="20"/>
              </w:rPr>
              <w:t>Chisq</w:t>
            </w:r>
            <w:proofErr w:type="spellEnd"/>
          </w:p>
        </w:tc>
        <w:tc>
          <w:tcPr>
            <w:tcW w:w="900" w:type="dxa"/>
            <w:tcBorders>
              <w:top w:val="double" w:sz="4" w:space="0" w:color="auto"/>
              <w:left w:val="nil"/>
              <w:bottom w:val="single" w:sz="4" w:space="0" w:color="auto"/>
              <w:right w:val="nil"/>
            </w:tcBorders>
            <w:vAlign w:val="center"/>
          </w:tcPr>
          <w:p w14:paraId="7F180A7B" w14:textId="77777777" w:rsidR="00663053" w:rsidRPr="0094168B" w:rsidRDefault="00663053" w:rsidP="00B32A46">
            <w:pPr>
              <w:jc w:val="both"/>
              <w:rPr>
                <w:rFonts w:ascii="Times New Roman" w:eastAsia="Times New Roman" w:hAnsi="Times New Roman" w:cs="Times New Roman"/>
                <w:i/>
                <w:color w:val="000000"/>
                <w:sz w:val="20"/>
                <w:szCs w:val="20"/>
              </w:rPr>
            </w:pPr>
            <w:r>
              <w:rPr>
                <w:rFonts w:ascii="Times New Roman" w:eastAsia="Times New Roman" w:hAnsi="Times New Roman" w:cs="Times New Roman"/>
                <w:i/>
                <w:color w:val="000000"/>
                <w:sz w:val="20"/>
                <w:szCs w:val="20"/>
              </w:rPr>
              <w:t>p</w:t>
            </w:r>
          </w:p>
        </w:tc>
      </w:tr>
      <w:tr w:rsidR="00663053" w:rsidRPr="0094168B" w14:paraId="728AE1A0" w14:textId="77777777" w:rsidTr="00B32A46">
        <w:trPr>
          <w:trHeight w:val="254"/>
        </w:trPr>
        <w:tc>
          <w:tcPr>
            <w:tcW w:w="2459" w:type="dxa"/>
            <w:tcBorders>
              <w:top w:val="single" w:sz="4" w:space="0" w:color="auto"/>
              <w:left w:val="nil"/>
              <w:bottom w:val="nil"/>
              <w:right w:val="nil"/>
            </w:tcBorders>
            <w:vAlign w:val="bottom"/>
          </w:tcPr>
          <w:p w14:paraId="1F3565F5" w14:textId="77777777" w:rsidR="00663053" w:rsidRPr="00972659" w:rsidRDefault="00663053" w:rsidP="00B32A46">
            <w:pPr>
              <w:rPr>
                <w:rFonts w:ascii="Times New Roman" w:eastAsia="Times New Roman" w:hAnsi="Times New Roman" w:cs="Times New Roman"/>
                <w:b/>
                <w:bCs/>
                <w:color w:val="000000"/>
                <w:sz w:val="20"/>
                <w:szCs w:val="20"/>
              </w:rPr>
            </w:pPr>
          </w:p>
        </w:tc>
        <w:tc>
          <w:tcPr>
            <w:tcW w:w="1499" w:type="dxa"/>
            <w:tcBorders>
              <w:top w:val="single" w:sz="4" w:space="0" w:color="auto"/>
              <w:left w:val="nil"/>
              <w:bottom w:val="nil"/>
              <w:right w:val="nil"/>
            </w:tcBorders>
            <w:vAlign w:val="bottom"/>
          </w:tcPr>
          <w:p w14:paraId="5E9519C1" w14:textId="77777777" w:rsidR="00663053" w:rsidRPr="0094168B" w:rsidRDefault="00663053" w:rsidP="00B32A46">
            <w:pPr>
              <w:rPr>
                <w:rFonts w:ascii="Times New Roman" w:eastAsia="Times New Roman" w:hAnsi="Times New Roman" w:cs="Times New Roman"/>
                <w:color w:val="000000"/>
                <w:sz w:val="20"/>
                <w:szCs w:val="20"/>
                <w:vertAlign w:val="subscript"/>
              </w:rPr>
            </w:pPr>
            <w:r>
              <w:rPr>
                <w:rFonts w:ascii="Times New Roman" w:eastAsia="Times New Roman" w:hAnsi="Times New Roman" w:cs="Times New Roman"/>
                <w:color w:val="000000"/>
                <w:sz w:val="20"/>
                <w:szCs w:val="20"/>
              </w:rPr>
              <w:t>Temp</w:t>
            </w:r>
          </w:p>
        </w:tc>
        <w:tc>
          <w:tcPr>
            <w:tcW w:w="432" w:type="dxa"/>
            <w:tcBorders>
              <w:top w:val="single" w:sz="4" w:space="0" w:color="auto"/>
              <w:left w:val="nil"/>
              <w:bottom w:val="nil"/>
              <w:right w:val="nil"/>
            </w:tcBorders>
            <w:vAlign w:val="bottom"/>
          </w:tcPr>
          <w:p w14:paraId="1909F255" w14:textId="77777777" w:rsidR="00663053" w:rsidRPr="0094168B" w:rsidRDefault="00663053" w:rsidP="00B32A46">
            <w:pPr>
              <w:rPr>
                <w:rFonts w:ascii="Times New Roman" w:eastAsia="Times New Roman" w:hAnsi="Times New Roman" w:cs="Times New Roman"/>
                <w:color w:val="000000"/>
                <w:sz w:val="20"/>
                <w:szCs w:val="20"/>
              </w:rPr>
            </w:pPr>
            <w:r w:rsidRPr="0094168B">
              <w:rPr>
                <w:rFonts w:ascii="Times New Roman" w:eastAsia="Times New Roman" w:hAnsi="Times New Roman" w:cs="Times New Roman"/>
                <w:color w:val="000000"/>
                <w:sz w:val="20"/>
                <w:szCs w:val="20"/>
              </w:rPr>
              <w:t>1</w:t>
            </w:r>
          </w:p>
        </w:tc>
        <w:tc>
          <w:tcPr>
            <w:tcW w:w="992" w:type="dxa"/>
            <w:tcBorders>
              <w:top w:val="single" w:sz="4" w:space="0" w:color="auto"/>
              <w:left w:val="nil"/>
              <w:bottom w:val="nil"/>
              <w:right w:val="nil"/>
            </w:tcBorders>
            <w:vAlign w:val="bottom"/>
          </w:tcPr>
          <w:p w14:paraId="2DA26BF7" w14:textId="77777777" w:rsidR="00663053" w:rsidRPr="0094168B" w:rsidRDefault="00663053" w:rsidP="00B32A46">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4.137</w:t>
            </w:r>
          </w:p>
        </w:tc>
        <w:tc>
          <w:tcPr>
            <w:tcW w:w="900" w:type="dxa"/>
            <w:tcBorders>
              <w:top w:val="single" w:sz="4" w:space="0" w:color="auto"/>
              <w:left w:val="nil"/>
              <w:bottom w:val="nil"/>
              <w:right w:val="nil"/>
            </w:tcBorders>
            <w:vAlign w:val="bottom"/>
          </w:tcPr>
          <w:p w14:paraId="4B14A857" w14:textId="77777777" w:rsidR="00663053" w:rsidRPr="00C04BBB" w:rsidRDefault="00663053" w:rsidP="00B32A46">
            <w:pPr>
              <w:rPr>
                <w:rFonts w:ascii="Times New Roman" w:eastAsia="Times New Roman" w:hAnsi="Times New Roman" w:cs="Times New Roman"/>
                <w:b/>
                <w:bCs/>
                <w:color w:val="000000"/>
                <w:sz w:val="20"/>
                <w:szCs w:val="20"/>
              </w:rPr>
            </w:pPr>
            <w:r w:rsidRPr="00C04BBB">
              <w:rPr>
                <w:rFonts w:ascii="Times New Roman" w:eastAsia="Times New Roman" w:hAnsi="Times New Roman" w:cs="Times New Roman"/>
                <w:b/>
                <w:bCs/>
                <w:color w:val="000000"/>
                <w:sz w:val="20"/>
                <w:szCs w:val="20"/>
              </w:rPr>
              <w:t>0.04</w:t>
            </w:r>
            <w:r>
              <w:rPr>
                <w:rFonts w:ascii="Times New Roman" w:eastAsia="Times New Roman" w:hAnsi="Times New Roman" w:cs="Times New Roman"/>
                <w:b/>
                <w:bCs/>
                <w:color w:val="000000"/>
                <w:sz w:val="20"/>
                <w:szCs w:val="20"/>
              </w:rPr>
              <w:t>2</w:t>
            </w:r>
          </w:p>
        </w:tc>
      </w:tr>
      <w:tr w:rsidR="00663053" w:rsidRPr="0094168B" w14:paraId="6FED2983" w14:textId="77777777" w:rsidTr="00B32A46">
        <w:trPr>
          <w:trHeight w:val="275"/>
        </w:trPr>
        <w:tc>
          <w:tcPr>
            <w:tcW w:w="2459" w:type="dxa"/>
            <w:tcBorders>
              <w:top w:val="nil"/>
              <w:left w:val="nil"/>
              <w:bottom w:val="nil"/>
              <w:right w:val="nil"/>
            </w:tcBorders>
            <w:vAlign w:val="bottom"/>
          </w:tcPr>
          <w:p w14:paraId="54FEB707" w14:textId="77777777" w:rsidR="00663053" w:rsidRPr="00972659" w:rsidRDefault="00663053" w:rsidP="00B32A46">
            <w:pPr>
              <w:rPr>
                <w:rFonts w:ascii="Times New Roman" w:eastAsia="Times New Roman" w:hAnsi="Times New Roman" w:cs="Times New Roman"/>
                <w:b/>
                <w:bCs/>
                <w:color w:val="000000"/>
                <w:sz w:val="20"/>
                <w:szCs w:val="20"/>
              </w:rPr>
            </w:pPr>
            <w:r w:rsidRPr="00972659">
              <w:rPr>
                <w:rFonts w:ascii="Times New Roman" w:eastAsia="Times New Roman" w:hAnsi="Times New Roman" w:cs="Times New Roman"/>
                <w:b/>
                <w:bCs/>
                <w:color w:val="000000"/>
                <w:sz w:val="20"/>
                <w:szCs w:val="20"/>
              </w:rPr>
              <w:t>Growth</w:t>
            </w:r>
          </w:p>
        </w:tc>
        <w:tc>
          <w:tcPr>
            <w:tcW w:w="1499" w:type="dxa"/>
            <w:tcBorders>
              <w:top w:val="nil"/>
              <w:left w:val="nil"/>
              <w:bottom w:val="nil"/>
              <w:right w:val="nil"/>
            </w:tcBorders>
            <w:vAlign w:val="bottom"/>
          </w:tcPr>
          <w:p w14:paraId="4AC063C8" w14:textId="77777777" w:rsidR="00663053" w:rsidRPr="00A722E8" w:rsidRDefault="00663053" w:rsidP="00B32A46">
            <w:pPr>
              <w:rPr>
                <w:rFonts w:ascii="Times New Roman" w:eastAsia="Times New Roman" w:hAnsi="Times New Roman" w:cs="Times New Roman"/>
                <w:color w:val="000000"/>
                <w:sz w:val="20"/>
                <w:szCs w:val="20"/>
              </w:rPr>
            </w:pPr>
            <w:r w:rsidRPr="00A722E8">
              <w:rPr>
                <w:rFonts w:ascii="Times New Roman" w:eastAsia="Times New Roman" w:hAnsi="Times New Roman" w:cs="Times New Roman"/>
                <w:i/>
                <w:iCs/>
                <w:color w:val="000000"/>
                <w:sz w:val="20"/>
                <w:szCs w:val="20"/>
              </w:rPr>
              <w:t>p</w:t>
            </w:r>
            <w:r>
              <w:rPr>
                <w:rFonts w:ascii="Times New Roman" w:eastAsia="Times New Roman" w:hAnsi="Times New Roman" w:cs="Times New Roman"/>
                <w:color w:val="000000"/>
                <w:sz w:val="20"/>
                <w:szCs w:val="20"/>
              </w:rPr>
              <w:t>CO</w:t>
            </w:r>
            <w:r>
              <w:rPr>
                <w:rFonts w:ascii="Times New Roman" w:eastAsia="Times New Roman" w:hAnsi="Times New Roman" w:cs="Times New Roman"/>
                <w:color w:val="000000"/>
                <w:sz w:val="20"/>
                <w:szCs w:val="20"/>
                <w:vertAlign w:val="subscript"/>
              </w:rPr>
              <w:t>2</w:t>
            </w:r>
          </w:p>
        </w:tc>
        <w:tc>
          <w:tcPr>
            <w:tcW w:w="432" w:type="dxa"/>
            <w:tcBorders>
              <w:top w:val="nil"/>
              <w:left w:val="nil"/>
              <w:bottom w:val="nil"/>
              <w:right w:val="nil"/>
            </w:tcBorders>
            <w:vAlign w:val="bottom"/>
          </w:tcPr>
          <w:p w14:paraId="51C0BA22" w14:textId="77777777" w:rsidR="00663053" w:rsidRPr="0094168B" w:rsidRDefault="00663053" w:rsidP="00B32A46">
            <w:pPr>
              <w:rPr>
                <w:rFonts w:ascii="Times New Roman" w:eastAsia="Times New Roman" w:hAnsi="Times New Roman" w:cs="Times New Roman"/>
                <w:color w:val="000000"/>
                <w:sz w:val="20"/>
                <w:szCs w:val="20"/>
              </w:rPr>
            </w:pPr>
            <w:r w:rsidRPr="0094168B">
              <w:rPr>
                <w:rFonts w:ascii="Times New Roman" w:eastAsia="Times New Roman" w:hAnsi="Times New Roman" w:cs="Times New Roman"/>
                <w:color w:val="000000"/>
                <w:sz w:val="20"/>
                <w:szCs w:val="20"/>
              </w:rPr>
              <w:t>1</w:t>
            </w:r>
          </w:p>
        </w:tc>
        <w:tc>
          <w:tcPr>
            <w:tcW w:w="992" w:type="dxa"/>
            <w:tcBorders>
              <w:top w:val="nil"/>
              <w:left w:val="nil"/>
              <w:bottom w:val="nil"/>
              <w:right w:val="nil"/>
            </w:tcBorders>
            <w:vAlign w:val="bottom"/>
          </w:tcPr>
          <w:p w14:paraId="69B19951" w14:textId="77777777" w:rsidR="00663053" w:rsidRPr="0094168B" w:rsidRDefault="00663053" w:rsidP="00B32A46">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0.258</w:t>
            </w:r>
          </w:p>
        </w:tc>
        <w:tc>
          <w:tcPr>
            <w:tcW w:w="900" w:type="dxa"/>
            <w:tcBorders>
              <w:top w:val="nil"/>
              <w:left w:val="nil"/>
              <w:bottom w:val="nil"/>
              <w:right w:val="nil"/>
            </w:tcBorders>
            <w:vAlign w:val="bottom"/>
          </w:tcPr>
          <w:p w14:paraId="5D53B900" w14:textId="77777777" w:rsidR="00663053" w:rsidRPr="0094168B" w:rsidRDefault="00663053" w:rsidP="00B32A46">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0.611</w:t>
            </w:r>
          </w:p>
        </w:tc>
      </w:tr>
      <w:tr w:rsidR="00663053" w:rsidRPr="0094168B" w14:paraId="7924612A" w14:textId="77777777" w:rsidTr="00B32A46">
        <w:trPr>
          <w:trHeight w:val="92"/>
        </w:trPr>
        <w:tc>
          <w:tcPr>
            <w:tcW w:w="2459" w:type="dxa"/>
            <w:tcBorders>
              <w:top w:val="nil"/>
              <w:left w:val="nil"/>
              <w:bottom w:val="nil"/>
              <w:right w:val="nil"/>
            </w:tcBorders>
            <w:vAlign w:val="bottom"/>
          </w:tcPr>
          <w:p w14:paraId="785E71BC" w14:textId="77777777" w:rsidR="00663053" w:rsidRPr="00972659" w:rsidRDefault="00663053" w:rsidP="00B32A46">
            <w:pPr>
              <w:rPr>
                <w:rFonts w:ascii="Times New Roman" w:eastAsia="Times New Roman" w:hAnsi="Times New Roman" w:cs="Times New Roman"/>
                <w:b/>
                <w:bCs/>
                <w:color w:val="000000"/>
                <w:sz w:val="20"/>
                <w:szCs w:val="20"/>
              </w:rPr>
            </w:pPr>
          </w:p>
        </w:tc>
        <w:tc>
          <w:tcPr>
            <w:tcW w:w="1499" w:type="dxa"/>
            <w:tcBorders>
              <w:top w:val="nil"/>
              <w:left w:val="nil"/>
              <w:bottom w:val="nil"/>
              <w:right w:val="nil"/>
            </w:tcBorders>
            <w:vAlign w:val="bottom"/>
          </w:tcPr>
          <w:p w14:paraId="5A3E2FE8" w14:textId="77777777" w:rsidR="00663053" w:rsidRPr="0094168B" w:rsidRDefault="00663053" w:rsidP="00B32A46">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Temp x </w:t>
            </w:r>
            <w:r w:rsidRPr="00A722E8">
              <w:rPr>
                <w:rFonts w:ascii="Times New Roman" w:eastAsia="Times New Roman" w:hAnsi="Times New Roman" w:cs="Times New Roman"/>
                <w:i/>
                <w:iCs/>
                <w:color w:val="000000"/>
                <w:sz w:val="20"/>
                <w:szCs w:val="20"/>
              </w:rPr>
              <w:t>p</w:t>
            </w:r>
            <w:r w:rsidRPr="00D94D05">
              <w:rPr>
                <w:rFonts w:ascii="Times New Roman" w:eastAsia="Times New Roman" w:hAnsi="Times New Roman" w:cs="Times New Roman"/>
                <w:color w:val="000000"/>
                <w:sz w:val="20"/>
                <w:szCs w:val="20"/>
              </w:rPr>
              <w:t>CO</w:t>
            </w:r>
            <w:r w:rsidRPr="00D94D05">
              <w:rPr>
                <w:rFonts w:ascii="Times New Roman" w:eastAsia="Times New Roman" w:hAnsi="Times New Roman" w:cs="Times New Roman"/>
                <w:color w:val="000000"/>
                <w:sz w:val="20"/>
                <w:szCs w:val="20"/>
                <w:vertAlign w:val="subscript"/>
              </w:rPr>
              <w:t>2</w:t>
            </w:r>
          </w:p>
        </w:tc>
        <w:tc>
          <w:tcPr>
            <w:tcW w:w="432" w:type="dxa"/>
            <w:tcBorders>
              <w:top w:val="nil"/>
              <w:left w:val="nil"/>
              <w:bottom w:val="nil"/>
              <w:right w:val="nil"/>
            </w:tcBorders>
            <w:vAlign w:val="bottom"/>
          </w:tcPr>
          <w:p w14:paraId="1EC0C5CE" w14:textId="77777777" w:rsidR="00663053" w:rsidRPr="0094168B" w:rsidRDefault="00663053" w:rsidP="00B32A46">
            <w:pPr>
              <w:rPr>
                <w:rFonts w:ascii="Times New Roman" w:eastAsia="Times New Roman" w:hAnsi="Times New Roman" w:cs="Times New Roman"/>
                <w:color w:val="000000"/>
                <w:sz w:val="20"/>
                <w:szCs w:val="20"/>
              </w:rPr>
            </w:pPr>
            <w:r w:rsidRPr="0094168B">
              <w:rPr>
                <w:rFonts w:ascii="Times New Roman" w:eastAsia="Times New Roman" w:hAnsi="Times New Roman" w:cs="Times New Roman"/>
                <w:color w:val="000000"/>
                <w:sz w:val="20"/>
                <w:szCs w:val="20"/>
              </w:rPr>
              <w:t>1</w:t>
            </w:r>
          </w:p>
        </w:tc>
        <w:tc>
          <w:tcPr>
            <w:tcW w:w="992" w:type="dxa"/>
            <w:tcBorders>
              <w:top w:val="nil"/>
              <w:left w:val="nil"/>
              <w:bottom w:val="nil"/>
              <w:right w:val="nil"/>
            </w:tcBorders>
            <w:vAlign w:val="bottom"/>
          </w:tcPr>
          <w:p w14:paraId="6471203D" w14:textId="77777777" w:rsidR="00663053" w:rsidRPr="0094168B" w:rsidRDefault="00663053" w:rsidP="00B32A46">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0.534</w:t>
            </w:r>
          </w:p>
        </w:tc>
        <w:tc>
          <w:tcPr>
            <w:tcW w:w="900" w:type="dxa"/>
            <w:tcBorders>
              <w:top w:val="nil"/>
              <w:left w:val="nil"/>
              <w:bottom w:val="nil"/>
              <w:right w:val="nil"/>
            </w:tcBorders>
            <w:vAlign w:val="bottom"/>
          </w:tcPr>
          <w:p w14:paraId="62EEAB09" w14:textId="77777777" w:rsidR="00663053" w:rsidRPr="0094168B" w:rsidRDefault="00663053" w:rsidP="00B32A46">
            <w:pPr>
              <w:rPr>
                <w:rFonts w:ascii="Times New Roman" w:eastAsia="Times New Roman" w:hAnsi="Times New Roman" w:cs="Times New Roman"/>
                <w:color w:val="000000"/>
                <w:sz w:val="20"/>
                <w:szCs w:val="20"/>
              </w:rPr>
            </w:pPr>
            <w:r w:rsidRPr="0094168B">
              <w:rPr>
                <w:rFonts w:ascii="Times New Roman" w:eastAsia="Times New Roman" w:hAnsi="Times New Roman" w:cs="Times New Roman"/>
                <w:color w:val="000000"/>
                <w:sz w:val="20"/>
                <w:szCs w:val="20"/>
              </w:rPr>
              <w:t>0.</w:t>
            </w:r>
            <w:r>
              <w:rPr>
                <w:rFonts w:ascii="Times New Roman" w:eastAsia="Times New Roman" w:hAnsi="Times New Roman" w:cs="Times New Roman"/>
                <w:color w:val="000000"/>
                <w:sz w:val="20"/>
                <w:szCs w:val="20"/>
              </w:rPr>
              <w:t>465</w:t>
            </w:r>
          </w:p>
        </w:tc>
      </w:tr>
      <w:tr w:rsidR="00663053" w:rsidRPr="0094168B" w14:paraId="258D8366" w14:textId="77777777" w:rsidTr="00B32A46">
        <w:trPr>
          <w:trHeight w:val="275"/>
        </w:trPr>
        <w:tc>
          <w:tcPr>
            <w:tcW w:w="2459" w:type="dxa"/>
            <w:tcBorders>
              <w:top w:val="nil"/>
              <w:left w:val="nil"/>
              <w:bottom w:val="nil"/>
              <w:right w:val="nil"/>
            </w:tcBorders>
            <w:vAlign w:val="bottom"/>
          </w:tcPr>
          <w:p w14:paraId="03B093DA" w14:textId="77777777" w:rsidR="00663053" w:rsidRPr="00972659" w:rsidRDefault="00663053" w:rsidP="00B32A46">
            <w:pPr>
              <w:rPr>
                <w:rFonts w:ascii="Times New Roman" w:eastAsia="Times New Roman" w:hAnsi="Times New Roman" w:cs="Times New Roman"/>
                <w:b/>
                <w:bCs/>
                <w:color w:val="000000"/>
                <w:sz w:val="20"/>
                <w:szCs w:val="20"/>
              </w:rPr>
            </w:pPr>
          </w:p>
        </w:tc>
        <w:tc>
          <w:tcPr>
            <w:tcW w:w="1499" w:type="dxa"/>
            <w:tcBorders>
              <w:top w:val="nil"/>
              <w:left w:val="nil"/>
              <w:bottom w:val="nil"/>
              <w:right w:val="nil"/>
            </w:tcBorders>
            <w:vAlign w:val="bottom"/>
          </w:tcPr>
          <w:p w14:paraId="2824D4F5" w14:textId="77777777" w:rsidR="00663053" w:rsidRPr="0094168B" w:rsidRDefault="00663053" w:rsidP="00B32A46">
            <w:pPr>
              <w:rPr>
                <w:rFonts w:ascii="Times New Roman" w:eastAsia="Times New Roman" w:hAnsi="Times New Roman" w:cs="Times New Roman"/>
                <w:color w:val="000000"/>
                <w:sz w:val="20"/>
                <w:szCs w:val="20"/>
              </w:rPr>
            </w:pPr>
          </w:p>
        </w:tc>
        <w:tc>
          <w:tcPr>
            <w:tcW w:w="432" w:type="dxa"/>
            <w:tcBorders>
              <w:top w:val="nil"/>
              <w:left w:val="nil"/>
              <w:bottom w:val="nil"/>
              <w:right w:val="nil"/>
            </w:tcBorders>
            <w:vAlign w:val="bottom"/>
          </w:tcPr>
          <w:p w14:paraId="280A8EC7" w14:textId="77777777" w:rsidR="00663053" w:rsidRPr="0094168B" w:rsidRDefault="00663053" w:rsidP="00B32A46">
            <w:pPr>
              <w:rPr>
                <w:rFonts w:ascii="Times New Roman" w:eastAsia="Times New Roman" w:hAnsi="Times New Roman" w:cs="Times New Roman"/>
                <w:color w:val="000000"/>
                <w:sz w:val="20"/>
                <w:szCs w:val="20"/>
              </w:rPr>
            </w:pPr>
          </w:p>
        </w:tc>
        <w:tc>
          <w:tcPr>
            <w:tcW w:w="992" w:type="dxa"/>
            <w:tcBorders>
              <w:top w:val="nil"/>
              <w:left w:val="nil"/>
              <w:bottom w:val="nil"/>
              <w:right w:val="nil"/>
            </w:tcBorders>
            <w:vAlign w:val="bottom"/>
          </w:tcPr>
          <w:p w14:paraId="38141E9E" w14:textId="77777777" w:rsidR="00663053" w:rsidRPr="0094168B" w:rsidRDefault="00663053" w:rsidP="00B32A46">
            <w:pPr>
              <w:rPr>
                <w:rFonts w:ascii="Times New Roman" w:eastAsia="Times New Roman" w:hAnsi="Times New Roman" w:cs="Times New Roman"/>
                <w:color w:val="000000"/>
                <w:sz w:val="20"/>
                <w:szCs w:val="20"/>
              </w:rPr>
            </w:pPr>
          </w:p>
        </w:tc>
        <w:tc>
          <w:tcPr>
            <w:tcW w:w="900" w:type="dxa"/>
            <w:tcBorders>
              <w:top w:val="nil"/>
              <w:left w:val="nil"/>
              <w:bottom w:val="nil"/>
              <w:right w:val="nil"/>
            </w:tcBorders>
            <w:vAlign w:val="bottom"/>
          </w:tcPr>
          <w:p w14:paraId="76E76152" w14:textId="77777777" w:rsidR="00663053" w:rsidRPr="0094168B" w:rsidRDefault="00663053" w:rsidP="00B32A46">
            <w:pPr>
              <w:ind w:right="72"/>
              <w:rPr>
                <w:rFonts w:ascii="Times New Roman" w:eastAsia="Times New Roman" w:hAnsi="Times New Roman" w:cs="Times New Roman"/>
                <w:color w:val="000000"/>
                <w:sz w:val="20"/>
                <w:szCs w:val="20"/>
              </w:rPr>
            </w:pPr>
          </w:p>
        </w:tc>
      </w:tr>
      <w:tr w:rsidR="00663053" w:rsidRPr="0094168B" w14:paraId="12CBD28C" w14:textId="77777777" w:rsidTr="00B32A46">
        <w:trPr>
          <w:trHeight w:val="254"/>
        </w:trPr>
        <w:tc>
          <w:tcPr>
            <w:tcW w:w="2459" w:type="dxa"/>
            <w:tcBorders>
              <w:top w:val="nil"/>
              <w:left w:val="nil"/>
              <w:bottom w:val="nil"/>
              <w:right w:val="nil"/>
            </w:tcBorders>
            <w:vAlign w:val="bottom"/>
          </w:tcPr>
          <w:p w14:paraId="40F6963A" w14:textId="77777777" w:rsidR="00663053" w:rsidRPr="00972659" w:rsidRDefault="00663053" w:rsidP="00B32A46">
            <w:pPr>
              <w:rPr>
                <w:rFonts w:ascii="Times New Roman" w:eastAsia="Times New Roman" w:hAnsi="Times New Roman" w:cs="Times New Roman"/>
                <w:b/>
                <w:bCs/>
                <w:color w:val="000000"/>
                <w:sz w:val="20"/>
                <w:szCs w:val="20"/>
              </w:rPr>
            </w:pPr>
          </w:p>
        </w:tc>
        <w:tc>
          <w:tcPr>
            <w:tcW w:w="1499" w:type="dxa"/>
            <w:tcBorders>
              <w:top w:val="nil"/>
              <w:left w:val="nil"/>
              <w:bottom w:val="nil"/>
              <w:right w:val="nil"/>
            </w:tcBorders>
            <w:vAlign w:val="bottom"/>
          </w:tcPr>
          <w:p w14:paraId="4EEE156C" w14:textId="77777777" w:rsidR="00663053" w:rsidRPr="0094168B" w:rsidRDefault="00663053" w:rsidP="00B32A46">
            <w:pPr>
              <w:rPr>
                <w:rFonts w:ascii="Times New Roman" w:eastAsia="Times New Roman" w:hAnsi="Times New Roman" w:cs="Times New Roman"/>
                <w:color w:val="000000"/>
                <w:sz w:val="20"/>
                <w:szCs w:val="20"/>
                <w:vertAlign w:val="subscript"/>
              </w:rPr>
            </w:pPr>
            <w:r>
              <w:rPr>
                <w:rFonts w:ascii="Times New Roman" w:eastAsia="Times New Roman" w:hAnsi="Times New Roman" w:cs="Times New Roman"/>
                <w:color w:val="000000"/>
                <w:sz w:val="20"/>
                <w:szCs w:val="20"/>
              </w:rPr>
              <w:t>Temp</w:t>
            </w:r>
          </w:p>
        </w:tc>
        <w:tc>
          <w:tcPr>
            <w:tcW w:w="432" w:type="dxa"/>
            <w:tcBorders>
              <w:top w:val="nil"/>
              <w:left w:val="nil"/>
              <w:bottom w:val="nil"/>
              <w:right w:val="nil"/>
            </w:tcBorders>
            <w:vAlign w:val="bottom"/>
          </w:tcPr>
          <w:p w14:paraId="1EB8AEB9" w14:textId="77777777" w:rsidR="00663053" w:rsidRPr="0094168B" w:rsidRDefault="00663053" w:rsidP="00B32A46">
            <w:pPr>
              <w:rPr>
                <w:rFonts w:ascii="Times New Roman" w:eastAsia="Times New Roman" w:hAnsi="Times New Roman" w:cs="Times New Roman"/>
                <w:color w:val="000000"/>
                <w:sz w:val="20"/>
                <w:szCs w:val="20"/>
              </w:rPr>
            </w:pPr>
            <w:r w:rsidRPr="0094168B">
              <w:rPr>
                <w:rFonts w:ascii="Times New Roman" w:eastAsia="Times New Roman" w:hAnsi="Times New Roman" w:cs="Times New Roman"/>
                <w:color w:val="000000"/>
                <w:sz w:val="20"/>
                <w:szCs w:val="20"/>
              </w:rPr>
              <w:t>1</w:t>
            </w:r>
          </w:p>
        </w:tc>
        <w:tc>
          <w:tcPr>
            <w:tcW w:w="992" w:type="dxa"/>
            <w:tcBorders>
              <w:top w:val="nil"/>
              <w:left w:val="nil"/>
              <w:bottom w:val="nil"/>
              <w:right w:val="nil"/>
            </w:tcBorders>
            <w:vAlign w:val="bottom"/>
          </w:tcPr>
          <w:p w14:paraId="2E13A48F" w14:textId="77777777" w:rsidR="00663053" w:rsidRPr="0094168B" w:rsidRDefault="00663053" w:rsidP="00B32A46">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0.749</w:t>
            </w:r>
          </w:p>
        </w:tc>
        <w:tc>
          <w:tcPr>
            <w:tcW w:w="900" w:type="dxa"/>
            <w:tcBorders>
              <w:top w:val="nil"/>
              <w:left w:val="nil"/>
              <w:bottom w:val="nil"/>
              <w:right w:val="nil"/>
            </w:tcBorders>
            <w:vAlign w:val="bottom"/>
          </w:tcPr>
          <w:p w14:paraId="429CC203" w14:textId="77777777" w:rsidR="00663053" w:rsidRPr="0094168B" w:rsidRDefault="00663053" w:rsidP="00B32A46">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0.387</w:t>
            </w:r>
          </w:p>
        </w:tc>
      </w:tr>
      <w:tr w:rsidR="00663053" w:rsidRPr="0094168B" w14:paraId="1A912D6E" w14:textId="77777777" w:rsidTr="00B32A46">
        <w:trPr>
          <w:trHeight w:val="275"/>
        </w:trPr>
        <w:tc>
          <w:tcPr>
            <w:tcW w:w="2459" w:type="dxa"/>
            <w:tcBorders>
              <w:top w:val="nil"/>
              <w:left w:val="nil"/>
              <w:bottom w:val="nil"/>
              <w:right w:val="nil"/>
            </w:tcBorders>
            <w:vAlign w:val="bottom"/>
          </w:tcPr>
          <w:p w14:paraId="3058F617" w14:textId="77777777" w:rsidR="00663053" w:rsidRPr="00972659" w:rsidRDefault="00663053" w:rsidP="00B32A46">
            <w:pPr>
              <w:rPr>
                <w:rFonts w:ascii="Times New Roman" w:eastAsia="Times New Roman" w:hAnsi="Times New Roman" w:cs="Times New Roman"/>
                <w:b/>
                <w:bCs/>
                <w:color w:val="000000"/>
                <w:sz w:val="20"/>
                <w:szCs w:val="20"/>
              </w:rPr>
            </w:pPr>
            <w:r w:rsidRPr="00972659">
              <w:rPr>
                <w:rFonts w:ascii="Times New Roman" w:eastAsia="Times New Roman" w:hAnsi="Times New Roman" w:cs="Times New Roman"/>
                <w:b/>
                <w:bCs/>
                <w:color w:val="000000"/>
                <w:sz w:val="20"/>
                <w:szCs w:val="20"/>
              </w:rPr>
              <w:t>Calcification Ratio (Tip)</w:t>
            </w:r>
          </w:p>
        </w:tc>
        <w:tc>
          <w:tcPr>
            <w:tcW w:w="1499" w:type="dxa"/>
            <w:tcBorders>
              <w:top w:val="nil"/>
              <w:left w:val="nil"/>
              <w:bottom w:val="nil"/>
              <w:right w:val="nil"/>
            </w:tcBorders>
            <w:vAlign w:val="bottom"/>
          </w:tcPr>
          <w:p w14:paraId="5FE590CB" w14:textId="77777777" w:rsidR="00663053" w:rsidRPr="0094168B" w:rsidRDefault="00663053" w:rsidP="00B32A46">
            <w:pPr>
              <w:rPr>
                <w:rFonts w:ascii="Times New Roman" w:eastAsia="Times New Roman" w:hAnsi="Times New Roman" w:cs="Times New Roman"/>
                <w:color w:val="000000"/>
                <w:sz w:val="20"/>
                <w:szCs w:val="20"/>
              </w:rPr>
            </w:pPr>
            <w:r w:rsidRPr="00A722E8">
              <w:rPr>
                <w:rFonts w:ascii="Times New Roman" w:eastAsia="Times New Roman" w:hAnsi="Times New Roman" w:cs="Times New Roman"/>
                <w:i/>
                <w:iCs/>
                <w:color w:val="000000"/>
                <w:sz w:val="20"/>
                <w:szCs w:val="20"/>
              </w:rPr>
              <w:t>p</w:t>
            </w:r>
            <w:r>
              <w:rPr>
                <w:rFonts w:ascii="Times New Roman" w:eastAsia="Times New Roman" w:hAnsi="Times New Roman" w:cs="Times New Roman"/>
                <w:color w:val="000000"/>
                <w:sz w:val="20"/>
                <w:szCs w:val="20"/>
              </w:rPr>
              <w:t>CO</w:t>
            </w:r>
            <w:r>
              <w:rPr>
                <w:rFonts w:ascii="Times New Roman" w:eastAsia="Times New Roman" w:hAnsi="Times New Roman" w:cs="Times New Roman"/>
                <w:color w:val="000000"/>
                <w:sz w:val="20"/>
                <w:szCs w:val="20"/>
                <w:vertAlign w:val="subscript"/>
              </w:rPr>
              <w:t>2</w:t>
            </w:r>
          </w:p>
        </w:tc>
        <w:tc>
          <w:tcPr>
            <w:tcW w:w="432" w:type="dxa"/>
            <w:tcBorders>
              <w:top w:val="nil"/>
              <w:left w:val="nil"/>
              <w:bottom w:val="nil"/>
              <w:right w:val="nil"/>
            </w:tcBorders>
            <w:vAlign w:val="bottom"/>
          </w:tcPr>
          <w:p w14:paraId="04F09DAE" w14:textId="77777777" w:rsidR="00663053" w:rsidRPr="0094168B" w:rsidRDefault="00663053" w:rsidP="00B32A46">
            <w:pPr>
              <w:rPr>
                <w:rFonts w:ascii="Times New Roman" w:eastAsia="Times New Roman" w:hAnsi="Times New Roman" w:cs="Times New Roman"/>
                <w:color w:val="000000"/>
                <w:sz w:val="20"/>
                <w:szCs w:val="20"/>
              </w:rPr>
            </w:pPr>
            <w:r w:rsidRPr="0094168B">
              <w:rPr>
                <w:rFonts w:ascii="Times New Roman" w:eastAsia="Times New Roman" w:hAnsi="Times New Roman" w:cs="Times New Roman"/>
                <w:color w:val="000000"/>
                <w:sz w:val="20"/>
                <w:szCs w:val="20"/>
              </w:rPr>
              <w:t>1</w:t>
            </w:r>
          </w:p>
        </w:tc>
        <w:tc>
          <w:tcPr>
            <w:tcW w:w="992" w:type="dxa"/>
            <w:tcBorders>
              <w:top w:val="nil"/>
              <w:left w:val="nil"/>
              <w:bottom w:val="nil"/>
              <w:right w:val="nil"/>
            </w:tcBorders>
            <w:vAlign w:val="bottom"/>
          </w:tcPr>
          <w:p w14:paraId="1DDDDF33" w14:textId="77777777" w:rsidR="00663053" w:rsidRPr="0094168B" w:rsidRDefault="00663053" w:rsidP="00B32A46">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0.604</w:t>
            </w:r>
          </w:p>
        </w:tc>
        <w:tc>
          <w:tcPr>
            <w:tcW w:w="900" w:type="dxa"/>
            <w:tcBorders>
              <w:top w:val="nil"/>
              <w:left w:val="nil"/>
              <w:bottom w:val="nil"/>
              <w:right w:val="nil"/>
            </w:tcBorders>
            <w:vAlign w:val="bottom"/>
          </w:tcPr>
          <w:p w14:paraId="63C869D6" w14:textId="77777777" w:rsidR="00663053" w:rsidRPr="0094168B" w:rsidRDefault="00663053" w:rsidP="00B32A46">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0.437</w:t>
            </w:r>
          </w:p>
        </w:tc>
      </w:tr>
      <w:tr w:rsidR="00663053" w:rsidRPr="0094168B" w14:paraId="035B1C28" w14:textId="77777777" w:rsidTr="00B32A46">
        <w:trPr>
          <w:trHeight w:val="275"/>
        </w:trPr>
        <w:tc>
          <w:tcPr>
            <w:tcW w:w="2459" w:type="dxa"/>
            <w:tcBorders>
              <w:top w:val="nil"/>
              <w:left w:val="nil"/>
              <w:bottom w:val="nil"/>
              <w:right w:val="nil"/>
            </w:tcBorders>
            <w:vAlign w:val="bottom"/>
          </w:tcPr>
          <w:p w14:paraId="4E88A402" w14:textId="77777777" w:rsidR="00663053" w:rsidRPr="00972659" w:rsidRDefault="00663053" w:rsidP="00B32A46">
            <w:pPr>
              <w:rPr>
                <w:rFonts w:ascii="Times New Roman" w:eastAsia="Times New Roman" w:hAnsi="Times New Roman" w:cs="Times New Roman"/>
                <w:b/>
                <w:bCs/>
                <w:color w:val="000000"/>
                <w:sz w:val="20"/>
                <w:szCs w:val="20"/>
              </w:rPr>
            </w:pPr>
          </w:p>
        </w:tc>
        <w:tc>
          <w:tcPr>
            <w:tcW w:w="1499" w:type="dxa"/>
            <w:tcBorders>
              <w:top w:val="nil"/>
              <w:left w:val="nil"/>
              <w:bottom w:val="nil"/>
              <w:right w:val="nil"/>
            </w:tcBorders>
            <w:vAlign w:val="bottom"/>
          </w:tcPr>
          <w:p w14:paraId="6B08D2C4" w14:textId="77777777" w:rsidR="00663053" w:rsidRPr="0094168B" w:rsidRDefault="00663053" w:rsidP="00B32A46">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Temp x </w:t>
            </w:r>
            <w:r w:rsidRPr="00A722E8">
              <w:rPr>
                <w:rFonts w:ascii="Times New Roman" w:eastAsia="Times New Roman" w:hAnsi="Times New Roman" w:cs="Times New Roman"/>
                <w:i/>
                <w:iCs/>
                <w:color w:val="000000"/>
                <w:sz w:val="20"/>
                <w:szCs w:val="20"/>
              </w:rPr>
              <w:t>p</w:t>
            </w:r>
            <w:r w:rsidRPr="00D94D05">
              <w:rPr>
                <w:rFonts w:ascii="Times New Roman" w:eastAsia="Times New Roman" w:hAnsi="Times New Roman" w:cs="Times New Roman"/>
                <w:color w:val="000000"/>
                <w:sz w:val="20"/>
                <w:szCs w:val="20"/>
              </w:rPr>
              <w:t>CO</w:t>
            </w:r>
            <w:r w:rsidRPr="00D94D05">
              <w:rPr>
                <w:rFonts w:ascii="Times New Roman" w:eastAsia="Times New Roman" w:hAnsi="Times New Roman" w:cs="Times New Roman"/>
                <w:color w:val="000000"/>
                <w:sz w:val="20"/>
                <w:szCs w:val="20"/>
                <w:vertAlign w:val="subscript"/>
              </w:rPr>
              <w:t>2</w:t>
            </w:r>
          </w:p>
        </w:tc>
        <w:tc>
          <w:tcPr>
            <w:tcW w:w="432" w:type="dxa"/>
            <w:tcBorders>
              <w:top w:val="nil"/>
              <w:left w:val="nil"/>
              <w:bottom w:val="nil"/>
              <w:right w:val="nil"/>
            </w:tcBorders>
            <w:vAlign w:val="bottom"/>
          </w:tcPr>
          <w:p w14:paraId="4C8A9493" w14:textId="77777777" w:rsidR="00663053" w:rsidRPr="0094168B" w:rsidRDefault="00663053" w:rsidP="00B32A46">
            <w:pPr>
              <w:rPr>
                <w:rFonts w:ascii="Times New Roman" w:eastAsia="Times New Roman" w:hAnsi="Times New Roman" w:cs="Times New Roman"/>
                <w:color w:val="000000"/>
                <w:sz w:val="20"/>
                <w:szCs w:val="20"/>
              </w:rPr>
            </w:pPr>
            <w:r w:rsidRPr="0094168B">
              <w:rPr>
                <w:rFonts w:ascii="Times New Roman" w:eastAsia="Times New Roman" w:hAnsi="Times New Roman" w:cs="Times New Roman"/>
                <w:color w:val="000000"/>
                <w:sz w:val="20"/>
                <w:szCs w:val="20"/>
              </w:rPr>
              <w:t>1</w:t>
            </w:r>
          </w:p>
        </w:tc>
        <w:tc>
          <w:tcPr>
            <w:tcW w:w="992" w:type="dxa"/>
            <w:tcBorders>
              <w:top w:val="nil"/>
              <w:left w:val="nil"/>
              <w:bottom w:val="nil"/>
              <w:right w:val="nil"/>
            </w:tcBorders>
            <w:vAlign w:val="bottom"/>
          </w:tcPr>
          <w:p w14:paraId="7B72B07A" w14:textId="77777777" w:rsidR="00663053" w:rsidRPr="0094168B" w:rsidRDefault="00663053" w:rsidP="00B32A46">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2.853</w:t>
            </w:r>
          </w:p>
        </w:tc>
        <w:tc>
          <w:tcPr>
            <w:tcW w:w="900" w:type="dxa"/>
            <w:tcBorders>
              <w:top w:val="nil"/>
              <w:left w:val="nil"/>
              <w:bottom w:val="nil"/>
              <w:right w:val="nil"/>
            </w:tcBorders>
            <w:vAlign w:val="bottom"/>
          </w:tcPr>
          <w:p w14:paraId="79E939CB" w14:textId="77777777" w:rsidR="00663053" w:rsidRPr="0094168B" w:rsidRDefault="00663053" w:rsidP="00B32A46">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0.091</w:t>
            </w:r>
          </w:p>
        </w:tc>
      </w:tr>
      <w:tr w:rsidR="00663053" w:rsidRPr="0094168B" w14:paraId="5366614B" w14:textId="77777777" w:rsidTr="00B32A46">
        <w:trPr>
          <w:trHeight w:val="92"/>
        </w:trPr>
        <w:tc>
          <w:tcPr>
            <w:tcW w:w="2459" w:type="dxa"/>
            <w:tcBorders>
              <w:top w:val="nil"/>
              <w:left w:val="nil"/>
              <w:bottom w:val="nil"/>
              <w:right w:val="nil"/>
            </w:tcBorders>
            <w:vAlign w:val="bottom"/>
          </w:tcPr>
          <w:p w14:paraId="5953E44D" w14:textId="77777777" w:rsidR="00663053" w:rsidRPr="00972659" w:rsidRDefault="00663053" w:rsidP="00B32A46">
            <w:pPr>
              <w:rPr>
                <w:rFonts w:ascii="Times New Roman" w:eastAsia="Times New Roman" w:hAnsi="Times New Roman" w:cs="Times New Roman"/>
                <w:b/>
                <w:bCs/>
                <w:color w:val="000000"/>
                <w:sz w:val="20"/>
                <w:szCs w:val="20"/>
              </w:rPr>
            </w:pPr>
          </w:p>
        </w:tc>
        <w:tc>
          <w:tcPr>
            <w:tcW w:w="1499" w:type="dxa"/>
            <w:tcBorders>
              <w:top w:val="nil"/>
              <w:left w:val="nil"/>
              <w:bottom w:val="nil"/>
              <w:right w:val="nil"/>
            </w:tcBorders>
            <w:vAlign w:val="bottom"/>
          </w:tcPr>
          <w:p w14:paraId="026A398A" w14:textId="77777777" w:rsidR="00663053" w:rsidRPr="0094168B" w:rsidRDefault="00663053" w:rsidP="00B32A46">
            <w:pPr>
              <w:rPr>
                <w:rFonts w:ascii="Times New Roman" w:eastAsia="Times New Roman" w:hAnsi="Times New Roman" w:cs="Times New Roman"/>
                <w:color w:val="000000"/>
                <w:sz w:val="20"/>
                <w:szCs w:val="20"/>
              </w:rPr>
            </w:pPr>
          </w:p>
        </w:tc>
        <w:tc>
          <w:tcPr>
            <w:tcW w:w="432" w:type="dxa"/>
            <w:tcBorders>
              <w:top w:val="nil"/>
              <w:left w:val="nil"/>
              <w:bottom w:val="nil"/>
              <w:right w:val="nil"/>
            </w:tcBorders>
            <w:vAlign w:val="bottom"/>
          </w:tcPr>
          <w:p w14:paraId="402E1543" w14:textId="77777777" w:rsidR="00663053" w:rsidRPr="0094168B" w:rsidRDefault="00663053" w:rsidP="00B32A46">
            <w:pPr>
              <w:rPr>
                <w:rFonts w:ascii="Times New Roman" w:eastAsia="Times New Roman" w:hAnsi="Times New Roman" w:cs="Times New Roman"/>
                <w:color w:val="000000"/>
                <w:sz w:val="20"/>
                <w:szCs w:val="20"/>
              </w:rPr>
            </w:pPr>
          </w:p>
        </w:tc>
        <w:tc>
          <w:tcPr>
            <w:tcW w:w="992" w:type="dxa"/>
            <w:tcBorders>
              <w:top w:val="nil"/>
              <w:left w:val="nil"/>
              <w:bottom w:val="nil"/>
              <w:right w:val="nil"/>
            </w:tcBorders>
            <w:vAlign w:val="bottom"/>
          </w:tcPr>
          <w:p w14:paraId="42F272AD" w14:textId="77777777" w:rsidR="00663053" w:rsidRPr="0094168B" w:rsidRDefault="00663053" w:rsidP="00B32A46">
            <w:pPr>
              <w:rPr>
                <w:rFonts w:ascii="Times New Roman" w:eastAsia="Times New Roman" w:hAnsi="Times New Roman" w:cs="Times New Roman"/>
                <w:color w:val="000000"/>
                <w:sz w:val="20"/>
                <w:szCs w:val="20"/>
              </w:rPr>
            </w:pPr>
          </w:p>
        </w:tc>
        <w:tc>
          <w:tcPr>
            <w:tcW w:w="900" w:type="dxa"/>
            <w:tcBorders>
              <w:top w:val="nil"/>
              <w:left w:val="nil"/>
              <w:bottom w:val="nil"/>
              <w:right w:val="nil"/>
            </w:tcBorders>
            <w:vAlign w:val="bottom"/>
          </w:tcPr>
          <w:p w14:paraId="6A261E54" w14:textId="77777777" w:rsidR="00663053" w:rsidRPr="0094168B" w:rsidRDefault="00663053" w:rsidP="00B32A46">
            <w:pPr>
              <w:rPr>
                <w:rFonts w:ascii="Times New Roman" w:eastAsia="Times New Roman" w:hAnsi="Times New Roman" w:cs="Times New Roman"/>
                <w:b/>
                <w:color w:val="000000"/>
                <w:sz w:val="20"/>
                <w:szCs w:val="20"/>
              </w:rPr>
            </w:pPr>
          </w:p>
        </w:tc>
      </w:tr>
      <w:tr w:rsidR="00663053" w:rsidRPr="0094168B" w14:paraId="66A4D176" w14:textId="77777777" w:rsidTr="00B32A46">
        <w:trPr>
          <w:trHeight w:val="275"/>
        </w:trPr>
        <w:tc>
          <w:tcPr>
            <w:tcW w:w="2459" w:type="dxa"/>
            <w:tcBorders>
              <w:top w:val="nil"/>
              <w:left w:val="nil"/>
              <w:bottom w:val="nil"/>
              <w:right w:val="nil"/>
            </w:tcBorders>
            <w:vAlign w:val="bottom"/>
          </w:tcPr>
          <w:p w14:paraId="19AF5FDA" w14:textId="77777777" w:rsidR="00663053" w:rsidRPr="00972659" w:rsidRDefault="00663053" w:rsidP="00B32A46">
            <w:pPr>
              <w:rPr>
                <w:rFonts w:ascii="Times New Roman" w:eastAsia="Times New Roman" w:hAnsi="Times New Roman" w:cs="Times New Roman"/>
                <w:b/>
                <w:bCs/>
                <w:color w:val="000000"/>
                <w:sz w:val="20"/>
                <w:szCs w:val="20"/>
              </w:rPr>
            </w:pPr>
          </w:p>
        </w:tc>
        <w:tc>
          <w:tcPr>
            <w:tcW w:w="1499" w:type="dxa"/>
            <w:tcBorders>
              <w:top w:val="nil"/>
              <w:left w:val="nil"/>
              <w:bottom w:val="nil"/>
              <w:right w:val="nil"/>
            </w:tcBorders>
            <w:vAlign w:val="bottom"/>
          </w:tcPr>
          <w:p w14:paraId="77FCED5B" w14:textId="77777777" w:rsidR="00663053" w:rsidRPr="0094168B" w:rsidRDefault="00663053" w:rsidP="00B32A46">
            <w:pPr>
              <w:rPr>
                <w:rFonts w:ascii="Times New Roman" w:eastAsia="Times New Roman" w:hAnsi="Times New Roman" w:cs="Times New Roman"/>
                <w:color w:val="000000"/>
                <w:sz w:val="20"/>
                <w:szCs w:val="20"/>
                <w:vertAlign w:val="subscript"/>
              </w:rPr>
            </w:pPr>
            <w:r>
              <w:rPr>
                <w:rFonts w:ascii="Times New Roman" w:eastAsia="Times New Roman" w:hAnsi="Times New Roman" w:cs="Times New Roman"/>
                <w:color w:val="000000"/>
                <w:sz w:val="20"/>
                <w:szCs w:val="20"/>
              </w:rPr>
              <w:t>Temp</w:t>
            </w:r>
          </w:p>
        </w:tc>
        <w:tc>
          <w:tcPr>
            <w:tcW w:w="432" w:type="dxa"/>
            <w:tcBorders>
              <w:top w:val="nil"/>
              <w:left w:val="nil"/>
              <w:bottom w:val="nil"/>
              <w:right w:val="nil"/>
            </w:tcBorders>
            <w:vAlign w:val="bottom"/>
          </w:tcPr>
          <w:p w14:paraId="3D2AC0FB" w14:textId="77777777" w:rsidR="00663053" w:rsidRPr="0094168B" w:rsidRDefault="00663053" w:rsidP="00B32A46">
            <w:pPr>
              <w:rPr>
                <w:rFonts w:ascii="Times New Roman" w:eastAsia="Times New Roman" w:hAnsi="Times New Roman" w:cs="Times New Roman"/>
                <w:color w:val="000000"/>
                <w:sz w:val="20"/>
                <w:szCs w:val="20"/>
              </w:rPr>
            </w:pPr>
            <w:r w:rsidRPr="0094168B">
              <w:rPr>
                <w:rFonts w:ascii="Times New Roman" w:eastAsia="Times New Roman" w:hAnsi="Times New Roman" w:cs="Times New Roman"/>
                <w:color w:val="000000"/>
                <w:sz w:val="20"/>
                <w:szCs w:val="20"/>
              </w:rPr>
              <w:t>1</w:t>
            </w:r>
          </w:p>
        </w:tc>
        <w:tc>
          <w:tcPr>
            <w:tcW w:w="992" w:type="dxa"/>
            <w:tcBorders>
              <w:top w:val="nil"/>
              <w:left w:val="nil"/>
              <w:bottom w:val="nil"/>
              <w:right w:val="nil"/>
            </w:tcBorders>
            <w:vAlign w:val="bottom"/>
          </w:tcPr>
          <w:p w14:paraId="2C3A4004" w14:textId="77777777" w:rsidR="00663053" w:rsidRPr="0094168B" w:rsidRDefault="00663053" w:rsidP="00B32A46">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1.941</w:t>
            </w:r>
          </w:p>
        </w:tc>
        <w:tc>
          <w:tcPr>
            <w:tcW w:w="900" w:type="dxa"/>
            <w:tcBorders>
              <w:top w:val="nil"/>
              <w:left w:val="nil"/>
              <w:bottom w:val="nil"/>
              <w:right w:val="nil"/>
            </w:tcBorders>
            <w:vAlign w:val="bottom"/>
          </w:tcPr>
          <w:p w14:paraId="51B6A355" w14:textId="77777777" w:rsidR="00663053" w:rsidRPr="0094168B" w:rsidRDefault="00663053" w:rsidP="00B32A46">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0.164</w:t>
            </w:r>
          </w:p>
        </w:tc>
      </w:tr>
      <w:tr w:rsidR="00663053" w:rsidRPr="0094168B" w14:paraId="23B906CF" w14:textId="77777777" w:rsidTr="00B32A46">
        <w:trPr>
          <w:trHeight w:val="254"/>
        </w:trPr>
        <w:tc>
          <w:tcPr>
            <w:tcW w:w="2459" w:type="dxa"/>
            <w:tcBorders>
              <w:top w:val="nil"/>
              <w:left w:val="nil"/>
              <w:bottom w:val="nil"/>
              <w:right w:val="nil"/>
            </w:tcBorders>
            <w:vAlign w:val="bottom"/>
          </w:tcPr>
          <w:p w14:paraId="5C04970C" w14:textId="77777777" w:rsidR="00663053" w:rsidRPr="00972659" w:rsidRDefault="00663053" w:rsidP="00B32A46">
            <w:pPr>
              <w:rPr>
                <w:rFonts w:ascii="Times New Roman" w:eastAsia="Times New Roman" w:hAnsi="Times New Roman" w:cs="Times New Roman"/>
                <w:b/>
                <w:bCs/>
                <w:color w:val="000000"/>
                <w:sz w:val="20"/>
                <w:szCs w:val="20"/>
              </w:rPr>
            </w:pPr>
            <w:r w:rsidRPr="00972659">
              <w:rPr>
                <w:rFonts w:ascii="Times New Roman" w:eastAsia="Times New Roman" w:hAnsi="Times New Roman" w:cs="Times New Roman"/>
                <w:b/>
                <w:bCs/>
                <w:color w:val="000000"/>
                <w:sz w:val="20"/>
                <w:szCs w:val="20"/>
              </w:rPr>
              <w:t>Calcification Ratio (Base)</w:t>
            </w:r>
          </w:p>
        </w:tc>
        <w:tc>
          <w:tcPr>
            <w:tcW w:w="1499" w:type="dxa"/>
            <w:tcBorders>
              <w:top w:val="nil"/>
              <w:left w:val="nil"/>
              <w:bottom w:val="nil"/>
              <w:right w:val="nil"/>
            </w:tcBorders>
            <w:vAlign w:val="bottom"/>
          </w:tcPr>
          <w:p w14:paraId="372398E0" w14:textId="77777777" w:rsidR="00663053" w:rsidRPr="0094168B" w:rsidRDefault="00663053" w:rsidP="00B32A46">
            <w:pPr>
              <w:rPr>
                <w:rFonts w:ascii="Times New Roman" w:eastAsia="Times New Roman" w:hAnsi="Times New Roman" w:cs="Times New Roman"/>
                <w:color w:val="000000"/>
                <w:sz w:val="20"/>
                <w:szCs w:val="20"/>
              </w:rPr>
            </w:pPr>
            <w:r w:rsidRPr="00A722E8">
              <w:rPr>
                <w:rFonts w:ascii="Times New Roman" w:eastAsia="Times New Roman" w:hAnsi="Times New Roman" w:cs="Times New Roman"/>
                <w:i/>
                <w:iCs/>
                <w:color w:val="000000"/>
                <w:sz w:val="20"/>
                <w:szCs w:val="20"/>
              </w:rPr>
              <w:t>p</w:t>
            </w:r>
            <w:r>
              <w:rPr>
                <w:rFonts w:ascii="Times New Roman" w:eastAsia="Times New Roman" w:hAnsi="Times New Roman" w:cs="Times New Roman"/>
                <w:color w:val="000000"/>
                <w:sz w:val="20"/>
                <w:szCs w:val="20"/>
              </w:rPr>
              <w:t>CO</w:t>
            </w:r>
            <w:r>
              <w:rPr>
                <w:rFonts w:ascii="Times New Roman" w:eastAsia="Times New Roman" w:hAnsi="Times New Roman" w:cs="Times New Roman"/>
                <w:color w:val="000000"/>
                <w:sz w:val="20"/>
                <w:szCs w:val="20"/>
                <w:vertAlign w:val="subscript"/>
              </w:rPr>
              <w:t>2</w:t>
            </w:r>
          </w:p>
        </w:tc>
        <w:tc>
          <w:tcPr>
            <w:tcW w:w="432" w:type="dxa"/>
            <w:tcBorders>
              <w:top w:val="nil"/>
              <w:left w:val="nil"/>
              <w:bottom w:val="nil"/>
              <w:right w:val="nil"/>
            </w:tcBorders>
            <w:vAlign w:val="bottom"/>
          </w:tcPr>
          <w:p w14:paraId="6BACAA54" w14:textId="77777777" w:rsidR="00663053" w:rsidRPr="0094168B" w:rsidRDefault="00663053" w:rsidP="00B32A46">
            <w:pPr>
              <w:rPr>
                <w:rFonts w:ascii="Times New Roman" w:eastAsia="Times New Roman" w:hAnsi="Times New Roman" w:cs="Times New Roman"/>
                <w:color w:val="000000"/>
                <w:sz w:val="20"/>
                <w:szCs w:val="20"/>
              </w:rPr>
            </w:pPr>
            <w:r w:rsidRPr="0094168B">
              <w:rPr>
                <w:rFonts w:ascii="Times New Roman" w:eastAsia="Times New Roman" w:hAnsi="Times New Roman" w:cs="Times New Roman"/>
                <w:color w:val="000000"/>
                <w:sz w:val="20"/>
                <w:szCs w:val="20"/>
              </w:rPr>
              <w:t>1</w:t>
            </w:r>
          </w:p>
        </w:tc>
        <w:tc>
          <w:tcPr>
            <w:tcW w:w="992" w:type="dxa"/>
            <w:tcBorders>
              <w:top w:val="nil"/>
              <w:left w:val="nil"/>
              <w:bottom w:val="nil"/>
              <w:right w:val="nil"/>
            </w:tcBorders>
            <w:vAlign w:val="bottom"/>
          </w:tcPr>
          <w:p w14:paraId="5A0F5A5D" w14:textId="77777777" w:rsidR="00663053" w:rsidRPr="0094168B" w:rsidRDefault="00663053" w:rsidP="00B32A46">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9.292</w:t>
            </w:r>
          </w:p>
        </w:tc>
        <w:tc>
          <w:tcPr>
            <w:tcW w:w="900" w:type="dxa"/>
            <w:tcBorders>
              <w:top w:val="nil"/>
              <w:left w:val="nil"/>
              <w:bottom w:val="nil"/>
              <w:right w:val="nil"/>
            </w:tcBorders>
            <w:vAlign w:val="bottom"/>
          </w:tcPr>
          <w:p w14:paraId="1A0A99BF" w14:textId="77777777" w:rsidR="00663053" w:rsidRPr="00F67D0B" w:rsidRDefault="00663053" w:rsidP="00B32A46">
            <w:pPr>
              <w:rPr>
                <w:rFonts w:ascii="Times New Roman" w:eastAsia="Times New Roman" w:hAnsi="Times New Roman" w:cs="Times New Roman"/>
                <w:b/>
                <w:color w:val="000000"/>
                <w:sz w:val="20"/>
                <w:szCs w:val="20"/>
              </w:rPr>
            </w:pPr>
            <w:r w:rsidRPr="00F67D0B">
              <w:rPr>
                <w:rFonts w:ascii="Times New Roman" w:eastAsia="Times New Roman" w:hAnsi="Times New Roman" w:cs="Times New Roman"/>
                <w:b/>
                <w:color w:val="000000"/>
                <w:sz w:val="20"/>
                <w:szCs w:val="20"/>
              </w:rPr>
              <w:t>0.</w:t>
            </w:r>
            <w:r>
              <w:rPr>
                <w:rFonts w:ascii="Times New Roman" w:eastAsia="Times New Roman" w:hAnsi="Times New Roman" w:cs="Times New Roman"/>
                <w:b/>
                <w:color w:val="000000"/>
                <w:sz w:val="20"/>
                <w:szCs w:val="20"/>
              </w:rPr>
              <w:t>002</w:t>
            </w:r>
          </w:p>
        </w:tc>
      </w:tr>
      <w:tr w:rsidR="00663053" w:rsidRPr="0094168B" w14:paraId="07903CA0" w14:textId="77777777" w:rsidTr="00B32A46">
        <w:trPr>
          <w:trHeight w:val="275"/>
        </w:trPr>
        <w:tc>
          <w:tcPr>
            <w:tcW w:w="2459" w:type="dxa"/>
            <w:tcBorders>
              <w:top w:val="nil"/>
              <w:left w:val="nil"/>
              <w:bottom w:val="nil"/>
              <w:right w:val="nil"/>
            </w:tcBorders>
            <w:vAlign w:val="bottom"/>
          </w:tcPr>
          <w:p w14:paraId="0C47058D" w14:textId="77777777" w:rsidR="00663053" w:rsidRPr="00972659" w:rsidRDefault="00663053" w:rsidP="00B32A46">
            <w:pPr>
              <w:rPr>
                <w:rFonts w:ascii="Times New Roman" w:eastAsia="Times New Roman" w:hAnsi="Times New Roman" w:cs="Times New Roman"/>
                <w:b/>
                <w:bCs/>
                <w:color w:val="000000"/>
                <w:sz w:val="20"/>
                <w:szCs w:val="20"/>
              </w:rPr>
            </w:pPr>
          </w:p>
        </w:tc>
        <w:tc>
          <w:tcPr>
            <w:tcW w:w="1499" w:type="dxa"/>
            <w:tcBorders>
              <w:top w:val="nil"/>
              <w:left w:val="nil"/>
              <w:bottom w:val="nil"/>
              <w:right w:val="nil"/>
            </w:tcBorders>
            <w:vAlign w:val="bottom"/>
          </w:tcPr>
          <w:p w14:paraId="1BAC973D" w14:textId="77777777" w:rsidR="00663053" w:rsidRPr="0094168B" w:rsidRDefault="00663053" w:rsidP="00B32A46">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Temp x </w:t>
            </w:r>
            <w:r w:rsidRPr="00A722E8">
              <w:rPr>
                <w:rFonts w:ascii="Times New Roman" w:eastAsia="Times New Roman" w:hAnsi="Times New Roman" w:cs="Times New Roman"/>
                <w:i/>
                <w:iCs/>
                <w:color w:val="000000"/>
                <w:sz w:val="20"/>
                <w:szCs w:val="20"/>
              </w:rPr>
              <w:t>p</w:t>
            </w:r>
            <w:r w:rsidRPr="00D94D05">
              <w:rPr>
                <w:rFonts w:ascii="Times New Roman" w:eastAsia="Times New Roman" w:hAnsi="Times New Roman" w:cs="Times New Roman"/>
                <w:color w:val="000000"/>
                <w:sz w:val="20"/>
                <w:szCs w:val="20"/>
              </w:rPr>
              <w:t>CO</w:t>
            </w:r>
            <w:r w:rsidRPr="00D94D05">
              <w:rPr>
                <w:rFonts w:ascii="Times New Roman" w:eastAsia="Times New Roman" w:hAnsi="Times New Roman" w:cs="Times New Roman"/>
                <w:color w:val="000000"/>
                <w:sz w:val="20"/>
                <w:szCs w:val="20"/>
                <w:vertAlign w:val="subscript"/>
              </w:rPr>
              <w:t>2</w:t>
            </w:r>
          </w:p>
        </w:tc>
        <w:tc>
          <w:tcPr>
            <w:tcW w:w="432" w:type="dxa"/>
            <w:tcBorders>
              <w:top w:val="nil"/>
              <w:left w:val="nil"/>
              <w:bottom w:val="nil"/>
              <w:right w:val="nil"/>
            </w:tcBorders>
            <w:vAlign w:val="bottom"/>
          </w:tcPr>
          <w:p w14:paraId="4732CEA9" w14:textId="77777777" w:rsidR="00663053" w:rsidRPr="0094168B" w:rsidRDefault="00663053" w:rsidP="00B32A46">
            <w:pPr>
              <w:rPr>
                <w:rFonts w:ascii="Times New Roman" w:eastAsia="Times New Roman" w:hAnsi="Times New Roman" w:cs="Times New Roman"/>
                <w:color w:val="000000"/>
                <w:sz w:val="20"/>
                <w:szCs w:val="20"/>
              </w:rPr>
            </w:pPr>
            <w:r w:rsidRPr="0094168B">
              <w:rPr>
                <w:rFonts w:ascii="Times New Roman" w:eastAsia="Times New Roman" w:hAnsi="Times New Roman" w:cs="Times New Roman"/>
                <w:color w:val="000000"/>
                <w:sz w:val="20"/>
                <w:szCs w:val="20"/>
              </w:rPr>
              <w:t>1</w:t>
            </w:r>
          </w:p>
        </w:tc>
        <w:tc>
          <w:tcPr>
            <w:tcW w:w="992" w:type="dxa"/>
            <w:tcBorders>
              <w:top w:val="nil"/>
              <w:left w:val="nil"/>
              <w:bottom w:val="nil"/>
              <w:right w:val="nil"/>
            </w:tcBorders>
            <w:vAlign w:val="bottom"/>
          </w:tcPr>
          <w:p w14:paraId="032EF886" w14:textId="77777777" w:rsidR="00663053" w:rsidRPr="0094168B" w:rsidRDefault="00663053" w:rsidP="00B32A46">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0.383</w:t>
            </w:r>
          </w:p>
        </w:tc>
        <w:tc>
          <w:tcPr>
            <w:tcW w:w="900" w:type="dxa"/>
            <w:tcBorders>
              <w:top w:val="nil"/>
              <w:left w:val="nil"/>
              <w:bottom w:val="nil"/>
              <w:right w:val="nil"/>
            </w:tcBorders>
            <w:vAlign w:val="bottom"/>
          </w:tcPr>
          <w:p w14:paraId="3C00D8F6" w14:textId="77777777" w:rsidR="00663053" w:rsidRPr="0094168B" w:rsidRDefault="00663053" w:rsidP="00B32A46">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0.536</w:t>
            </w:r>
          </w:p>
        </w:tc>
      </w:tr>
      <w:tr w:rsidR="00663053" w:rsidRPr="0094168B" w14:paraId="33F04C59" w14:textId="77777777" w:rsidTr="00B32A46">
        <w:trPr>
          <w:trHeight w:val="92"/>
        </w:trPr>
        <w:tc>
          <w:tcPr>
            <w:tcW w:w="2459" w:type="dxa"/>
            <w:tcBorders>
              <w:top w:val="nil"/>
              <w:left w:val="nil"/>
              <w:bottom w:val="nil"/>
              <w:right w:val="nil"/>
            </w:tcBorders>
            <w:vAlign w:val="bottom"/>
          </w:tcPr>
          <w:p w14:paraId="437275C8" w14:textId="77777777" w:rsidR="00663053" w:rsidRPr="00972659" w:rsidRDefault="00663053" w:rsidP="00B32A46">
            <w:pPr>
              <w:rPr>
                <w:rFonts w:ascii="Times New Roman" w:eastAsia="Times New Roman" w:hAnsi="Times New Roman" w:cs="Times New Roman"/>
                <w:b/>
                <w:bCs/>
                <w:color w:val="000000"/>
                <w:sz w:val="20"/>
                <w:szCs w:val="20"/>
              </w:rPr>
            </w:pPr>
          </w:p>
        </w:tc>
        <w:tc>
          <w:tcPr>
            <w:tcW w:w="1499" w:type="dxa"/>
            <w:tcBorders>
              <w:top w:val="nil"/>
              <w:left w:val="nil"/>
              <w:bottom w:val="nil"/>
              <w:right w:val="nil"/>
            </w:tcBorders>
            <w:vAlign w:val="bottom"/>
          </w:tcPr>
          <w:p w14:paraId="191D4137" w14:textId="77777777" w:rsidR="00663053" w:rsidRPr="0094168B" w:rsidRDefault="00663053" w:rsidP="00B32A46">
            <w:pPr>
              <w:rPr>
                <w:rFonts w:ascii="Times New Roman" w:eastAsia="Times New Roman" w:hAnsi="Times New Roman" w:cs="Times New Roman"/>
                <w:color w:val="000000"/>
                <w:sz w:val="20"/>
                <w:szCs w:val="20"/>
              </w:rPr>
            </w:pPr>
          </w:p>
        </w:tc>
        <w:tc>
          <w:tcPr>
            <w:tcW w:w="432" w:type="dxa"/>
            <w:tcBorders>
              <w:top w:val="nil"/>
              <w:left w:val="nil"/>
              <w:bottom w:val="nil"/>
              <w:right w:val="nil"/>
            </w:tcBorders>
            <w:vAlign w:val="bottom"/>
          </w:tcPr>
          <w:p w14:paraId="125BA05E" w14:textId="77777777" w:rsidR="00663053" w:rsidRPr="0094168B" w:rsidRDefault="00663053" w:rsidP="00B32A46">
            <w:pPr>
              <w:rPr>
                <w:rFonts w:ascii="Times New Roman" w:eastAsia="Times New Roman" w:hAnsi="Times New Roman" w:cs="Times New Roman"/>
                <w:color w:val="000000"/>
                <w:sz w:val="20"/>
                <w:szCs w:val="20"/>
              </w:rPr>
            </w:pPr>
          </w:p>
        </w:tc>
        <w:tc>
          <w:tcPr>
            <w:tcW w:w="992" w:type="dxa"/>
            <w:tcBorders>
              <w:top w:val="nil"/>
              <w:left w:val="nil"/>
              <w:bottom w:val="nil"/>
              <w:right w:val="nil"/>
            </w:tcBorders>
            <w:vAlign w:val="bottom"/>
          </w:tcPr>
          <w:p w14:paraId="6023F144" w14:textId="77777777" w:rsidR="00663053" w:rsidRPr="0094168B" w:rsidRDefault="00663053" w:rsidP="00B32A46">
            <w:pPr>
              <w:rPr>
                <w:rFonts w:ascii="Times New Roman" w:eastAsia="Times New Roman" w:hAnsi="Times New Roman" w:cs="Times New Roman"/>
                <w:color w:val="000000"/>
                <w:sz w:val="20"/>
                <w:szCs w:val="20"/>
              </w:rPr>
            </w:pPr>
          </w:p>
        </w:tc>
        <w:tc>
          <w:tcPr>
            <w:tcW w:w="900" w:type="dxa"/>
            <w:tcBorders>
              <w:top w:val="nil"/>
              <w:left w:val="nil"/>
              <w:bottom w:val="nil"/>
              <w:right w:val="nil"/>
            </w:tcBorders>
            <w:vAlign w:val="bottom"/>
          </w:tcPr>
          <w:p w14:paraId="5DEBA39B" w14:textId="77777777" w:rsidR="00663053" w:rsidRPr="0094168B" w:rsidRDefault="00663053" w:rsidP="00B32A46">
            <w:pPr>
              <w:rPr>
                <w:rFonts w:ascii="Times New Roman" w:eastAsia="Times New Roman" w:hAnsi="Times New Roman" w:cs="Times New Roman"/>
                <w:color w:val="000000"/>
                <w:sz w:val="20"/>
                <w:szCs w:val="20"/>
              </w:rPr>
            </w:pPr>
          </w:p>
        </w:tc>
      </w:tr>
      <w:tr w:rsidR="00663053" w:rsidRPr="0094168B" w14:paraId="7F63586D" w14:textId="77777777" w:rsidTr="00B32A46">
        <w:trPr>
          <w:trHeight w:val="275"/>
        </w:trPr>
        <w:tc>
          <w:tcPr>
            <w:tcW w:w="2459" w:type="dxa"/>
            <w:tcBorders>
              <w:top w:val="nil"/>
              <w:left w:val="nil"/>
              <w:bottom w:val="nil"/>
              <w:right w:val="nil"/>
            </w:tcBorders>
            <w:vAlign w:val="bottom"/>
          </w:tcPr>
          <w:p w14:paraId="24ADC069" w14:textId="77777777" w:rsidR="00663053" w:rsidRPr="00972659" w:rsidRDefault="00663053" w:rsidP="00B32A46">
            <w:pPr>
              <w:rPr>
                <w:rFonts w:ascii="Times New Roman" w:eastAsia="Times New Roman" w:hAnsi="Times New Roman" w:cs="Times New Roman"/>
                <w:b/>
                <w:bCs/>
                <w:color w:val="000000"/>
                <w:sz w:val="20"/>
                <w:szCs w:val="20"/>
              </w:rPr>
            </w:pPr>
          </w:p>
        </w:tc>
        <w:tc>
          <w:tcPr>
            <w:tcW w:w="1499" w:type="dxa"/>
            <w:tcBorders>
              <w:top w:val="nil"/>
              <w:left w:val="nil"/>
              <w:bottom w:val="nil"/>
              <w:right w:val="nil"/>
            </w:tcBorders>
            <w:vAlign w:val="bottom"/>
          </w:tcPr>
          <w:p w14:paraId="38BB39F6" w14:textId="77777777" w:rsidR="00663053" w:rsidRPr="0094168B" w:rsidRDefault="00663053" w:rsidP="00B32A46">
            <w:pPr>
              <w:rPr>
                <w:rFonts w:ascii="Times New Roman" w:eastAsia="Times New Roman" w:hAnsi="Times New Roman" w:cs="Times New Roman"/>
                <w:color w:val="000000"/>
                <w:sz w:val="20"/>
                <w:szCs w:val="20"/>
                <w:vertAlign w:val="subscript"/>
              </w:rPr>
            </w:pPr>
            <w:r>
              <w:rPr>
                <w:rFonts w:ascii="Times New Roman" w:eastAsia="Times New Roman" w:hAnsi="Times New Roman" w:cs="Times New Roman"/>
                <w:color w:val="000000"/>
                <w:sz w:val="20"/>
                <w:szCs w:val="20"/>
              </w:rPr>
              <w:t>Temp</w:t>
            </w:r>
          </w:p>
        </w:tc>
        <w:tc>
          <w:tcPr>
            <w:tcW w:w="432" w:type="dxa"/>
            <w:tcBorders>
              <w:top w:val="nil"/>
              <w:left w:val="nil"/>
              <w:bottom w:val="nil"/>
              <w:right w:val="nil"/>
            </w:tcBorders>
            <w:vAlign w:val="bottom"/>
          </w:tcPr>
          <w:p w14:paraId="01AB6697" w14:textId="77777777" w:rsidR="00663053" w:rsidRPr="0094168B" w:rsidRDefault="00663053" w:rsidP="00B32A46">
            <w:pPr>
              <w:rPr>
                <w:rFonts w:ascii="Times New Roman" w:eastAsia="Times New Roman" w:hAnsi="Times New Roman" w:cs="Times New Roman"/>
                <w:color w:val="000000"/>
                <w:sz w:val="20"/>
                <w:szCs w:val="20"/>
              </w:rPr>
            </w:pPr>
            <w:r w:rsidRPr="0094168B">
              <w:rPr>
                <w:rFonts w:ascii="Times New Roman" w:eastAsia="Times New Roman" w:hAnsi="Times New Roman" w:cs="Times New Roman"/>
                <w:color w:val="000000"/>
                <w:sz w:val="20"/>
                <w:szCs w:val="20"/>
              </w:rPr>
              <w:t>1</w:t>
            </w:r>
          </w:p>
        </w:tc>
        <w:tc>
          <w:tcPr>
            <w:tcW w:w="992" w:type="dxa"/>
            <w:tcBorders>
              <w:top w:val="nil"/>
              <w:left w:val="nil"/>
              <w:bottom w:val="nil"/>
              <w:right w:val="nil"/>
            </w:tcBorders>
            <w:vAlign w:val="bottom"/>
          </w:tcPr>
          <w:p w14:paraId="278B68A1" w14:textId="77777777" w:rsidR="00663053" w:rsidRPr="0094168B" w:rsidRDefault="00663053" w:rsidP="00B32A46">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1.798</w:t>
            </w:r>
          </w:p>
        </w:tc>
        <w:tc>
          <w:tcPr>
            <w:tcW w:w="900" w:type="dxa"/>
            <w:tcBorders>
              <w:top w:val="nil"/>
              <w:left w:val="nil"/>
              <w:bottom w:val="nil"/>
              <w:right w:val="nil"/>
            </w:tcBorders>
            <w:vAlign w:val="bottom"/>
          </w:tcPr>
          <w:p w14:paraId="2A399DB1" w14:textId="50B4D435" w:rsidR="00663053" w:rsidRPr="00127C42" w:rsidRDefault="00663053" w:rsidP="00B32A46">
            <w:pPr>
              <w:rPr>
                <w:rFonts w:ascii="Times New Roman" w:eastAsia="Times New Roman" w:hAnsi="Times New Roman" w:cs="Times New Roman"/>
                <w:bCs/>
                <w:color w:val="000000"/>
                <w:sz w:val="20"/>
                <w:szCs w:val="20"/>
                <w:lang w:val="haw-US"/>
              </w:rPr>
            </w:pPr>
            <w:r w:rsidRPr="00D47D7C">
              <w:rPr>
                <w:rFonts w:ascii="Times New Roman" w:eastAsia="Times New Roman" w:hAnsi="Times New Roman" w:cs="Times New Roman"/>
                <w:bCs/>
                <w:color w:val="000000"/>
                <w:sz w:val="20"/>
                <w:szCs w:val="20"/>
              </w:rPr>
              <w:t>0.</w:t>
            </w:r>
            <w:r>
              <w:rPr>
                <w:rFonts w:ascii="Times New Roman" w:eastAsia="Times New Roman" w:hAnsi="Times New Roman" w:cs="Times New Roman"/>
                <w:bCs/>
                <w:color w:val="000000"/>
                <w:sz w:val="20"/>
                <w:szCs w:val="20"/>
              </w:rPr>
              <w:t>1</w:t>
            </w:r>
            <w:r w:rsidR="00127C42">
              <w:rPr>
                <w:rFonts w:ascii="Times New Roman" w:eastAsia="Times New Roman" w:hAnsi="Times New Roman" w:cs="Times New Roman"/>
                <w:bCs/>
                <w:color w:val="000000"/>
                <w:sz w:val="20"/>
                <w:szCs w:val="20"/>
                <w:lang w:val="haw-US"/>
              </w:rPr>
              <w:t>96</w:t>
            </w:r>
          </w:p>
        </w:tc>
      </w:tr>
      <w:tr w:rsidR="00663053" w:rsidRPr="0094168B" w14:paraId="0139E190" w14:textId="77777777" w:rsidTr="00B32A46">
        <w:trPr>
          <w:trHeight w:val="254"/>
        </w:trPr>
        <w:tc>
          <w:tcPr>
            <w:tcW w:w="2459" w:type="dxa"/>
            <w:tcBorders>
              <w:top w:val="nil"/>
              <w:left w:val="nil"/>
              <w:bottom w:val="nil"/>
              <w:right w:val="nil"/>
            </w:tcBorders>
            <w:vAlign w:val="bottom"/>
          </w:tcPr>
          <w:p w14:paraId="21445898" w14:textId="77777777" w:rsidR="00663053" w:rsidRPr="00972659" w:rsidRDefault="00663053" w:rsidP="00B32A46">
            <w:pPr>
              <w:rPr>
                <w:rFonts w:ascii="Times New Roman" w:eastAsia="Times New Roman" w:hAnsi="Times New Roman" w:cs="Times New Roman"/>
                <w:b/>
                <w:bCs/>
                <w:color w:val="000000"/>
                <w:sz w:val="20"/>
                <w:szCs w:val="20"/>
              </w:rPr>
            </w:pPr>
            <w:r w:rsidRPr="00972659">
              <w:rPr>
                <w:rFonts w:ascii="Times New Roman" w:eastAsia="Times New Roman" w:hAnsi="Times New Roman" w:cs="Times New Roman"/>
                <w:b/>
                <w:bCs/>
                <w:color w:val="000000"/>
                <w:sz w:val="20"/>
                <w:szCs w:val="20"/>
              </w:rPr>
              <w:t>Relative Spine Length</w:t>
            </w:r>
          </w:p>
        </w:tc>
        <w:tc>
          <w:tcPr>
            <w:tcW w:w="1499" w:type="dxa"/>
            <w:tcBorders>
              <w:top w:val="nil"/>
              <w:left w:val="nil"/>
              <w:bottom w:val="nil"/>
              <w:right w:val="nil"/>
            </w:tcBorders>
            <w:vAlign w:val="bottom"/>
          </w:tcPr>
          <w:p w14:paraId="56077098" w14:textId="77777777" w:rsidR="00663053" w:rsidRPr="0094168B" w:rsidRDefault="00663053" w:rsidP="00B32A46">
            <w:pPr>
              <w:rPr>
                <w:rFonts w:ascii="Times New Roman" w:eastAsia="Times New Roman" w:hAnsi="Times New Roman" w:cs="Times New Roman"/>
                <w:color w:val="000000"/>
                <w:sz w:val="20"/>
                <w:szCs w:val="20"/>
              </w:rPr>
            </w:pPr>
            <w:r w:rsidRPr="00A722E8">
              <w:rPr>
                <w:rFonts w:ascii="Times New Roman" w:eastAsia="Times New Roman" w:hAnsi="Times New Roman" w:cs="Times New Roman"/>
                <w:i/>
                <w:iCs/>
                <w:color w:val="000000"/>
                <w:sz w:val="20"/>
                <w:szCs w:val="20"/>
              </w:rPr>
              <w:t>p</w:t>
            </w:r>
            <w:r>
              <w:rPr>
                <w:rFonts w:ascii="Times New Roman" w:eastAsia="Times New Roman" w:hAnsi="Times New Roman" w:cs="Times New Roman"/>
                <w:color w:val="000000"/>
                <w:sz w:val="20"/>
                <w:szCs w:val="20"/>
              </w:rPr>
              <w:t>CO</w:t>
            </w:r>
            <w:r>
              <w:rPr>
                <w:rFonts w:ascii="Times New Roman" w:eastAsia="Times New Roman" w:hAnsi="Times New Roman" w:cs="Times New Roman"/>
                <w:color w:val="000000"/>
                <w:sz w:val="20"/>
                <w:szCs w:val="20"/>
                <w:vertAlign w:val="subscript"/>
              </w:rPr>
              <w:t>2</w:t>
            </w:r>
          </w:p>
        </w:tc>
        <w:tc>
          <w:tcPr>
            <w:tcW w:w="432" w:type="dxa"/>
            <w:tcBorders>
              <w:top w:val="nil"/>
              <w:left w:val="nil"/>
              <w:bottom w:val="nil"/>
              <w:right w:val="nil"/>
            </w:tcBorders>
            <w:vAlign w:val="bottom"/>
          </w:tcPr>
          <w:p w14:paraId="76776BF4" w14:textId="77777777" w:rsidR="00663053" w:rsidRPr="0094168B" w:rsidRDefault="00663053" w:rsidP="00B32A46">
            <w:pPr>
              <w:rPr>
                <w:rFonts w:ascii="Times New Roman" w:eastAsia="Times New Roman" w:hAnsi="Times New Roman" w:cs="Times New Roman"/>
                <w:color w:val="000000"/>
                <w:sz w:val="20"/>
                <w:szCs w:val="20"/>
              </w:rPr>
            </w:pPr>
            <w:r w:rsidRPr="0094168B">
              <w:rPr>
                <w:rFonts w:ascii="Times New Roman" w:eastAsia="Times New Roman" w:hAnsi="Times New Roman" w:cs="Times New Roman"/>
                <w:color w:val="000000"/>
                <w:sz w:val="20"/>
                <w:szCs w:val="20"/>
              </w:rPr>
              <w:t>1</w:t>
            </w:r>
          </w:p>
        </w:tc>
        <w:tc>
          <w:tcPr>
            <w:tcW w:w="992" w:type="dxa"/>
            <w:tcBorders>
              <w:top w:val="nil"/>
              <w:left w:val="nil"/>
              <w:bottom w:val="nil"/>
              <w:right w:val="nil"/>
            </w:tcBorders>
            <w:vAlign w:val="bottom"/>
          </w:tcPr>
          <w:p w14:paraId="5E756FB1" w14:textId="77777777" w:rsidR="00663053" w:rsidRPr="0094168B" w:rsidRDefault="00663053" w:rsidP="00B32A46">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3.713</w:t>
            </w:r>
          </w:p>
        </w:tc>
        <w:tc>
          <w:tcPr>
            <w:tcW w:w="900" w:type="dxa"/>
            <w:tcBorders>
              <w:top w:val="nil"/>
              <w:left w:val="nil"/>
              <w:bottom w:val="nil"/>
              <w:right w:val="nil"/>
            </w:tcBorders>
            <w:vAlign w:val="bottom"/>
          </w:tcPr>
          <w:p w14:paraId="5A4AC379" w14:textId="4E2DD111" w:rsidR="00663053" w:rsidRPr="00127C42" w:rsidRDefault="00663053" w:rsidP="00B32A46">
            <w:pPr>
              <w:rPr>
                <w:rFonts w:ascii="Times New Roman" w:eastAsia="Times New Roman" w:hAnsi="Times New Roman" w:cs="Times New Roman"/>
                <w:color w:val="000000"/>
                <w:sz w:val="20"/>
                <w:szCs w:val="20"/>
                <w:lang w:val="haw-US"/>
              </w:rPr>
            </w:pPr>
            <w:r>
              <w:rPr>
                <w:rFonts w:ascii="Times New Roman" w:eastAsia="Times New Roman" w:hAnsi="Times New Roman" w:cs="Times New Roman"/>
                <w:color w:val="000000"/>
                <w:sz w:val="20"/>
                <w:szCs w:val="20"/>
              </w:rPr>
              <w:t>0.05</w:t>
            </w:r>
            <w:r w:rsidR="00127C42">
              <w:rPr>
                <w:rFonts w:ascii="Times New Roman" w:eastAsia="Times New Roman" w:hAnsi="Times New Roman" w:cs="Times New Roman"/>
                <w:color w:val="000000"/>
                <w:sz w:val="20"/>
                <w:szCs w:val="20"/>
                <w:lang w:val="haw-US"/>
              </w:rPr>
              <w:t>1</w:t>
            </w:r>
          </w:p>
        </w:tc>
      </w:tr>
      <w:tr w:rsidR="00663053" w:rsidRPr="0094168B" w14:paraId="4AF2E3C9" w14:textId="77777777" w:rsidTr="00B32A46">
        <w:trPr>
          <w:trHeight w:val="275"/>
        </w:trPr>
        <w:tc>
          <w:tcPr>
            <w:tcW w:w="2459" w:type="dxa"/>
            <w:tcBorders>
              <w:top w:val="nil"/>
              <w:left w:val="nil"/>
              <w:bottom w:val="nil"/>
              <w:right w:val="nil"/>
            </w:tcBorders>
            <w:vAlign w:val="bottom"/>
          </w:tcPr>
          <w:p w14:paraId="248EF44E" w14:textId="77777777" w:rsidR="00663053" w:rsidRPr="00972659" w:rsidRDefault="00663053" w:rsidP="00B32A46">
            <w:pPr>
              <w:rPr>
                <w:rFonts w:ascii="Times New Roman" w:eastAsia="Times New Roman" w:hAnsi="Times New Roman" w:cs="Times New Roman"/>
                <w:b/>
                <w:bCs/>
                <w:color w:val="000000"/>
                <w:sz w:val="20"/>
                <w:szCs w:val="20"/>
              </w:rPr>
            </w:pPr>
          </w:p>
        </w:tc>
        <w:tc>
          <w:tcPr>
            <w:tcW w:w="1499" w:type="dxa"/>
            <w:tcBorders>
              <w:top w:val="nil"/>
              <w:left w:val="nil"/>
              <w:bottom w:val="nil"/>
              <w:right w:val="nil"/>
            </w:tcBorders>
            <w:vAlign w:val="bottom"/>
          </w:tcPr>
          <w:p w14:paraId="1B3F2783" w14:textId="77777777" w:rsidR="00663053" w:rsidRPr="0094168B" w:rsidRDefault="00663053" w:rsidP="00B32A46">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Temp x </w:t>
            </w:r>
            <w:r w:rsidRPr="00A722E8">
              <w:rPr>
                <w:rFonts w:ascii="Times New Roman" w:eastAsia="Times New Roman" w:hAnsi="Times New Roman" w:cs="Times New Roman"/>
                <w:i/>
                <w:iCs/>
                <w:color w:val="000000"/>
                <w:sz w:val="20"/>
                <w:szCs w:val="20"/>
              </w:rPr>
              <w:t>p</w:t>
            </w:r>
            <w:r w:rsidRPr="00D94D05">
              <w:rPr>
                <w:rFonts w:ascii="Times New Roman" w:eastAsia="Times New Roman" w:hAnsi="Times New Roman" w:cs="Times New Roman"/>
                <w:color w:val="000000"/>
                <w:sz w:val="20"/>
                <w:szCs w:val="20"/>
              </w:rPr>
              <w:t>CO</w:t>
            </w:r>
            <w:r w:rsidRPr="00D94D05">
              <w:rPr>
                <w:rFonts w:ascii="Times New Roman" w:eastAsia="Times New Roman" w:hAnsi="Times New Roman" w:cs="Times New Roman"/>
                <w:color w:val="000000"/>
                <w:sz w:val="20"/>
                <w:szCs w:val="20"/>
                <w:vertAlign w:val="subscript"/>
              </w:rPr>
              <w:t>2</w:t>
            </w:r>
          </w:p>
        </w:tc>
        <w:tc>
          <w:tcPr>
            <w:tcW w:w="432" w:type="dxa"/>
            <w:tcBorders>
              <w:top w:val="nil"/>
              <w:left w:val="nil"/>
              <w:bottom w:val="nil"/>
              <w:right w:val="nil"/>
            </w:tcBorders>
            <w:vAlign w:val="bottom"/>
          </w:tcPr>
          <w:p w14:paraId="60DB7D08" w14:textId="77777777" w:rsidR="00663053" w:rsidRPr="0094168B" w:rsidRDefault="00663053" w:rsidP="00B32A46">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992" w:type="dxa"/>
            <w:tcBorders>
              <w:top w:val="nil"/>
              <w:left w:val="nil"/>
              <w:bottom w:val="nil"/>
              <w:right w:val="nil"/>
            </w:tcBorders>
            <w:vAlign w:val="bottom"/>
          </w:tcPr>
          <w:p w14:paraId="5F587315" w14:textId="77777777" w:rsidR="00663053" w:rsidRPr="0094168B" w:rsidRDefault="00663053" w:rsidP="00B32A46">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0.001</w:t>
            </w:r>
          </w:p>
        </w:tc>
        <w:tc>
          <w:tcPr>
            <w:tcW w:w="900" w:type="dxa"/>
            <w:tcBorders>
              <w:top w:val="nil"/>
              <w:left w:val="nil"/>
              <w:bottom w:val="nil"/>
              <w:right w:val="nil"/>
            </w:tcBorders>
            <w:vAlign w:val="bottom"/>
          </w:tcPr>
          <w:p w14:paraId="5F43E69C" w14:textId="6707DC6C" w:rsidR="00663053" w:rsidRPr="004652BE" w:rsidRDefault="00663053" w:rsidP="00B32A46">
            <w:pPr>
              <w:rPr>
                <w:rFonts w:ascii="Times New Roman" w:eastAsia="Times New Roman" w:hAnsi="Times New Roman" w:cs="Times New Roman"/>
                <w:color w:val="000000"/>
                <w:sz w:val="20"/>
                <w:szCs w:val="20"/>
                <w:lang w:val="haw-US"/>
              </w:rPr>
            </w:pPr>
            <w:r w:rsidRPr="0094168B">
              <w:rPr>
                <w:rFonts w:ascii="Times New Roman" w:eastAsia="Times New Roman" w:hAnsi="Times New Roman" w:cs="Times New Roman"/>
                <w:color w:val="000000"/>
                <w:sz w:val="20"/>
                <w:szCs w:val="20"/>
              </w:rPr>
              <w:t>0.</w:t>
            </w:r>
            <w:r>
              <w:rPr>
                <w:rFonts w:ascii="Times New Roman" w:eastAsia="Times New Roman" w:hAnsi="Times New Roman" w:cs="Times New Roman"/>
                <w:color w:val="000000"/>
                <w:sz w:val="20"/>
                <w:szCs w:val="20"/>
              </w:rPr>
              <w:t>9</w:t>
            </w:r>
            <w:r w:rsidR="004652BE">
              <w:rPr>
                <w:rFonts w:ascii="Times New Roman" w:eastAsia="Times New Roman" w:hAnsi="Times New Roman" w:cs="Times New Roman"/>
                <w:color w:val="000000"/>
                <w:sz w:val="20"/>
                <w:szCs w:val="20"/>
                <w:lang w:val="haw-US"/>
              </w:rPr>
              <w:t>33</w:t>
            </w:r>
          </w:p>
        </w:tc>
      </w:tr>
      <w:tr w:rsidR="00663053" w:rsidRPr="0094168B" w14:paraId="52034543" w14:textId="77777777" w:rsidTr="00B32A46">
        <w:trPr>
          <w:trHeight w:val="108"/>
        </w:trPr>
        <w:tc>
          <w:tcPr>
            <w:tcW w:w="2459" w:type="dxa"/>
            <w:tcBorders>
              <w:top w:val="nil"/>
              <w:left w:val="nil"/>
              <w:bottom w:val="single" w:sz="4" w:space="0" w:color="auto"/>
              <w:right w:val="nil"/>
            </w:tcBorders>
            <w:vAlign w:val="bottom"/>
          </w:tcPr>
          <w:p w14:paraId="63196C2F" w14:textId="77777777" w:rsidR="00663053" w:rsidRPr="00972659" w:rsidRDefault="00663053" w:rsidP="00B32A46">
            <w:pPr>
              <w:rPr>
                <w:rFonts w:ascii="Times New Roman" w:eastAsia="Times New Roman" w:hAnsi="Times New Roman" w:cs="Times New Roman"/>
                <w:b/>
                <w:bCs/>
                <w:color w:val="000000"/>
                <w:sz w:val="20"/>
                <w:szCs w:val="20"/>
              </w:rPr>
            </w:pPr>
          </w:p>
        </w:tc>
        <w:tc>
          <w:tcPr>
            <w:tcW w:w="1499" w:type="dxa"/>
            <w:tcBorders>
              <w:top w:val="nil"/>
              <w:left w:val="nil"/>
              <w:bottom w:val="single" w:sz="4" w:space="0" w:color="auto"/>
              <w:right w:val="nil"/>
            </w:tcBorders>
            <w:vAlign w:val="bottom"/>
          </w:tcPr>
          <w:p w14:paraId="615842EE" w14:textId="77777777" w:rsidR="00663053" w:rsidRPr="0094168B" w:rsidRDefault="00663053" w:rsidP="00B32A46">
            <w:pPr>
              <w:rPr>
                <w:rFonts w:ascii="Times New Roman" w:eastAsia="Times New Roman" w:hAnsi="Times New Roman" w:cs="Times New Roman"/>
                <w:color w:val="000000"/>
                <w:sz w:val="20"/>
                <w:szCs w:val="20"/>
              </w:rPr>
            </w:pPr>
          </w:p>
        </w:tc>
        <w:tc>
          <w:tcPr>
            <w:tcW w:w="432" w:type="dxa"/>
            <w:tcBorders>
              <w:top w:val="nil"/>
              <w:left w:val="nil"/>
              <w:bottom w:val="single" w:sz="4" w:space="0" w:color="auto"/>
              <w:right w:val="nil"/>
            </w:tcBorders>
            <w:vAlign w:val="bottom"/>
          </w:tcPr>
          <w:p w14:paraId="120C87F8" w14:textId="77777777" w:rsidR="00663053" w:rsidRPr="0094168B" w:rsidRDefault="00663053" w:rsidP="00B32A46">
            <w:pPr>
              <w:rPr>
                <w:rFonts w:ascii="Times New Roman" w:eastAsia="Times New Roman" w:hAnsi="Times New Roman" w:cs="Times New Roman"/>
                <w:color w:val="000000"/>
                <w:sz w:val="20"/>
                <w:szCs w:val="20"/>
              </w:rPr>
            </w:pPr>
          </w:p>
        </w:tc>
        <w:tc>
          <w:tcPr>
            <w:tcW w:w="992" w:type="dxa"/>
            <w:tcBorders>
              <w:top w:val="nil"/>
              <w:left w:val="nil"/>
              <w:bottom w:val="single" w:sz="4" w:space="0" w:color="auto"/>
              <w:right w:val="nil"/>
            </w:tcBorders>
            <w:vAlign w:val="bottom"/>
          </w:tcPr>
          <w:p w14:paraId="05C8F0F7" w14:textId="77777777" w:rsidR="00663053" w:rsidRPr="0094168B" w:rsidRDefault="00663053" w:rsidP="00B32A46">
            <w:pPr>
              <w:rPr>
                <w:rFonts w:ascii="Times New Roman" w:eastAsia="Times New Roman" w:hAnsi="Times New Roman" w:cs="Times New Roman"/>
                <w:color w:val="000000"/>
                <w:sz w:val="20"/>
                <w:szCs w:val="20"/>
              </w:rPr>
            </w:pPr>
          </w:p>
        </w:tc>
        <w:tc>
          <w:tcPr>
            <w:tcW w:w="900" w:type="dxa"/>
            <w:tcBorders>
              <w:top w:val="nil"/>
              <w:left w:val="nil"/>
              <w:bottom w:val="single" w:sz="4" w:space="0" w:color="auto"/>
              <w:right w:val="nil"/>
            </w:tcBorders>
            <w:vAlign w:val="bottom"/>
          </w:tcPr>
          <w:p w14:paraId="08D0EC3B" w14:textId="77777777" w:rsidR="00663053" w:rsidRPr="0094168B" w:rsidRDefault="00663053" w:rsidP="00B32A46">
            <w:pPr>
              <w:rPr>
                <w:rFonts w:ascii="Times New Roman" w:eastAsia="Times New Roman" w:hAnsi="Times New Roman" w:cs="Times New Roman"/>
                <w:color w:val="000000"/>
                <w:sz w:val="20"/>
                <w:szCs w:val="20"/>
              </w:rPr>
            </w:pPr>
          </w:p>
        </w:tc>
      </w:tr>
    </w:tbl>
    <w:p w14:paraId="6C29B3C7" w14:textId="77777777" w:rsidR="00663053" w:rsidRDefault="00663053" w:rsidP="00BD1AC2">
      <w:pPr>
        <w:rPr>
          <w:rFonts w:ascii="Times New Roman" w:hAnsi="Times New Roman" w:cs="Times New Roman"/>
          <w:b/>
          <w:bCs/>
          <w:color w:val="000000" w:themeColor="text1"/>
        </w:rPr>
        <w:sectPr w:rsidR="00663053" w:rsidSect="003053AB">
          <w:pgSz w:w="12240" w:h="15840"/>
          <w:pgMar w:top="1440" w:right="1440" w:bottom="1440" w:left="1440" w:header="720" w:footer="720" w:gutter="0"/>
          <w:cols w:space="720"/>
          <w:titlePg/>
          <w:docGrid w:linePitch="360"/>
        </w:sectPr>
      </w:pPr>
    </w:p>
    <w:p w14:paraId="21303D84" w14:textId="24F89611" w:rsidR="00BA24AC" w:rsidRDefault="00BD1AC2" w:rsidP="008A01D2">
      <w:pPr>
        <w:jc w:val="center"/>
        <w:rPr>
          <w:rFonts w:ascii="Times New Roman" w:hAnsi="Times New Roman" w:cs="Times New Roman"/>
          <w:b/>
          <w:bCs/>
          <w:color w:val="000000" w:themeColor="text1"/>
        </w:rPr>
      </w:pPr>
      <w:r w:rsidRPr="00BD1AC2">
        <w:rPr>
          <w:rFonts w:ascii="Times New Roman" w:hAnsi="Times New Roman" w:cs="Times New Roman"/>
          <w:b/>
          <w:bCs/>
          <w:color w:val="000000" w:themeColor="text1"/>
        </w:rPr>
        <w:lastRenderedPageBreak/>
        <w:t>DISCUSSION</w:t>
      </w:r>
    </w:p>
    <w:bookmarkEnd w:id="20"/>
    <w:p w14:paraId="7E223BB6" w14:textId="77777777" w:rsidR="00A332D7" w:rsidRPr="00A077E7" w:rsidRDefault="00A332D7" w:rsidP="00A332D7">
      <w:pPr>
        <w:rPr>
          <w:rFonts w:ascii="Times New Roman" w:hAnsi="Times New Roman" w:cs="Times New Roman"/>
          <w:b/>
          <w:bCs/>
          <w:color w:val="000000" w:themeColor="text1"/>
        </w:rPr>
      </w:pPr>
    </w:p>
    <w:p w14:paraId="0259B09A" w14:textId="77777777" w:rsidR="00A332D7" w:rsidRPr="00A077E7" w:rsidRDefault="00A332D7" w:rsidP="00A332D7">
      <w:pPr>
        <w:spacing w:line="480" w:lineRule="auto"/>
        <w:rPr>
          <w:rFonts w:ascii="Times New Roman" w:hAnsi="Times New Roman" w:cs="Times New Roman"/>
          <w:b/>
          <w:bCs/>
          <w:color w:val="000000" w:themeColor="text1"/>
        </w:rPr>
      </w:pPr>
      <w:r w:rsidRPr="00A077E7">
        <w:rPr>
          <w:rFonts w:ascii="Times New Roman" w:hAnsi="Times New Roman" w:cs="Times New Roman"/>
          <w:b/>
          <w:bCs/>
          <w:color w:val="000000" w:themeColor="text1"/>
        </w:rPr>
        <w:t>Growth</w:t>
      </w:r>
    </w:p>
    <w:p w14:paraId="45D8C49C" w14:textId="2C0D11B9" w:rsidR="00A332D7" w:rsidRDefault="00A332D7" w:rsidP="00A332D7">
      <w:pPr>
        <w:spacing w:line="480" w:lineRule="auto"/>
        <w:rPr>
          <w:rFonts w:ascii="Times New Roman" w:hAnsi="Times New Roman" w:cs="Times New Roman"/>
          <w:color w:val="000000" w:themeColor="text1"/>
        </w:rPr>
      </w:pPr>
      <w:r w:rsidRPr="00A077E7">
        <w:rPr>
          <w:rFonts w:ascii="Times New Roman" w:hAnsi="Times New Roman" w:cs="Times New Roman"/>
          <w:color w:val="000000" w:themeColor="text1"/>
        </w:rPr>
        <w:tab/>
        <w:t>This research represents one of the few long-term and multi-stressor studies showcasing the effects of both warming and acidification on growth and skeletal development of the</w:t>
      </w:r>
      <w:r w:rsidRPr="00A077E7">
        <w:rPr>
          <w:rFonts w:ascii="Times New Roman" w:hAnsi="Times New Roman" w:cs="Times New Roman"/>
          <w:color w:val="000000" w:themeColor="text1"/>
          <w:lang w:val="haw-US"/>
        </w:rPr>
        <w:t xml:space="preserve"> ecologically important sea</w:t>
      </w:r>
      <w:r w:rsidRPr="00A077E7">
        <w:rPr>
          <w:rFonts w:ascii="Times New Roman" w:hAnsi="Times New Roman" w:cs="Times New Roman"/>
          <w:color w:val="000000" w:themeColor="text1"/>
        </w:rPr>
        <w:t xml:space="preserve"> urchin</w:t>
      </w:r>
      <w:r w:rsidRPr="00A077E7">
        <w:rPr>
          <w:rFonts w:ascii="Times New Roman" w:hAnsi="Times New Roman" w:cs="Times New Roman"/>
          <w:color w:val="000000" w:themeColor="text1"/>
          <w:lang w:val="haw-US"/>
        </w:rPr>
        <w:t>,</w:t>
      </w:r>
      <w:r w:rsidRPr="00A077E7">
        <w:rPr>
          <w:rFonts w:ascii="Times New Roman" w:hAnsi="Times New Roman" w:cs="Times New Roman"/>
          <w:color w:val="000000" w:themeColor="text1"/>
        </w:rPr>
        <w:t xml:space="preserve"> </w:t>
      </w:r>
      <w:r w:rsidRPr="00A077E7">
        <w:rPr>
          <w:rFonts w:ascii="Times New Roman" w:hAnsi="Times New Roman" w:cs="Times New Roman"/>
          <w:i/>
          <w:iCs/>
          <w:color w:val="000000" w:themeColor="text1"/>
        </w:rPr>
        <w:t>Tripneustes gratilla</w:t>
      </w:r>
      <w:r>
        <w:rPr>
          <w:rFonts w:ascii="Times New Roman" w:hAnsi="Times New Roman" w:cs="Times New Roman"/>
          <w:color w:val="000000" w:themeColor="text1"/>
          <w:lang w:val="haw-US"/>
        </w:rPr>
        <w:t>, from the juvenile to adult life stage</w:t>
      </w:r>
      <w:r w:rsidRPr="00A077E7">
        <w:rPr>
          <w:rFonts w:ascii="Times New Roman" w:hAnsi="Times New Roman" w:cs="Times New Roman"/>
          <w:color w:val="000000" w:themeColor="text1"/>
        </w:rPr>
        <w:t xml:space="preserve">. </w:t>
      </w:r>
      <w:r w:rsidRPr="00A077E7">
        <w:rPr>
          <w:rFonts w:ascii="Times New Roman" w:hAnsi="Times New Roman" w:cs="Times New Roman"/>
          <w:color w:val="000000" w:themeColor="text1"/>
          <w:lang w:val="haw-US"/>
        </w:rPr>
        <w:t>Results</w:t>
      </w:r>
      <w:r w:rsidRPr="00A077E7">
        <w:rPr>
          <w:rFonts w:ascii="Times New Roman" w:hAnsi="Times New Roman" w:cs="Times New Roman"/>
          <w:color w:val="000000" w:themeColor="text1"/>
        </w:rPr>
        <w:t xml:space="preserve"> demonstrate that</w:t>
      </w:r>
      <w:r w:rsidRPr="00A077E7">
        <w:rPr>
          <w:rFonts w:ascii="Times New Roman" w:hAnsi="Times New Roman" w:cs="Times New Roman"/>
          <w:color w:val="000000" w:themeColor="text1"/>
          <w:lang w:val="haw-US"/>
        </w:rPr>
        <w:t xml:space="preserve"> </w:t>
      </w:r>
      <w:r w:rsidR="00523B51">
        <w:rPr>
          <w:rFonts w:ascii="Times New Roman" w:hAnsi="Times New Roman" w:cs="Times New Roman"/>
          <w:color w:val="000000" w:themeColor="text1"/>
        </w:rPr>
        <w:t xml:space="preserve">near-future </w:t>
      </w:r>
      <w:r w:rsidRPr="00A077E7">
        <w:rPr>
          <w:rFonts w:ascii="Times New Roman" w:hAnsi="Times New Roman" w:cs="Times New Roman"/>
          <w:color w:val="000000" w:themeColor="text1"/>
          <w:lang w:val="haw-US"/>
        </w:rPr>
        <w:t xml:space="preserve">predicted conditions </w:t>
      </w:r>
      <w:r w:rsidR="00AE7D9D">
        <w:rPr>
          <w:rFonts w:ascii="Times New Roman" w:hAnsi="Times New Roman" w:cs="Times New Roman"/>
          <w:color w:val="000000" w:themeColor="text1"/>
        </w:rPr>
        <w:t>of</w:t>
      </w:r>
      <w:r w:rsidRPr="00A077E7">
        <w:rPr>
          <w:rFonts w:ascii="Times New Roman" w:hAnsi="Times New Roman" w:cs="Times New Roman"/>
          <w:color w:val="000000" w:themeColor="text1"/>
          <w:lang w:val="haw-US"/>
        </w:rPr>
        <w:t xml:space="preserve"> </w:t>
      </w:r>
      <w:r w:rsidR="00AE7D9D">
        <w:rPr>
          <w:rFonts w:ascii="Times New Roman" w:hAnsi="Times New Roman" w:cs="Times New Roman"/>
          <w:color w:val="000000" w:themeColor="text1"/>
          <w:lang w:val="haw-US"/>
        </w:rPr>
        <w:t>increase</w:t>
      </w:r>
      <w:r w:rsidR="00AE7D9D">
        <w:rPr>
          <w:rFonts w:ascii="Times New Roman" w:hAnsi="Times New Roman" w:cs="Times New Roman"/>
          <w:color w:val="000000" w:themeColor="text1"/>
        </w:rPr>
        <w:t>d</w:t>
      </w:r>
      <w:r w:rsidR="00AE7D9D">
        <w:rPr>
          <w:rFonts w:ascii="Times New Roman" w:hAnsi="Times New Roman" w:cs="Times New Roman"/>
          <w:color w:val="000000" w:themeColor="text1"/>
          <w:lang w:val="haw-US"/>
        </w:rPr>
        <w:t xml:space="preserve"> </w:t>
      </w:r>
      <w:r w:rsidRPr="00A077E7">
        <w:rPr>
          <w:rFonts w:ascii="Times New Roman" w:hAnsi="Times New Roman" w:cs="Times New Roman"/>
          <w:color w:val="000000" w:themeColor="text1"/>
        </w:rPr>
        <w:t>temperature (+2</w:t>
      </w:r>
      <w:r w:rsidRPr="00A077E7">
        <w:rPr>
          <w:rFonts w:ascii="Times New Roman" w:hAnsi="Times New Roman" w:cs="Times New Roman"/>
          <w:color w:val="000000" w:themeColor="text1"/>
        </w:rPr>
        <w:sym w:font="Symbol" w:char="F0B0"/>
      </w:r>
      <w:r w:rsidRPr="00A077E7">
        <w:rPr>
          <w:rFonts w:ascii="Times New Roman" w:hAnsi="Times New Roman" w:cs="Times New Roman"/>
          <w:color w:val="000000" w:themeColor="text1"/>
        </w:rPr>
        <w:t xml:space="preserve">C) </w:t>
      </w:r>
      <w:r w:rsidRPr="00A077E7">
        <w:rPr>
          <w:rFonts w:ascii="Times New Roman" w:hAnsi="Times New Roman" w:cs="Times New Roman"/>
          <w:color w:val="000000" w:themeColor="text1"/>
          <w:lang w:val="haw-US"/>
        </w:rPr>
        <w:t>positively influenced</w:t>
      </w:r>
      <w:r w:rsidRPr="00A077E7">
        <w:rPr>
          <w:rFonts w:ascii="Times New Roman" w:hAnsi="Times New Roman" w:cs="Times New Roman"/>
          <w:color w:val="000000" w:themeColor="text1"/>
        </w:rPr>
        <w:t xml:space="preserve"> growth while </w:t>
      </w:r>
      <w:r>
        <w:rPr>
          <w:rFonts w:ascii="Times New Roman" w:hAnsi="Times New Roman" w:cs="Times New Roman"/>
          <w:color w:val="000000" w:themeColor="text1"/>
          <w:lang w:val="haw-US"/>
        </w:rPr>
        <w:t>decrease</w:t>
      </w:r>
      <w:r w:rsidR="00523B51">
        <w:rPr>
          <w:rFonts w:ascii="Times New Roman" w:hAnsi="Times New Roman" w:cs="Times New Roman"/>
          <w:color w:val="000000" w:themeColor="text1"/>
        </w:rPr>
        <w:t>d</w:t>
      </w:r>
      <w:r>
        <w:rPr>
          <w:rFonts w:ascii="Times New Roman" w:hAnsi="Times New Roman" w:cs="Times New Roman"/>
          <w:color w:val="000000" w:themeColor="text1"/>
          <w:lang w:val="haw-US"/>
        </w:rPr>
        <w:t xml:space="preserve"> </w:t>
      </w:r>
      <w:r w:rsidRPr="00A077E7">
        <w:rPr>
          <w:rFonts w:ascii="Times New Roman" w:hAnsi="Times New Roman" w:cs="Times New Roman"/>
          <w:color w:val="000000" w:themeColor="text1"/>
        </w:rPr>
        <w:t xml:space="preserve">pH (-0.3 units) </w:t>
      </w:r>
      <w:r w:rsidRPr="00A077E7">
        <w:rPr>
          <w:rFonts w:ascii="Times New Roman" w:hAnsi="Times New Roman" w:cs="Times New Roman"/>
          <w:color w:val="000000" w:themeColor="text1"/>
          <w:lang w:val="haw-US"/>
        </w:rPr>
        <w:t>negatively affected</w:t>
      </w:r>
      <w:r w:rsidRPr="00A077E7">
        <w:rPr>
          <w:rFonts w:ascii="Times New Roman" w:hAnsi="Times New Roman" w:cs="Times New Roman"/>
          <w:color w:val="000000" w:themeColor="text1"/>
        </w:rPr>
        <w:t xml:space="preserve"> </w:t>
      </w:r>
      <w:r w:rsidRPr="00A077E7">
        <w:rPr>
          <w:rFonts w:ascii="Times New Roman" w:hAnsi="Times New Roman" w:cs="Times New Roman"/>
          <w:color w:val="000000" w:themeColor="text1"/>
          <w:lang w:val="haw-US"/>
        </w:rPr>
        <w:t>skeletal components</w:t>
      </w:r>
      <w:r w:rsidRPr="00A077E7">
        <w:rPr>
          <w:rFonts w:ascii="Times New Roman" w:hAnsi="Times New Roman" w:cs="Times New Roman"/>
          <w:color w:val="000000" w:themeColor="text1"/>
        </w:rPr>
        <w:t>.</w:t>
      </w:r>
      <w:r>
        <w:rPr>
          <w:rFonts w:ascii="Times New Roman" w:hAnsi="Times New Roman" w:cs="Times New Roman"/>
          <w:color w:val="000000" w:themeColor="text1"/>
        </w:rPr>
        <w:t xml:space="preserve"> </w:t>
      </w:r>
    </w:p>
    <w:p w14:paraId="27FB6526" w14:textId="4B01D02B" w:rsidR="00A332D7" w:rsidRDefault="00A332D7" w:rsidP="00A332D7">
      <w:pPr>
        <w:spacing w:line="480" w:lineRule="auto"/>
        <w:rPr>
          <w:rFonts w:ascii="Times New Roman" w:hAnsi="Times New Roman" w:cs="Times New Roman"/>
          <w:color w:val="000000" w:themeColor="text1"/>
          <w:lang w:val="haw-US"/>
        </w:rPr>
      </w:pPr>
      <w:r>
        <w:rPr>
          <w:rFonts w:ascii="Times New Roman" w:hAnsi="Times New Roman" w:cs="Times New Roman"/>
          <w:color w:val="000000" w:themeColor="text1"/>
        </w:rPr>
        <w:tab/>
      </w:r>
      <w:r w:rsidRPr="00A077E7">
        <w:rPr>
          <w:rFonts w:ascii="Times New Roman" w:hAnsi="Times New Roman" w:cs="Times New Roman"/>
          <w:color w:val="000000" w:themeColor="text1"/>
        </w:rPr>
        <w:t xml:space="preserve">These findings are consistent with </w:t>
      </w:r>
      <w:r>
        <w:rPr>
          <w:rFonts w:ascii="Times New Roman" w:hAnsi="Times New Roman" w:cs="Times New Roman"/>
          <w:color w:val="000000" w:themeColor="text1"/>
        </w:rPr>
        <w:t xml:space="preserve">the general understanding that development and growth for many marine invertebrates are positively correlated to temperature, with warmer temperatures </w:t>
      </w:r>
      <w:r>
        <w:rPr>
          <w:rFonts w:ascii="Times New Roman" w:hAnsi="Times New Roman" w:cs="Times New Roman"/>
          <w:color w:val="000000" w:themeColor="text1"/>
          <w:lang w:val="haw-US"/>
        </w:rPr>
        <w:t>stimulating metabolic activity and increasing</w:t>
      </w:r>
      <w:r>
        <w:rPr>
          <w:rFonts w:ascii="Times New Roman" w:hAnsi="Times New Roman" w:cs="Times New Roman"/>
          <w:color w:val="000000" w:themeColor="text1"/>
        </w:rPr>
        <w:t xml:space="preserve"> growth rates </w:t>
      </w:r>
      <w:r>
        <w:rPr>
          <w:rFonts w:ascii="Times New Roman" w:hAnsi="Times New Roman" w:cs="Times New Roman"/>
          <w:color w:val="000000" w:themeColor="text1"/>
        </w:rPr>
        <w:fldChar w:fldCharType="begin" w:fldLock="1"/>
      </w:r>
      <w:r w:rsidR="002A5704">
        <w:rPr>
          <w:rFonts w:ascii="Times New Roman" w:hAnsi="Times New Roman" w:cs="Times New Roman"/>
          <w:color w:val="000000" w:themeColor="text1"/>
        </w:rPr>
        <w:instrText>ADDIN CSL_CITATION {"citationItems":[{"id":"ITEM-1","itemData":{"DOI":"10.1111/j.1365-2486.2008.01693.x","ISBN":"1354-1013","ISSN":"13541013","PMID":"6008","abstract":"Climate change is threatening tropical reefs across the world, with most scientists agreeing that the current changes in climate conditions are occurring at a much faster rate than in the past and are potentially beyond the capacity of reefs to adapt and recover. Current research in tropical ecosystems focuses largely on corals and fishes, although other benthic marine invertebrates provide crucial services to reef systems, with roles in nutrient cycling, water quality regulation, and herbivory. We review available information on the effects of environmental conditions associated with climate change on noncoral tropical benthic invertebrates, including inferences from modern and fossil records. Increasing sea surface temperatures may decrease survivorship and increase the developmental rate, as well as alter the timing of gonad development, spawning, and food availability. The broad latitudinal distribution and associated temperature ranges of several pantropical taxa suggest that some reef communities may have an in-built adaptive capacity. Tropical benthic invertebrates will also show species-specific sublethal and lethal responses to sea-level rise, ocean acidification, physical disturbance, runoff, turbidity, sedimentation, and changes in ocean circulation. In order to accurately predict a species' response to these stressors, we must consider the magnitude and duration of exposure to each stressor, as well as the physiology, mobility, and habitat requirements of the species. Stressors will not act independently, and many organisms will be exposed to multiple stressors concurrently, including anthropogenic stressors. Environmental changes associated with climate change are linked to larger ecological processes, including changes in larval dispersal and recruitment success, shifts in community structure and range extensions, and the establishment and spread of invasive species. Loss of some species will trigger economic losses and negative effects on ecosystem function. Our review is intended to create a framework with which to predict the vulnerability of benthic invertebrates to the stressors associated with climate change, as well as their adaptive capacity. We anticipate that this review will assist scientists, managers, and policy-makers to better develop and implement regional research and management strategies, based on observed and predicted changes in environmental conditions.","author":[{"dropping-particle":"","family":"Przeslawski","given":"Rachel","non-dropping-particle":"","parse-names":false,"suffix":""},{"dropping-particle":"","family":"Ahyong","given":"Shane","non-dropping-particle":"","parse-names":false,"suffix":""},{"dropping-particle":"","family":"Byrne","given":"Maria","non-dropping-particle":"","parse-names":false,"suffix":""},{"dropping-particle":"","family":"Wörheide","given":"Gert","non-dropping-particle":"","parse-names":false,"suffix":""},{"dropping-particle":"","family":"Hutchings","given":"Pat","non-dropping-particle":"","parse-names":false,"suffix":""}],"container-title":"Global Change Biology","id":"ITEM-1","issue":"12","issued":{"date-parts":[["2008"]]},"page":"2773-2795","title":"Beyond corals and fish: The effects of climate change on noncoral benthic invertebrates of tropical reefs","type":"article-journal","volume":"14"},"uris":["http://www.mendeley.com/documents/?uuid=74d62117-3de6-4784-aec7-fd7bc095f5e7"]}],"mendeley":{"formattedCitation":"(Przeslawski et al., 2008)","manualFormatting":"(Przeslawski et al., 2008)","plainTextFormattedCitation":"(Przeslawski et al., 2008)","previouslyFormattedCitation":"(Przeslawski et al., 2008)"},"properties":{"noteIndex":0},"schema":"https://github.com/citation-style-language/schema/raw/master/csl-citation.json"}</w:instrText>
      </w:r>
      <w:r>
        <w:rPr>
          <w:rFonts w:ascii="Times New Roman" w:hAnsi="Times New Roman" w:cs="Times New Roman"/>
          <w:color w:val="000000" w:themeColor="text1"/>
        </w:rPr>
        <w:fldChar w:fldCharType="separate"/>
      </w:r>
      <w:r w:rsidRPr="00C74E29">
        <w:rPr>
          <w:rFonts w:ascii="Times New Roman" w:hAnsi="Times New Roman" w:cs="Times New Roman"/>
          <w:noProof/>
          <w:color w:val="000000" w:themeColor="text1"/>
        </w:rPr>
        <w:t>(Przeslawski</w:t>
      </w:r>
      <w:r>
        <w:rPr>
          <w:rFonts w:ascii="Times New Roman" w:hAnsi="Times New Roman" w:cs="Times New Roman"/>
          <w:noProof/>
          <w:color w:val="000000" w:themeColor="text1"/>
        </w:rPr>
        <w:t xml:space="preserve"> et al., </w:t>
      </w:r>
      <w:r w:rsidRPr="00C74E29">
        <w:rPr>
          <w:rFonts w:ascii="Times New Roman" w:hAnsi="Times New Roman" w:cs="Times New Roman"/>
          <w:noProof/>
          <w:color w:val="000000" w:themeColor="text1"/>
        </w:rPr>
        <w:t>2008)</w:t>
      </w:r>
      <w:r>
        <w:rPr>
          <w:rFonts w:ascii="Times New Roman" w:hAnsi="Times New Roman" w:cs="Times New Roman"/>
          <w:color w:val="000000" w:themeColor="text1"/>
        </w:rPr>
        <w:fldChar w:fldCharType="end"/>
      </w:r>
      <w:r>
        <w:rPr>
          <w:rFonts w:ascii="Times New Roman" w:hAnsi="Times New Roman" w:cs="Times New Roman"/>
          <w:color w:val="000000" w:themeColor="text1"/>
        </w:rPr>
        <w:t xml:space="preserve">. </w:t>
      </w:r>
      <w:r>
        <w:rPr>
          <w:rFonts w:ascii="Times New Roman" w:hAnsi="Times New Roman" w:cs="Times New Roman"/>
          <w:color w:val="000000" w:themeColor="text1"/>
          <w:lang w:val="haw-US"/>
        </w:rPr>
        <w:t>However, t</w:t>
      </w:r>
      <w:r>
        <w:rPr>
          <w:rFonts w:ascii="Times New Roman" w:hAnsi="Times New Roman" w:cs="Times New Roman"/>
          <w:color w:val="000000" w:themeColor="text1"/>
        </w:rPr>
        <w:t>his temperature-growth relationship is dependent on other variables</w:t>
      </w:r>
      <w:r w:rsidR="00704521">
        <w:rPr>
          <w:rFonts w:ascii="Times New Roman" w:hAnsi="Times New Roman" w:cs="Times New Roman"/>
          <w:color w:val="000000" w:themeColor="text1"/>
        </w:rPr>
        <w:t xml:space="preserve">: </w:t>
      </w:r>
      <w:r>
        <w:rPr>
          <w:rFonts w:ascii="Times New Roman" w:hAnsi="Times New Roman" w:cs="Times New Roman"/>
          <w:color w:val="000000" w:themeColor="text1"/>
        </w:rPr>
        <w:t>food availability, life history</w:t>
      </w:r>
      <w:r>
        <w:rPr>
          <w:rFonts w:ascii="Times New Roman" w:hAnsi="Times New Roman" w:cs="Times New Roman"/>
          <w:color w:val="000000" w:themeColor="text1"/>
          <w:lang w:val="haw-US"/>
        </w:rPr>
        <w:t>, additional stressors</w:t>
      </w:r>
      <w:r>
        <w:rPr>
          <w:rFonts w:ascii="Times New Roman" w:hAnsi="Times New Roman" w:cs="Times New Roman"/>
          <w:color w:val="000000" w:themeColor="text1"/>
        </w:rPr>
        <w:t xml:space="preserve"> etc., and may only </w:t>
      </w:r>
      <w:r>
        <w:rPr>
          <w:rFonts w:ascii="Times New Roman" w:hAnsi="Times New Roman" w:cs="Times New Roman"/>
          <w:color w:val="000000" w:themeColor="text1"/>
          <w:lang w:val="haw-US"/>
        </w:rPr>
        <w:t>hold</w:t>
      </w:r>
      <w:r>
        <w:rPr>
          <w:rFonts w:ascii="Times New Roman" w:hAnsi="Times New Roman" w:cs="Times New Roman"/>
          <w:color w:val="000000" w:themeColor="text1"/>
        </w:rPr>
        <w:t xml:space="preserve"> true to a certain </w:t>
      </w:r>
      <w:r>
        <w:rPr>
          <w:rFonts w:ascii="Times New Roman" w:hAnsi="Times New Roman" w:cs="Times New Roman"/>
          <w:color w:val="000000" w:themeColor="text1"/>
          <w:lang w:val="haw-US"/>
        </w:rPr>
        <w:t xml:space="preserve">temperature </w:t>
      </w:r>
      <w:r>
        <w:rPr>
          <w:rFonts w:ascii="Times New Roman" w:hAnsi="Times New Roman" w:cs="Times New Roman"/>
          <w:color w:val="000000" w:themeColor="text1"/>
        </w:rPr>
        <w:t xml:space="preserve">threshold. </w:t>
      </w:r>
      <w:r>
        <w:rPr>
          <w:rFonts w:ascii="Times New Roman" w:hAnsi="Times New Roman" w:cs="Times New Roman"/>
          <w:color w:val="000000" w:themeColor="text1"/>
          <w:lang w:val="haw-US"/>
        </w:rPr>
        <w:t xml:space="preserve">In addition, it has been documented that climate warming with temperatures past a thermal optimum for a given organism actually results in decreased body size in both terrestrial and aquatic environments </w:t>
      </w:r>
      <w:r>
        <w:rPr>
          <w:rFonts w:ascii="Times New Roman" w:hAnsi="Times New Roman" w:cs="Times New Roman"/>
          <w:color w:val="000000" w:themeColor="text1"/>
        </w:rPr>
        <w:fldChar w:fldCharType="begin" w:fldLock="1"/>
      </w:r>
      <w:r>
        <w:rPr>
          <w:rFonts w:ascii="Times New Roman" w:hAnsi="Times New Roman" w:cs="Times New Roman"/>
          <w:color w:val="000000" w:themeColor="text1"/>
        </w:rPr>
        <w:instrText>ADDIN CSL_CITATION {"citationItems":[{"id":"ITEM-1","itemData":{"DOI":"10.1111/1365-2435.12098","ISBN":"1365-2435","ISSN":"02698463","PMID":"22173463","abstract":"* Accumulating evidence suggests that the average body size of many organisms is declining in response to climate warming. This phenomenon has been suggested to represent a universal response to warming that may impose significant adverse effects on ecosystem functioning and services. * However, we do not have a thorough understanding of why body sizes are commonly declining, and why some organisms show the opposite response. Because ectotherms constitute the vast majority of organism biomass and about 99% of species worldwide, it is particularly important to understand how ectotherms respond to a warming climate. * This review discusses the underlying physiological mechanisms of changes in ectotherm body size and addresses observed responses within a broad ecological context at different levels of organization, from individuals to communities, particularly in aquatic systems. * Warming-induced responses in average body size are not only determined by changes in rates of individual growth and development, but also mediated through size-dependent feedbacks at the population level, as well as competitive and predatory interactions within the community. Emergent properties at higher organizational levels have already been observed in both experimental and natural systems. * Various approaches will be required for enhancing our knowledge about the importance of such processes in natural systems. These include controlled semi-natural experiments and phylogenetic comparisons as well as statistical models of time-series data and theoretical models linking climate effects at the individual, population and community levels. * Understanding causes of observed changes in organism body sizes and how these depend on the ecological context is essential for improving our predictions and the management of ecosystems in the face of a warming climate.","author":[{"dropping-particle":"","family":"Ohlberger","given":"Jan","non-dropping-particle":"","parse-names":false,"suffix":""}],"container-title":"Functional Ecology","id":"ITEM-1","issue":"4","issued":{"date-parts":[["2013"]]},"page":"991-1001","title":"Climate warming and ectotherm body size - from individual physiology to community ecology","type":"article-journal","volume":"27"},"uris":["http://www.mendeley.com/documents/?uuid=f90e7048-b39a-43a0-a30a-3afaea3c6ea0"]}],"mendeley":{"formattedCitation":"(Ohlberger, 2013)","plainTextFormattedCitation":"(Ohlberger, 2013)","previouslyFormattedCitation":"(Ohlberger, 2013)"},"properties":{"noteIndex":0},"schema":"https://github.com/citation-style-language/schema/raw/master/csl-citation.json"}</w:instrText>
      </w:r>
      <w:r>
        <w:rPr>
          <w:rFonts w:ascii="Times New Roman" w:hAnsi="Times New Roman" w:cs="Times New Roman"/>
          <w:color w:val="000000" w:themeColor="text1"/>
        </w:rPr>
        <w:fldChar w:fldCharType="separate"/>
      </w:r>
      <w:r w:rsidRPr="00F55652">
        <w:rPr>
          <w:rFonts w:ascii="Times New Roman" w:hAnsi="Times New Roman" w:cs="Times New Roman"/>
          <w:noProof/>
          <w:color w:val="000000" w:themeColor="text1"/>
        </w:rPr>
        <w:t>(Ohlberger, 2013)</w:t>
      </w:r>
      <w:r>
        <w:rPr>
          <w:rFonts w:ascii="Times New Roman" w:hAnsi="Times New Roman" w:cs="Times New Roman"/>
          <w:color w:val="000000" w:themeColor="text1"/>
        </w:rPr>
        <w:fldChar w:fldCharType="end"/>
      </w:r>
      <w:r>
        <w:rPr>
          <w:rFonts w:ascii="Times New Roman" w:hAnsi="Times New Roman" w:cs="Times New Roman"/>
          <w:color w:val="000000" w:themeColor="text1"/>
          <w:lang w:val="haw-US"/>
        </w:rPr>
        <w:t xml:space="preserve">. </w:t>
      </w:r>
    </w:p>
    <w:p w14:paraId="7264306D" w14:textId="7558D3E0" w:rsidR="00A332D7" w:rsidRDefault="00A332D7" w:rsidP="00A332D7">
      <w:pPr>
        <w:spacing w:line="480" w:lineRule="auto"/>
        <w:rPr>
          <w:rFonts w:ascii="Times New Roman" w:hAnsi="Times New Roman" w:cs="Times New Roman"/>
          <w:color w:val="000000" w:themeColor="text1"/>
        </w:rPr>
      </w:pPr>
      <w:r>
        <w:rPr>
          <w:rFonts w:ascii="Times New Roman" w:hAnsi="Times New Roman" w:cs="Times New Roman"/>
          <w:color w:val="000000" w:themeColor="text1"/>
          <w:lang w:val="haw-US"/>
        </w:rPr>
        <w:tab/>
      </w:r>
      <w:r>
        <w:rPr>
          <w:rFonts w:ascii="Times New Roman" w:hAnsi="Times New Roman" w:cs="Times New Roman"/>
          <w:color w:val="000000" w:themeColor="text1"/>
        </w:rPr>
        <w:fldChar w:fldCharType="begin" w:fldLock="1"/>
      </w:r>
      <w:r>
        <w:rPr>
          <w:rFonts w:ascii="Times New Roman" w:hAnsi="Times New Roman" w:cs="Times New Roman"/>
          <w:color w:val="000000" w:themeColor="text1"/>
        </w:rPr>
        <w:instrText>ADDIN CSL_CITATION {"citationItems":[{"id":"ITEM-1","itemData":{"DOI":"10.1093/icb/ict049","ISSN":"15407063","abstract":"Benthic marine invertebrates live in a multistressor world where stressor levels are, and will continue to be, exacerbated by global warming and increased atmospheric carbon dioxide. These changes are causing the oceans to warm, decrease in pH, become hypercapnic, and to become less saturated in carbonate minerals. These stressors have strong impacts on biological processes, but little is known about their combined effects on the development of marine invertebrates. Increasing temperature has a stimulatory effect on development, whereas hypercapnia can depress developmental processes. The pH, pCO2, and CaCO3 of seawater change simultaneously with temperature, challenging our ability to predict future outcomes for marine biota. The need to consider both warming and acidification is reflected in the recent increase in cross-factorial studies of the effects of these stressors on development of marine invertebrates. The outcomes and trends in these studies are synthesized here. Based on this compilation, significant additive or antagonistic effects of warming and acidification of the ocean are common (16 of 20 species studied), and synergistic negative effects also are reported. Fertilization can be robust to near-future warming and acidification, depending on the male-female mating pair. Although larvae and juveniles of some species tolerate near-future levels of warming and acidification (+2°C/pH 7.8), projected far-future conditions (ca. ≥4°C/ ≤pH 7.6) are widely deleterious, with a reduction in the size and survival of larvae. It appears that larvae that calcify are sensitive both to warming and acidification, whereas those that do not calcify are more sensitive to warming. Different sensitivities of life-history stages and species have implications for persistence and community function in a changing ocean. Some species are more resilient than others and may be potential \"winners\" in the climate-change stakes. As the ocean will change more gradually over coming decades than in \"future shock\" perturbation investigations, it is likely that some species, particularly those with short generation times, may be able to tolerate near-future oceanic change through acclimatization and/or adaption.","author":[{"dropping-particle":"","family":"Byrne","given":"Maria","non-dropping-particle":"","parse-names":false,"suffix":""},{"dropping-particle":"","family":"Przeslawski","given":"Rachel","non-dropping-particle":"","parse-names":false,"suffix":""}],"container-title":"Integrative and Comparative Biology","id":"ITEM-1","issue":"4","issued":{"date-parts":[["2013"]]},"page":"582-596","title":"Multistressor impacts of warming and acidification of the ocean on marine invertebrates' life histories","type":"article-journal","volume":"53"},"uris":["http://www.mendeley.com/documents/?uuid=b8594983-df11-451c-9580-c348aae22250"]}],"mendeley":{"formattedCitation":"(Byrne &amp; Przeslawski, 2013)","manualFormatting":"Byrne &amp; Przeslawski (2013)","plainTextFormattedCitation":"(Byrne &amp; Przeslawski, 2013)","previouslyFormattedCitation":"(Byrne &amp; Przeslawski, 2013)"},"properties":{"noteIndex":0},"schema":"https://github.com/citation-style-language/schema/raw/master/csl-citation.json"}</w:instrText>
      </w:r>
      <w:r>
        <w:rPr>
          <w:rFonts w:ascii="Times New Roman" w:hAnsi="Times New Roman" w:cs="Times New Roman"/>
          <w:color w:val="000000" w:themeColor="text1"/>
        </w:rPr>
        <w:fldChar w:fldCharType="separate"/>
      </w:r>
      <w:r w:rsidRPr="00F55652">
        <w:rPr>
          <w:rFonts w:ascii="Times New Roman" w:hAnsi="Times New Roman" w:cs="Times New Roman"/>
          <w:noProof/>
          <w:color w:val="000000" w:themeColor="text1"/>
        </w:rPr>
        <w:t xml:space="preserve">Byrne &amp; Przeslawski </w:t>
      </w:r>
      <w:r>
        <w:rPr>
          <w:rFonts w:ascii="Times New Roman" w:hAnsi="Times New Roman" w:cs="Times New Roman"/>
          <w:noProof/>
          <w:color w:val="000000" w:themeColor="text1"/>
        </w:rPr>
        <w:t>(</w:t>
      </w:r>
      <w:r w:rsidRPr="00F55652">
        <w:rPr>
          <w:rFonts w:ascii="Times New Roman" w:hAnsi="Times New Roman" w:cs="Times New Roman"/>
          <w:noProof/>
          <w:color w:val="000000" w:themeColor="text1"/>
        </w:rPr>
        <w:t>2013)</w:t>
      </w:r>
      <w:r>
        <w:rPr>
          <w:rFonts w:ascii="Times New Roman" w:hAnsi="Times New Roman" w:cs="Times New Roman"/>
          <w:color w:val="000000" w:themeColor="text1"/>
        </w:rPr>
        <w:fldChar w:fldCharType="end"/>
      </w:r>
      <w:r>
        <w:rPr>
          <w:rFonts w:ascii="Times New Roman" w:hAnsi="Times New Roman" w:cs="Times New Roman"/>
          <w:color w:val="000000" w:themeColor="text1"/>
        </w:rPr>
        <w:t xml:space="preserve"> </w:t>
      </w:r>
      <w:r w:rsidR="003E33A9">
        <w:rPr>
          <w:rFonts w:ascii="Times New Roman" w:hAnsi="Times New Roman" w:cs="Times New Roman"/>
          <w:color w:val="000000" w:themeColor="text1"/>
          <w:lang w:val="haw-US"/>
        </w:rPr>
        <w:t>stated</w:t>
      </w:r>
      <w:r>
        <w:rPr>
          <w:rFonts w:ascii="Times New Roman" w:hAnsi="Times New Roman" w:cs="Times New Roman"/>
          <w:color w:val="000000" w:themeColor="text1"/>
        </w:rPr>
        <w:t xml:space="preserve"> that although </w:t>
      </w:r>
      <w:r w:rsidRPr="00F55652">
        <w:rPr>
          <w:rFonts w:ascii="Times New Roman" w:hAnsi="Times New Roman" w:cs="Times New Roman"/>
          <w:i/>
          <w:iCs/>
          <w:color w:val="000000" w:themeColor="text1"/>
        </w:rPr>
        <w:t>T. gratilla</w:t>
      </w:r>
      <w:r>
        <w:rPr>
          <w:rFonts w:ascii="Times New Roman" w:hAnsi="Times New Roman" w:cs="Times New Roman"/>
          <w:color w:val="000000" w:themeColor="text1"/>
        </w:rPr>
        <w:t xml:space="preserve"> in Australia responded </w:t>
      </w:r>
      <w:r>
        <w:rPr>
          <w:rFonts w:ascii="Times New Roman" w:hAnsi="Times New Roman" w:cs="Times New Roman"/>
          <w:color w:val="000000" w:themeColor="text1"/>
          <w:lang w:val="haw-US"/>
        </w:rPr>
        <w:t>in accordance with a positive growth-temperature relationship</w:t>
      </w:r>
      <w:r>
        <w:rPr>
          <w:rFonts w:ascii="Times New Roman" w:hAnsi="Times New Roman" w:cs="Times New Roman"/>
          <w:color w:val="000000" w:themeColor="text1"/>
        </w:rPr>
        <w:t>, showing increased growth with near-future warming (+2-4</w:t>
      </w:r>
      <w:r>
        <w:rPr>
          <w:rFonts w:ascii="Times New Roman" w:hAnsi="Times New Roman" w:cs="Times New Roman"/>
          <w:color w:val="000000" w:themeColor="text1"/>
        </w:rPr>
        <w:sym w:font="Symbol" w:char="F0B0"/>
      </w:r>
      <w:r>
        <w:rPr>
          <w:rFonts w:ascii="Times New Roman" w:hAnsi="Times New Roman" w:cs="Times New Roman"/>
          <w:color w:val="000000" w:themeColor="text1"/>
        </w:rPr>
        <w:t>C above ambient), these subtropical populations experience ambient temperatures averaging 20-22</w:t>
      </w:r>
      <w:r>
        <w:rPr>
          <w:rFonts w:ascii="Times New Roman" w:hAnsi="Times New Roman" w:cs="Times New Roman"/>
          <w:color w:val="000000" w:themeColor="text1"/>
        </w:rPr>
        <w:sym w:font="Symbol" w:char="F0B0"/>
      </w:r>
      <w:r>
        <w:rPr>
          <w:rFonts w:ascii="Times New Roman" w:hAnsi="Times New Roman" w:cs="Times New Roman"/>
          <w:color w:val="000000" w:themeColor="text1"/>
        </w:rPr>
        <w:t xml:space="preserve">C and are therefore not representative of tropical species that live closer to their thermal maximum. </w:t>
      </w:r>
    </w:p>
    <w:p w14:paraId="08A2CCB2" w14:textId="3AC8DDD2" w:rsidR="00A332D7" w:rsidRDefault="00A332D7" w:rsidP="00A332D7">
      <w:pPr>
        <w:spacing w:line="480" w:lineRule="auto"/>
        <w:rPr>
          <w:rFonts w:ascii="Times New Roman" w:hAnsi="Times New Roman" w:cs="Times New Roman"/>
          <w:color w:val="000000" w:themeColor="text1"/>
          <w:lang w:val="haw-US"/>
        </w:rPr>
      </w:pPr>
      <w:r>
        <w:rPr>
          <w:rFonts w:ascii="Times New Roman" w:hAnsi="Times New Roman" w:cs="Times New Roman"/>
          <w:color w:val="000000" w:themeColor="text1"/>
        </w:rPr>
        <w:tab/>
      </w:r>
      <w:r w:rsidRPr="00236738">
        <w:rPr>
          <w:rFonts w:ascii="Times New Roman" w:hAnsi="Times New Roman" w:cs="Times New Roman"/>
          <w:i/>
          <w:iCs/>
          <w:color w:val="000000" w:themeColor="text1"/>
        </w:rPr>
        <w:t>Tripneustes gratilla</w:t>
      </w:r>
      <w:r>
        <w:rPr>
          <w:rFonts w:ascii="Times New Roman" w:hAnsi="Times New Roman" w:cs="Times New Roman"/>
          <w:color w:val="000000" w:themeColor="text1"/>
        </w:rPr>
        <w:t xml:space="preserve"> in Hawai</w:t>
      </w:r>
      <w:r>
        <w:rPr>
          <w:rFonts w:ascii="Times New Roman" w:hAnsi="Times New Roman" w:cs="Times New Roman"/>
          <w:color w:val="000000" w:themeColor="text1"/>
          <w:lang w:val="haw-US"/>
        </w:rPr>
        <w:t>ʻi</w:t>
      </w:r>
      <w:r>
        <w:rPr>
          <w:rFonts w:ascii="Times New Roman" w:hAnsi="Times New Roman" w:cs="Times New Roman"/>
          <w:color w:val="000000" w:themeColor="text1"/>
        </w:rPr>
        <w:t xml:space="preserve"> experience a range of ambient temperatures from a</w:t>
      </w:r>
      <w:r w:rsidR="00972B24">
        <w:rPr>
          <w:rFonts w:ascii="Times New Roman" w:hAnsi="Times New Roman" w:cs="Times New Roman"/>
          <w:color w:val="000000" w:themeColor="text1"/>
          <w:lang w:val="haw-US"/>
        </w:rPr>
        <w:t>s low as</w:t>
      </w:r>
      <w:r>
        <w:rPr>
          <w:rFonts w:ascii="Times New Roman" w:hAnsi="Times New Roman" w:cs="Times New Roman"/>
          <w:color w:val="000000" w:themeColor="text1"/>
        </w:rPr>
        <w:t xml:space="preserve"> 22</w:t>
      </w:r>
      <w:r>
        <w:rPr>
          <w:rFonts w:ascii="Times New Roman" w:hAnsi="Times New Roman" w:cs="Times New Roman"/>
          <w:color w:val="000000" w:themeColor="text1"/>
        </w:rPr>
        <w:sym w:font="Symbol" w:char="F0B0"/>
      </w:r>
      <w:r>
        <w:rPr>
          <w:rFonts w:ascii="Times New Roman" w:hAnsi="Times New Roman" w:cs="Times New Roman"/>
          <w:color w:val="000000" w:themeColor="text1"/>
        </w:rPr>
        <w:t xml:space="preserve">C in </w:t>
      </w:r>
      <w:r w:rsidR="00972B24">
        <w:rPr>
          <w:rFonts w:ascii="Times New Roman" w:hAnsi="Times New Roman" w:cs="Times New Roman"/>
          <w:color w:val="000000" w:themeColor="text1"/>
          <w:lang w:val="haw-US"/>
        </w:rPr>
        <w:t xml:space="preserve">this study in the </w:t>
      </w:r>
      <w:r>
        <w:rPr>
          <w:rFonts w:ascii="Times New Roman" w:hAnsi="Times New Roman" w:cs="Times New Roman"/>
          <w:color w:val="000000" w:themeColor="text1"/>
        </w:rPr>
        <w:t>winter to as high as 30</w:t>
      </w:r>
      <w:r>
        <w:rPr>
          <w:rFonts w:ascii="Times New Roman" w:hAnsi="Times New Roman" w:cs="Times New Roman"/>
          <w:color w:val="000000" w:themeColor="text1"/>
        </w:rPr>
        <w:sym w:font="Symbol" w:char="F0B0"/>
      </w:r>
      <w:r>
        <w:rPr>
          <w:rFonts w:ascii="Times New Roman" w:hAnsi="Times New Roman" w:cs="Times New Roman"/>
          <w:color w:val="000000" w:themeColor="text1"/>
        </w:rPr>
        <w:t xml:space="preserve">C in extreme cases in summer </w:t>
      </w:r>
      <w:r>
        <w:rPr>
          <w:rFonts w:ascii="Times New Roman" w:hAnsi="Times New Roman" w:cs="Times New Roman"/>
          <w:color w:val="000000" w:themeColor="text1"/>
        </w:rPr>
        <w:fldChar w:fldCharType="begin" w:fldLock="1"/>
      </w:r>
      <w:r>
        <w:rPr>
          <w:rFonts w:ascii="Times New Roman" w:hAnsi="Times New Roman" w:cs="Times New Roman"/>
          <w:color w:val="000000" w:themeColor="text1"/>
        </w:rPr>
        <w:instrText>ADDIN CSL_CITATION {"citationItems":[{"id":"ITEM-1","itemData":{"DOI":"10.7717/peerj.950","ISBN":"2167-8359","ISSN":"2167-8359","PMID":"26020007","abstract":"Kāneʻohe Bay, which is located on the on the NE coast of Oʻahu, Hawaiʻi, represents one of the most intensively studied estuarine coral reef ecosystems in the world. Despite a long history of anthropogenic disturbance, from early settlement to post European contact, the coral reef ecosystem of Kāneʻohe Bay appears to be in better condition in comparison to other reefs around the world. The island of Moku o Loʻe (Coconut Island) in the southern region of the bay became home to the Hawaiʻi Institute of Marine Biology in 1947, where researchers have since documented the various aspects of the unique physical, chemical, and biological features of this coral reef ecosystem. The first human contact by voyaging Polynesians occurred at least 700 years ago. By A.D. 1250 Polynesians voyagers had settled inhabitable islands in the region which led to development of an intensive agricultural, fish pond and ocean resource system that supported a large human population. Anthropogenic disturbance initially involved clearing of land for agriculture, intentional or accidental introduction of alien species, modification of streams to supply water for taro culture, and construction of massive shoreline fish pond enclosures and extensive terraces in the valleys that were used for taro culture. The arrival by the first Europeans in 1778 led to further introductions of plants and animals that radically changed the landscape. Subsequent development of a plantation agricultural system led to increased human immigration, population growth and an end to traditional land and water management practices. The reefs were devastated by extensive dredge and fill operations as well as rapid growth of human population, which led to extensive urbanization of the watershed. By the 1960’s the bay was severely impacted by increased sewage discharge along with increased sedimentation due to improper grading practices and stream channelization, resulting in extensive loss of coral cover. The reefs of Kāneʻohe Bay developed under estuarine conditions and thus have been subjected to multiple natural stresses. These include storm floods, a more extreme temperature range than more oceanic reefs, high rates of sedimentation, and exposure at extreme low tides. Deposition and degradation of organic materials carried into the bay from the watershed results in low pH conditions such that according to some ocean acidification projections the rich coral reefs in the bay should not exist. Increased global…","author":[{"dropping-particle":"","family":"Bahr","given":"Keisha D.","non-dropping-particle":"","parse-names":false,"suffix":""},{"dropping-particle":"","family":"Jokiel","given":"Paul L.","non-dropping-particle":"","parse-names":false,"suffix":""},{"dropping-particle":"","family":"Toonen","given":"Robert J.","non-dropping-particle":"","parse-names":false,"suffix":""}],"container-title":"PeerJ","id":"ITEM-1","issued":{"date-parts":[["2015"]]},"page":"e950","title":"The unnatural history of Kāne‘ohe Bay: coral reef resilience in the face of centuries of anthropogenic impacts","type":"article-journal","volume":"3"},"uris":["http://www.mendeley.com/documents/?uuid=bc49e592-9d29-4d35-b37d-ced124c92efd"]}],"mendeley":{"formattedCitation":"(Bahr, Jokiel, &amp; Toonen, 2015)","manualFormatting":"(Bahr et al., 2015)","plainTextFormattedCitation":"(Bahr, Jokiel, &amp; Toonen, 2015)","previouslyFormattedCitation":"(Bahr, Jokiel, &amp; Toonen, 2015)"},"properties":{"noteIndex":0},"schema":"https://github.com/citation-style-language/schema/raw/master/csl-citation.json"}</w:instrText>
      </w:r>
      <w:r>
        <w:rPr>
          <w:rFonts w:ascii="Times New Roman" w:hAnsi="Times New Roman" w:cs="Times New Roman"/>
          <w:color w:val="000000" w:themeColor="text1"/>
        </w:rPr>
        <w:fldChar w:fldCharType="separate"/>
      </w:r>
      <w:r w:rsidRPr="008B5DAB">
        <w:rPr>
          <w:rFonts w:ascii="Times New Roman" w:hAnsi="Times New Roman" w:cs="Times New Roman"/>
          <w:noProof/>
          <w:color w:val="000000" w:themeColor="text1"/>
        </w:rPr>
        <w:t>(Bahr</w:t>
      </w:r>
      <w:r>
        <w:rPr>
          <w:rFonts w:ascii="Times New Roman" w:hAnsi="Times New Roman" w:cs="Times New Roman"/>
          <w:noProof/>
          <w:color w:val="000000" w:themeColor="text1"/>
        </w:rPr>
        <w:t xml:space="preserve"> et al., </w:t>
      </w:r>
      <w:r w:rsidRPr="008B5DAB">
        <w:rPr>
          <w:rFonts w:ascii="Times New Roman" w:hAnsi="Times New Roman" w:cs="Times New Roman"/>
          <w:noProof/>
          <w:color w:val="000000" w:themeColor="text1"/>
        </w:rPr>
        <w:lastRenderedPageBreak/>
        <w:t>2015)</w:t>
      </w:r>
      <w:r>
        <w:rPr>
          <w:rFonts w:ascii="Times New Roman" w:hAnsi="Times New Roman" w:cs="Times New Roman"/>
          <w:color w:val="000000" w:themeColor="text1"/>
        </w:rPr>
        <w:fldChar w:fldCharType="end"/>
      </w:r>
      <w:r>
        <w:rPr>
          <w:rFonts w:ascii="Times New Roman" w:hAnsi="Times New Roman" w:cs="Times New Roman"/>
          <w:color w:val="000000" w:themeColor="text1"/>
        </w:rPr>
        <w:t xml:space="preserve">. </w:t>
      </w:r>
      <w:r>
        <w:rPr>
          <w:rFonts w:ascii="Times New Roman" w:hAnsi="Times New Roman" w:cs="Times New Roman"/>
          <w:color w:val="000000" w:themeColor="text1"/>
        </w:rPr>
        <w:fldChar w:fldCharType="begin" w:fldLock="1"/>
      </w:r>
      <w:r>
        <w:rPr>
          <w:rFonts w:ascii="Times New Roman" w:hAnsi="Times New Roman" w:cs="Times New Roman"/>
          <w:color w:val="000000" w:themeColor="text1"/>
        </w:rPr>
        <w:instrText>ADDIN CSL_CITATION {"citationItems":[{"id":"ITEM-1","itemData":{"DOI":"10.13057/oceanlife/o010101","ISSN":"2580-4529","abstract":"Toha AHA, Sumitro SB, Hakim L, Widodo N, Binur R, Suhaemi, Anggoro AW. 2017. Review: Biology of the commercially used sea urchin Tripneustes gratilla (Linnaeus, 1758) (Echinoidea: Echinodermata). Ocean Life 1: 1-10. Tripneustes gratilla is a species of sea urchin in shallow tropical waters. The species is economically and commercially important, has ecological value, and prospects as a biological control agent. It is considered as the commercially traded sea urchin. Overexploitation has caused a sharp decline in T. gratilla populations. Understanding biological aspects of T. gratilla is critical to the sustainable use of this resource in the future.","author":[{"dropping-particle":"","family":"Toha","given":"ABDUL HAMID A.","non-dropping-particle":"","parse-names":false,"suffix":""},{"dropping-particle":"","family":"Sumitro","given":"SUTIMAN B.","non-dropping-particle":"","parse-names":false,"suffix":""},{"dropping-particle":"","family":"Hakim","given":"LUCHMAN","non-dropping-particle":"","parse-names":false,"suffix":""},{"dropping-particle":"","family":"Widodo","given":"NASHI","non-dropping-particle":"","parse-names":false,"suffix":""},{"dropping-particle":"","family":"Binur","given":"ROBI","non-dropping-particle":"","parse-names":false,"suffix":""},{"dropping-particle":"","family":"Suhaemi","given":"SUHAEMI","non-dropping-particle":"","parse-names":false,"suffix":""},{"dropping-particle":"","family":"Anggoro","given":"AJI W.","non-dropping-particle":"","parse-names":false,"suffix":""}],"container-title":"Ocean Life","id":"ITEM-1","issue":"1","issued":{"date-parts":[["2017"]]},"page":"1-10","title":"Review: Biology of the commercially used sea urchin Tripneustes gratilla (Linnaeus, 1758) (Echinoidea: Echinodermata)","type":"article-journal","volume":"1"},"uris":["http://www.mendeley.com/documents/?uuid=69bba83a-76e9-4e79-929c-efd79b6683a8"]}],"mendeley":{"formattedCitation":"(Toha et al., 2017)","manualFormatting":"Toha et al. (2017)","plainTextFormattedCitation":"(Toha et al., 2017)","previouslyFormattedCitation":"(Toha et al., 2017)"},"properties":{"noteIndex":0},"schema":"https://github.com/citation-style-language/schema/raw/master/csl-citation.json"}</w:instrText>
      </w:r>
      <w:r>
        <w:rPr>
          <w:rFonts w:ascii="Times New Roman" w:hAnsi="Times New Roman" w:cs="Times New Roman"/>
          <w:color w:val="000000" w:themeColor="text1"/>
        </w:rPr>
        <w:fldChar w:fldCharType="separate"/>
      </w:r>
      <w:r w:rsidRPr="00D35C38">
        <w:rPr>
          <w:rFonts w:ascii="Times New Roman" w:hAnsi="Times New Roman" w:cs="Times New Roman"/>
          <w:noProof/>
          <w:color w:val="000000" w:themeColor="text1"/>
        </w:rPr>
        <w:t xml:space="preserve">Toha et al. </w:t>
      </w:r>
      <w:r>
        <w:rPr>
          <w:rFonts w:ascii="Times New Roman" w:hAnsi="Times New Roman" w:cs="Times New Roman"/>
          <w:noProof/>
          <w:color w:val="000000" w:themeColor="text1"/>
          <w:lang w:val="haw-US"/>
        </w:rPr>
        <w:t>(</w:t>
      </w:r>
      <w:r w:rsidRPr="00D35C38">
        <w:rPr>
          <w:rFonts w:ascii="Times New Roman" w:hAnsi="Times New Roman" w:cs="Times New Roman"/>
          <w:noProof/>
          <w:color w:val="000000" w:themeColor="text1"/>
        </w:rPr>
        <w:t>2017)</w:t>
      </w:r>
      <w:r>
        <w:rPr>
          <w:rFonts w:ascii="Times New Roman" w:hAnsi="Times New Roman" w:cs="Times New Roman"/>
          <w:color w:val="000000" w:themeColor="text1"/>
        </w:rPr>
        <w:fldChar w:fldCharType="end"/>
      </w:r>
      <w:r>
        <w:rPr>
          <w:rFonts w:ascii="Times New Roman" w:hAnsi="Times New Roman" w:cs="Times New Roman"/>
          <w:color w:val="000000" w:themeColor="text1"/>
          <w:lang w:val="haw-US"/>
        </w:rPr>
        <w:t xml:space="preserve"> describes an even bigger range for the global distribution of this species from 15</w:t>
      </w:r>
      <w:r>
        <w:rPr>
          <w:rFonts w:ascii="Times New Roman" w:hAnsi="Times New Roman" w:cs="Times New Roman"/>
          <w:color w:val="000000" w:themeColor="text1"/>
          <w:lang w:val="haw-US"/>
        </w:rPr>
        <w:sym w:font="Symbol" w:char="F0B0"/>
      </w:r>
      <w:r>
        <w:rPr>
          <w:rFonts w:ascii="Times New Roman" w:hAnsi="Times New Roman" w:cs="Times New Roman"/>
          <w:color w:val="000000" w:themeColor="text1"/>
          <w:lang w:val="haw-US"/>
        </w:rPr>
        <w:t>C in the Red Sea to 32</w:t>
      </w:r>
      <w:r>
        <w:rPr>
          <w:rFonts w:ascii="Times New Roman" w:hAnsi="Times New Roman" w:cs="Times New Roman"/>
          <w:color w:val="000000" w:themeColor="text1"/>
          <w:lang w:val="haw-US"/>
        </w:rPr>
        <w:sym w:font="Symbol" w:char="F0B0"/>
      </w:r>
      <w:r>
        <w:rPr>
          <w:rFonts w:ascii="Times New Roman" w:hAnsi="Times New Roman" w:cs="Times New Roman"/>
          <w:color w:val="000000" w:themeColor="text1"/>
          <w:lang w:val="haw-US"/>
        </w:rPr>
        <w:t xml:space="preserve">C in Madagascar. </w:t>
      </w:r>
      <w:r>
        <w:rPr>
          <w:rFonts w:ascii="Times New Roman" w:hAnsi="Times New Roman" w:cs="Times New Roman"/>
          <w:color w:val="000000" w:themeColor="text1"/>
        </w:rPr>
        <w:t>This broad</w:t>
      </w:r>
      <w:r>
        <w:rPr>
          <w:rFonts w:ascii="Times New Roman" w:hAnsi="Times New Roman" w:cs="Times New Roman"/>
          <w:color w:val="000000" w:themeColor="text1"/>
          <w:lang w:val="haw-US"/>
        </w:rPr>
        <w:t xml:space="preserve"> </w:t>
      </w:r>
      <w:r>
        <w:rPr>
          <w:rFonts w:ascii="Times New Roman" w:hAnsi="Times New Roman" w:cs="Times New Roman"/>
          <w:color w:val="000000" w:themeColor="text1"/>
        </w:rPr>
        <w:t>range</w:t>
      </w:r>
      <w:r>
        <w:rPr>
          <w:rFonts w:ascii="Times New Roman" w:hAnsi="Times New Roman" w:cs="Times New Roman"/>
          <w:color w:val="000000" w:themeColor="text1"/>
          <w:lang w:val="haw-US"/>
        </w:rPr>
        <w:t xml:space="preserve"> experienced by </w:t>
      </w:r>
      <w:r w:rsidRPr="00982316">
        <w:rPr>
          <w:rFonts w:ascii="Times New Roman" w:hAnsi="Times New Roman" w:cs="Times New Roman"/>
          <w:i/>
          <w:iCs/>
          <w:color w:val="000000" w:themeColor="text1"/>
          <w:lang w:val="haw-US"/>
        </w:rPr>
        <w:t>T. gratilla</w:t>
      </w:r>
      <w:r>
        <w:rPr>
          <w:rFonts w:ascii="Times New Roman" w:hAnsi="Times New Roman" w:cs="Times New Roman"/>
          <w:color w:val="000000" w:themeColor="text1"/>
          <w:lang w:val="haw-US"/>
        </w:rPr>
        <w:t xml:space="preserve"> might allow them to be </w:t>
      </w:r>
      <w:r w:rsidR="00523B51">
        <w:rPr>
          <w:rFonts w:ascii="Times New Roman" w:hAnsi="Times New Roman" w:cs="Times New Roman"/>
          <w:color w:val="000000" w:themeColor="text1"/>
        </w:rPr>
        <w:t>resilient</w:t>
      </w:r>
      <w:r w:rsidR="00523B51">
        <w:rPr>
          <w:rFonts w:ascii="Times New Roman" w:hAnsi="Times New Roman" w:cs="Times New Roman"/>
          <w:color w:val="000000" w:themeColor="text1"/>
          <w:lang w:val="haw-US"/>
        </w:rPr>
        <w:t xml:space="preserve"> </w:t>
      </w:r>
      <w:r>
        <w:rPr>
          <w:rFonts w:ascii="Times New Roman" w:hAnsi="Times New Roman" w:cs="Times New Roman"/>
          <w:color w:val="000000" w:themeColor="text1"/>
          <w:lang w:val="haw-US"/>
        </w:rPr>
        <w:t xml:space="preserve">to changing </w:t>
      </w:r>
      <w:proofErr w:type="gramStart"/>
      <w:r>
        <w:rPr>
          <w:rFonts w:ascii="Times New Roman" w:hAnsi="Times New Roman" w:cs="Times New Roman"/>
          <w:color w:val="000000" w:themeColor="text1"/>
          <w:lang w:val="haw-US"/>
        </w:rPr>
        <w:t xml:space="preserve">temperatures, </w:t>
      </w:r>
      <w:r w:rsidR="00704521">
        <w:rPr>
          <w:rFonts w:ascii="Times New Roman" w:hAnsi="Times New Roman" w:cs="Times New Roman"/>
          <w:color w:val="000000" w:themeColor="text1"/>
        </w:rPr>
        <w:t>but</w:t>
      </w:r>
      <w:proofErr w:type="gramEnd"/>
      <w:r>
        <w:rPr>
          <w:rFonts w:ascii="Times New Roman" w:hAnsi="Times New Roman" w:cs="Times New Roman"/>
          <w:color w:val="000000" w:themeColor="text1"/>
          <w:lang w:val="haw-US"/>
        </w:rPr>
        <w:t xml:space="preserve"> may </w:t>
      </w:r>
      <w:r w:rsidR="00704521">
        <w:rPr>
          <w:rFonts w:ascii="Times New Roman" w:hAnsi="Times New Roman" w:cs="Times New Roman"/>
          <w:color w:val="000000" w:themeColor="text1"/>
        </w:rPr>
        <w:t xml:space="preserve">also </w:t>
      </w:r>
      <w:r>
        <w:rPr>
          <w:rFonts w:ascii="Times New Roman" w:hAnsi="Times New Roman" w:cs="Times New Roman"/>
          <w:color w:val="000000" w:themeColor="text1"/>
          <w:lang w:val="haw-US"/>
        </w:rPr>
        <w:t xml:space="preserve">create a risk for tropical </w:t>
      </w:r>
      <w:r w:rsidR="00A46CE3">
        <w:rPr>
          <w:rFonts w:ascii="Times New Roman" w:hAnsi="Times New Roman" w:cs="Times New Roman"/>
          <w:color w:val="000000" w:themeColor="text1"/>
          <w:lang w:val="haw-US"/>
        </w:rPr>
        <w:t>populations</w:t>
      </w:r>
      <w:r>
        <w:rPr>
          <w:rFonts w:ascii="Times New Roman" w:hAnsi="Times New Roman" w:cs="Times New Roman"/>
          <w:color w:val="000000" w:themeColor="text1"/>
          <w:lang w:val="haw-US"/>
        </w:rPr>
        <w:t xml:space="preserve"> if their thermal optimum is exceeded. </w:t>
      </w:r>
    </w:p>
    <w:p w14:paraId="68938F52" w14:textId="53AD1964" w:rsidR="00A332D7" w:rsidRDefault="00A332D7" w:rsidP="00A332D7">
      <w:pPr>
        <w:spacing w:line="480" w:lineRule="auto"/>
        <w:rPr>
          <w:rFonts w:ascii="Times New Roman" w:hAnsi="Times New Roman" w:cs="Times New Roman"/>
          <w:color w:val="000000" w:themeColor="text1"/>
          <w:lang w:val="haw-US"/>
        </w:rPr>
      </w:pPr>
      <w:r>
        <w:rPr>
          <w:rFonts w:ascii="Times New Roman" w:hAnsi="Times New Roman" w:cs="Times New Roman"/>
          <w:color w:val="000000" w:themeColor="text1"/>
          <w:lang w:val="haw-US"/>
        </w:rPr>
        <w:tab/>
        <w:t>This study was conducted from October to February, where ambient temperatures began at 27</w:t>
      </w:r>
      <w:r>
        <w:rPr>
          <w:rFonts w:ascii="Times New Roman" w:hAnsi="Times New Roman" w:cs="Times New Roman"/>
          <w:color w:val="000000" w:themeColor="text1"/>
          <w:lang w:val="haw-US"/>
        </w:rPr>
        <w:sym w:font="Symbol" w:char="F0B0"/>
      </w:r>
      <w:r>
        <w:rPr>
          <w:rFonts w:ascii="Times New Roman" w:hAnsi="Times New Roman" w:cs="Times New Roman"/>
          <w:color w:val="000000" w:themeColor="text1"/>
          <w:lang w:val="haw-US"/>
        </w:rPr>
        <w:t xml:space="preserve"> and dropped to 22</w:t>
      </w:r>
      <w:r>
        <w:rPr>
          <w:rFonts w:ascii="Times New Roman" w:hAnsi="Times New Roman" w:cs="Times New Roman"/>
          <w:color w:val="000000" w:themeColor="text1"/>
          <w:lang w:val="haw-US"/>
        </w:rPr>
        <w:sym w:font="Symbol" w:char="F0B0"/>
      </w:r>
      <w:r>
        <w:rPr>
          <w:rFonts w:ascii="Times New Roman" w:hAnsi="Times New Roman" w:cs="Times New Roman"/>
          <w:color w:val="000000" w:themeColor="text1"/>
          <w:lang w:val="haw-US"/>
        </w:rPr>
        <w:t>C. The warmest heated condition therefore, reached 29</w:t>
      </w:r>
      <w:r>
        <w:rPr>
          <w:rFonts w:ascii="Times New Roman" w:hAnsi="Times New Roman" w:cs="Times New Roman"/>
          <w:color w:val="000000" w:themeColor="text1"/>
          <w:lang w:val="haw-US"/>
        </w:rPr>
        <w:sym w:font="Symbol" w:char="F0B0"/>
      </w:r>
      <w:r>
        <w:rPr>
          <w:rFonts w:ascii="Times New Roman" w:hAnsi="Times New Roman" w:cs="Times New Roman"/>
          <w:color w:val="000000" w:themeColor="text1"/>
          <w:lang w:val="haw-US"/>
        </w:rPr>
        <w:t xml:space="preserve">C at the start and lasted only about 20 days before steadily decreasing. Because these temperatures were within the normal range experienced by this species, it is possible that this result would be different if the experiment were conducted </w:t>
      </w:r>
      <w:r w:rsidR="00523B51">
        <w:rPr>
          <w:rFonts w:ascii="Times New Roman" w:hAnsi="Times New Roman" w:cs="Times New Roman"/>
          <w:color w:val="000000" w:themeColor="text1"/>
        </w:rPr>
        <w:t>in</w:t>
      </w:r>
      <w:r>
        <w:rPr>
          <w:rFonts w:ascii="Times New Roman" w:hAnsi="Times New Roman" w:cs="Times New Roman"/>
          <w:color w:val="000000" w:themeColor="text1"/>
          <w:lang w:val="haw-US"/>
        </w:rPr>
        <w:t xml:space="preserve"> the summer months, where an added 2</w:t>
      </w:r>
      <w:r>
        <w:rPr>
          <w:rFonts w:ascii="Times New Roman" w:hAnsi="Times New Roman" w:cs="Times New Roman"/>
          <w:color w:val="000000" w:themeColor="text1"/>
          <w:lang w:val="haw-US"/>
        </w:rPr>
        <w:sym w:font="Symbol" w:char="F0B0"/>
      </w:r>
      <w:r>
        <w:rPr>
          <w:rFonts w:ascii="Times New Roman" w:hAnsi="Times New Roman" w:cs="Times New Roman"/>
          <w:color w:val="000000" w:themeColor="text1"/>
          <w:lang w:val="haw-US"/>
        </w:rPr>
        <w:t xml:space="preserve">C could have been above the thermal threshold for this species. Acidification did not have a significant effect on growth, as is consistent with findings from a meta-analysis by </w:t>
      </w:r>
      <w:r>
        <w:rPr>
          <w:rFonts w:ascii="Times New Roman" w:hAnsi="Times New Roman" w:cs="Times New Roman"/>
          <w:color w:val="000000" w:themeColor="text1"/>
          <w:lang w:val="haw-US"/>
        </w:rPr>
        <w:fldChar w:fldCharType="begin" w:fldLock="1"/>
      </w:r>
      <w:r w:rsidR="008F3946">
        <w:rPr>
          <w:rFonts w:ascii="Times New Roman" w:hAnsi="Times New Roman" w:cs="Times New Roman"/>
          <w:color w:val="000000" w:themeColor="text1"/>
          <w:lang w:val="haw-US"/>
        </w:rPr>
        <w:instrText>ADDIN CSL_CITATION {"citationItems":[{"id":"ITEM-1","itemData":{"DOI":"10.1086/BBLv226n3p223","ISBN":"1939-8697 (Electronic)$\\$r0006-3185 (Linking)","ISSN":"00063185","PMID":"25070867","abstract":"Available evidence on the impact of acidification and its interaction with warming on the skeleton of postmetamorphic (juvenile and adult) echinoderms is reviewed. Data are available on sea urchins, starfish, and brittle stars in 33 studies. Skeleton growth of juveniles of all sea urchin species studied so far is affected from pH 7.8 to 7.6 in seawater, values that are expected to be reached during the 21st century. Growth in adult sea urchins (six species studied) is apparently only marginally affected at seawater pH relevant to this century. The interacting effect of temperature differed according to studies. Juvenile starfish as well as adults seem to be either not impacted or even boosted by acidification. Brittle stars show moderate effects at pH below or equal to 7.4. Dissolution of the body wall skeleton is unlikely to be a major threat to sea urchins. Spines, however, due to their exposed position, are more prone to this threat, but their regeneration abilities can probably ensure their maintenance, although this could have an energetic cost and induce changes in resource allocation. No information is available on skeleton dissolution in starfish, and the situation in brittle stars needs further assessment. Very preliminary evidence indicates that mechanical properties in sea urchins could be affected. So, although the impact of ocean acidification on the skeleton of echinoderms has been considered as a major threat from the first studies, we need a better understanding of the induced changes, in particular the functional consequences of growth modifications and dissolution related to mechanical properties. It is suggested to focus studies on these aspects.","author":[{"dropping-particle":"","family":"Dubois","given":"Philippe","non-dropping-particle":"","parse-names":false,"suffix":""}],"container-title":"Biological Bulletin","id":"ITEM-1","issue":"3","issued":{"date-parts":[["2014"]]},"note":"Available evidence on the impact of acidifica- tion and its interaction with warming on the skeleton of postmetamorphic (juvenile and adult) echinoderms is re- viewed.","title":"The skeleton of postmetamorphic echinoderms in a changing world","type":"article-journal","volume":"226"},"uris":["http://www.mendeley.com/documents/?uuid=8c624d16-8c7c-47e4-97e2-0055acc8ba59"]}],"mendeley":{"formattedCitation":"(Dubois, 2014b)","manualFormatting":"Dubois (2014a)","plainTextFormattedCitation":"(Dubois, 2014b)","previouslyFormattedCitation":"(Dubois, 2014b)"},"properties":{"noteIndex":0},"schema":"https://github.com/citation-style-language/schema/raw/master/csl-citation.json"}</w:instrText>
      </w:r>
      <w:r>
        <w:rPr>
          <w:rFonts w:ascii="Times New Roman" w:hAnsi="Times New Roman" w:cs="Times New Roman"/>
          <w:color w:val="000000" w:themeColor="text1"/>
          <w:lang w:val="haw-US"/>
        </w:rPr>
        <w:fldChar w:fldCharType="separate"/>
      </w:r>
      <w:r w:rsidRPr="00B03A26">
        <w:rPr>
          <w:rFonts w:ascii="Times New Roman" w:hAnsi="Times New Roman" w:cs="Times New Roman"/>
          <w:noProof/>
          <w:color w:val="000000" w:themeColor="text1"/>
          <w:lang w:val="haw-US"/>
        </w:rPr>
        <w:t xml:space="preserve">Dubois </w:t>
      </w:r>
      <w:r>
        <w:rPr>
          <w:rFonts w:ascii="Times New Roman" w:hAnsi="Times New Roman" w:cs="Times New Roman"/>
          <w:noProof/>
          <w:color w:val="000000" w:themeColor="text1"/>
          <w:lang w:val="haw-US"/>
        </w:rPr>
        <w:t>(</w:t>
      </w:r>
      <w:r w:rsidRPr="00B03A26">
        <w:rPr>
          <w:rFonts w:ascii="Times New Roman" w:hAnsi="Times New Roman" w:cs="Times New Roman"/>
          <w:noProof/>
          <w:color w:val="000000" w:themeColor="text1"/>
          <w:lang w:val="haw-US"/>
        </w:rPr>
        <w:t>2014a)</w:t>
      </w:r>
      <w:r>
        <w:rPr>
          <w:rFonts w:ascii="Times New Roman" w:hAnsi="Times New Roman" w:cs="Times New Roman"/>
          <w:color w:val="000000" w:themeColor="text1"/>
          <w:lang w:val="haw-US"/>
        </w:rPr>
        <w:fldChar w:fldCharType="end"/>
      </w:r>
      <w:r>
        <w:rPr>
          <w:rFonts w:ascii="Times New Roman" w:hAnsi="Times New Roman" w:cs="Times New Roman"/>
          <w:color w:val="000000" w:themeColor="text1"/>
          <w:lang w:val="haw-US"/>
        </w:rPr>
        <w:t xml:space="preserve">.  </w:t>
      </w:r>
    </w:p>
    <w:p w14:paraId="7FEE21A4" w14:textId="77777777" w:rsidR="00A332D7" w:rsidRPr="00A077E7" w:rsidRDefault="00DC4516" w:rsidP="00A332D7">
      <w:pPr>
        <w:rPr>
          <w:rFonts w:ascii="Times New Roman" w:hAnsi="Times New Roman" w:cs="Times New Roman"/>
          <w:b/>
          <w:bCs/>
          <w:u w:val="single"/>
        </w:rPr>
      </w:pPr>
      <w:commentRangeStart w:id="28"/>
      <w:commentRangeEnd w:id="28"/>
      <w:r>
        <w:rPr>
          <w:rStyle w:val="CommentReference"/>
        </w:rPr>
        <w:commentReference w:id="28"/>
      </w:r>
    </w:p>
    <w:p w14:paraId="6806FC49" w14:textId="48D5607D" w:rsidR="00A332D7" w:rsidRPr="00D9066E" w:rsidRDefault="00A332D7" w:rsidP="00A332D7">
      <w:pPr>
        <w:spacing w:line="480" w:lineRule="auto"/>
        <w:rPr>
          <w:rFonts w:ascii="Times New Roman" w:hAnsi="Times New Roman" w:cs="Times New Roman"/>
          <w:b/>
          <w:bCs/>
          <w:lang w:val="haw-US"/>
        </w:rPr>
      </w:pPr>
      <w:r w:rsidRPr="00A077E7">
        <w:rPr>
          <w:rFonts w:ascii="Times New Roman" w:hAnsi="Times New Roman" w:cs="Times New Roman"/>
          <w:b/>
          <w:bCs/>
        </w:rPr>
        <w:t>Calcification</w:t>
      </w:r>
      <w:r w:rsidRPr="00A077E7">
        <w:rPr>
          <w:rFonts w:ascii="Times New Roman" w:hAnsi="Times New Roman" w:cs="Times New Roman"/>
          <w:b/>
          <w:bCs/>
          <w:lang w:val="haw-US"/>
        </w:rPr>
        <w:t>/ Dissolution</w:t>
      </w:r>
      <w:r>
        <w:rPr>
          <w:rFonts w:ascii="Times New Roman" w:hAnsi="Times New Roman" w:cs="Times New Roman"/>
          <w:lang w:val="haw-US"/>
        </w:rPr>
        <w:t xml:space="preserve"> </w:t>
      </w:r>
    </w:p>
    <w:p w14:paraId="6F09627F" w14:textId="74D38AEF" w:rsidR="00A332D7" w:rsidRDefault="00A332D7" w:rsidP="00A332D7">
      <w:pPr>
        <w:spacing w:line="480" w:lineRule="auto"/>
        <w:rPr>
          <w:rFonts w:ascii="Times New Roman" w:hAnsi="Times New Roman" w:cs="Times New Roman"/>
          <w:lang w:val="haw-US"/>
        </w:rPr>
      </w:pPr>
      <w:r>
        <w:rPr>
          <w:rFonts w:ascii="Times New Roman" w:hAnsi="Times New Roman" w:cs="Times New Roman"/>
          <w:lang w:val="haw-US"/>
        </w:rPr>
        <w:tab/>
        <w:t>In this study, the internal network of ossicles</w:t>
      </w:r>
      <w:r w:rsidR="00523B51">
        <w:rPr>
          <w:rFonts w:ascii="Times New Roman" w:hAnsi="Times New Roman" w:cs="Times New Roman"/>
        </w:rPr>
        <w:t xml:space="preserve"> in the spine</w:t>
      </w:r>
      <w:r>
        <w:rPr>
          <w:rFonts w:ascii="Times New Roman" w:hAnsi="Times New Roman" w:cs="Times New Roman"/>
          <w:lang w:val="haw-US"/>
        </w:rPr>
        <w:t xml:space="preserve">, or the stereom, varied in appearance between </w:t>
      </w:r>
      <w:r w:rsidRPr="00A077E7">
        <w:rPr>
          <w:rFonts w:ascii="Times New Roman" w:hAnsi="Times New Roman" w:cs="Times New Roman"/>
          <w:lang w:val="haw-US"/>
        </w:rPr>
        <w:t xml:space="preserve">individual spines even from the same urchin. </w:t>
      </w:r>
      <w:r>
        <w:rPr>
          <w:rFonts w:ascii="Times New Roman" w:hAnsi="Times New Roman" w:cs="Times New Roman"/>
          <w:lang w:val="haw-US"/>
        </w:rPr>
        <w:t>Images of cross-sections at the tips were consistent between spines, having a spongy, disorganised appearance (Fig. 4.1</w:t>
      </w:r>
      <w:r w:rsidR="00B546E4">
        <w:rPr>
          <w:rFonts w:ascii="Times New Roman" w:hAnsi="Times New Roman" w:cs="Times New Roman"/>
          <w:lang w:val="haw-US"/>
        </w:rPr>
        <w:t xml:space="preserve"> </w:t>
      </w:r>
      <w:r>
        <w:rPr>
          <w:rFonts w:ascii="Times New Roman" w:hAnsi="Times New Roman" w:cs="Times New Roman"/>
          <w:lang w:val="haw-US"/>
        </w:rPr>
        <w:t xml:space="preserve">a,b). The bases, on the other hand, were more variable, with </w:t>
      </w:r>
      <w:r w:rsidR="00FB14DE">
        <w:rPr>
          <w:rFonts w:ascii="Times New Roman" w:hAnsi="Times New Roman" w:cs="Times New Roman"/>
          <w:lang w:val="haw-US"/>
        </w:rPr>
        <w:t>46% of them</w:t>
      </w:r>
      <w:r w:rsidR="00B546E4">
        <w:rPr>
          <w:rFonts w:ascii="Times New Roman" w:hAnsi="Times New Roman" w:cs="Times New Roman"/>
          <w:lang w:val="haw-US"/>
        </w:rPr>
        <w:t xml:space="preserve"> </w:t>
      </w:r>
      <w:r w:rsidR="005F46DD">
        <w:rPr>
          <w:rFonts w:ascii="Times New Roman" w:hAnsi="Times New Roman" w:cs="Times New Roman"/>
          <w:lang w:val="haw-US"/>
        </w:rPr>
        <w:t>having</w:t>
      </w:r>
      <w:r w:rsidR="00B546E4">
        <w:rPr>
          <w:rFonts w:ascii="Times New Roman" w:hAnsi="Times New Roman" w:cs="Times New Roman"/>
          <w:lang w:val="haw-US"/>
        </w:rPr>
        <w:t xml:space="preserve"> the same</w:t>
      </w:r>
      <w:r>
        <w:rPr>
          <w:rFonts w:ascii="Times New Roman" w:hAnsi="Times New Roman" w:cs="Times New Roman"/>
          <w:lang w:val="haw-US"/>
        </w:rPr>
        <w:t xml:space="preserve"> spongy </w:t>
      </w:r>
      <w:r w:rsidR="00B546E4">
        <w:rPr>
          <w:rFonts w:ascii="Times New Roman" w:hAnsi="Times New Roman" w:cs="Times New Roman"/>
          <w:lang w:val="haw-US"/>
        </w:rPr>
        <w:t>appearance</w:t>
      </w:r>
      <w:r>
        <w:rPr>
          <w:rFonts w:ascii="Times New Roman" w:hAnsi="Times New Roman" w:cs="Times New Roman"/>
          <w:lang w:val="haw-US"/>
        </w:rPr>
        <w:t xml:space="preserve"> as the tips (Fig 4.1 c) </w:t>
      </w:r>
      <w:r w:rsidR="00B546E4">
        <w:rPr>
          <w:rFonts w:ascii="Times New Roman" w:hAnsi="Times New Roman" w:cs="Times New Roman"/>
          <w:lang w:val="haw-US"/>
        </w:rPr>
        <w:t>and</w:t>
      </w:r>
      <w:r>
        <w:rPr>
          <w:rFonts w:ascii="Times New Roman" w:hAnsi="Times New Roman" w:cs="Times New Roman"/>
          <w:lang w:val="haw-US"/>
        </w:rPr>
        <w:t xml:space="preserve"> </w:t>
      </w:r>
      <w:r w:rsidR="00FB14DE">
        <w:rPr>
          <w:rFonts w:ascii="Times New Roman" w:hAnsi="Times New Roman" w:cs="Times New Roman"/>
          <w:lang w:val="haw-US"/>
        </w:rPr>
        <w:t>the rest</w:t>
      </w:r>
      <w:r>
        <w:rPr>
          <w:rFonts w:ascii="Times New Roman" w:hAnsi="Times New Roman" w:cs="Times New Roman"/>
          <w:lang w:val="haw-US"/>
        </w:rPr>
        <w:t xml:space="preserve"> having a more structured or patterened appearance (Fig. 4.1 d). </w:t>
      </w:r>
    </w:p>
    <w:p w14:paraId="56148424" w14:textId="46F2A58B" w:rsidR="00A332D7" w:rsidRDefault="00A332D7" w:rsidP="00A332D7">
      <w:pPr>
        <w:spacing w:line="480" w:lineRule="auto"/>
        <w:rPr>
          <w:rFonts w:ascii="Times New Roman" w:hAnsi="Times New Roman" w:cs="Times New Roman"/>
          <w:lang w:val="haw-US"/>
        </w:rPr>
      </w:pPr>
      <w:r>
        <w:rPr>
          <w:rFonts w:ascii="Times New Roman" w:hAnsi="Times New Roman" w:cs="Times New Roman"/>
          <w:lang w:val="haw-US"/>
        </w:rPr>
        <w:tab/>
      </w:r>
      <w:r w:rsidRPr="00A077E7">
        <w:rPr>
          <w:rFonts w:ascii="Times New Roman" w:hAnsi="Times New Roman" w:cs="Times New Roman"/>
          <w:lang w:val="haw-US"/>
        </w:rPr>
        <w:t xml:space="preserve">Quantitative analysis of the calcification ratios, </w:t>
      </w:r>
      <w:r>
        <w:rPr>
          <w:rFonts w:ascii="Times New Roman" w:hAnsi="Times New Roman" w:cs="Times New Roman"/>
          <w:lang w:val="haw-US"/>
        </w:rPr>
        <w:t xml:space="preserve">the </w:t>
      </w:r>
      <w:r w:rsidRPr="00A077E7">
        <w:rPr>
          <w:rFonts w:ascii="Times New Roman" w:hAnsi="Times New Roman" w:cs="Times New Roman"/>
          <w:lang w:val="haw-US"/>
        </w:rPr>
        <w:t>proportion of calcified to non-</w:t>
      </w:r>
      <w:r w:rsidRPr="00A077E7">
        <w:rPr>
          <w:rFonts w:ascii="Times New Roman" w:hAnsi="Times New Roman" w:cs="Times New Roman"/>
        </w:rPr>
        <w:t>calcified (void</w:t>
      </w:r>
      <w:r>
        <w:rPr>
          <w:rFonts w:ascii="Times New Roman" w:hAnsi="Times New Roman" w:cs="Times New Roman"/>
          <w:lang w:val="haw-US"/>
        </w:rPr>
        <w:t>)</w:t>
      </w:r>
      <w:r w:rsidRPr="00A077E7">
        <w:rPr>
          <w:rFonts w:ascii="Times New Roman" w:hAnsi="Times New Roman" w:cs="Times New Roman"/>
        </w:rPr>
        <w:t xml:space="preserve"> areas</w:t>
      </w:r>
      <w:r>
        <w:rPr>
          <w:rFonts w:ascii="Times New Roman" w:hAnsi="Times New Roman" w:cs="Times New Roman"/>
          <w:lang w:val="haw-US"/>
        </w:rPr>
        <w:t>,</w:t>
      </w:r>
      <w:r w:rsidRPr="00A077E7">
        <w:rPr>
          <w:rFonts w:ascii="Times New Roman" w:hAnsi="Times New Roman" w:cs="Times New Roman"/>
          <w:lang w:val="haw-US"/>
        </w:rPr>
        <w:t xml:space="preserve"> between treatments indicate that there was no difference </w:t>
      </w:r>
      <w:r w:rsidR="00704521">
        <w:rPr>
          <w:rFonts w:ascii="Times New Roman" w:hAnsi="Times New Roman" w:cs="Times New Roman"/>
        </w:rPr>
        <w:t>in</w:t>
      </w:r>
      <w:r w:rsidR="00704521" w:rsidRPr="00A077E7">
        <w:rPr>
          <w:rFonts w:ascii="Times New Roman" w:hAnsi="Times New Roman" w:cs="Times New Roman"/>
          <w:lang w:val="haw-US"/>
        </w:rPr>
        <w:t xml:space="preserve"> </w:t>
      </w:r>
      <w:r w:rsidRPr="00A077E7">
        <w:rPr>
          <w:rFonts w:ascii="Times New Roman" w:hAnsi="Times New Roman" w:cs="Times New Roman"/>
          <w:lang w:val="haw-US"/>
        </w:rPr>
        <w:t>cross-sections</w:t>
      </w:r>
      <w:r>
        <w:rPr>
          <w:rFonts w:ascii="Times New Roman" w:hAnsi="Times New Roman" w:cs="Times New Roman"/>
          <w:lang w:val="haw-US"/>
        </w:rPr>
        <w:t xml:space="preserve"> of</w:t>
      </w:r>
      <w:r w:rsidRPr="00A077E7">
        <w:rPr>
          <w:rFonts w:ascii="Times New Roman" w:hAnsi="Times New Roman" w:cs="Times New Roman"/>
          <w:lang w:val="haw-US"/>
        </w:rPr>
        <w:t xml:space="preserve"> the tips. This is supported by findings from </w:t>
      </w:r>
      <w:r w:rsidRPr="00A077E7">
        <w:rPr>
          <w:rFonts w:ascii="Times New Roman" w:hAnsi="Times New Roman" w:cs="Times New Roman"/>
          <w:lang w:val="haw-US"/>
        </w:rPr>
        <w:fldChar w:fldCharType="begin" w:fldLock="1"/>
      </w:r>
      <w:r>
        <w:rPr>
          <w:rFonts w:ascii="Times New Roman" w:hAnsi="Times New Roman" w:cs="Times New Roman"/>
          <w:lang w:val="haw-US"/>
        </w:rPr>
        <w:instrText>ADDIN CSL_CITATION {"citationItems":[{"id":"ITEM-1","itemData":{"DOI":"10.1021/es5017526","ISBN":"1520-5851 (Electronic)\\r0013-936X (Linking)","ISSN":"15205851","PMID":"25252045","abstract":"We examined the long-term effects of near-future changes in temperature and acidification on skeletal mineralogy, thickness, and strength in the sea urchin Tripneustes gratilla reared in all combinations of three pH (pH 8.1, 7.8, 7.6) and three temperatures (22 degrees C, 25 degrees C, 28 degrees C) from the early juvenile to adult, over 146 days. As the high-magnesium calcite of the echinoderm skeleton is a biomineral form highly sensitive to acidification, and influenced by temperature, we documented the MgCO3 content of the spines, test plates, and teeth. The percentage of MgCO3 varied systematically, with more Mg2+ in the test and spines. The percentage of MgCO3 in the test and teeth, but not the spines increased with temperature. Acidification did not change the percentage MgCO3. Test thickness increased with warming and decreased at pH 7.6, with no interaction between these factors. In crushing tests live urchins mostly ruptured at sutures between the plates. The force required to crush a live urchin was reduced in animals reared in low pH conditions but increased in those reared in warm conditions, a result driven by differences in urchin size. It appears that the interactive effects of warming and acidification on the Mg2+ content and protective function of the sea urchin skeleton will play out in a complex way as global climatic change unfolds.","author":[{"dropping-particle":"","family":"Byrne","given":"Maria","non-dropping-particle":"","parse-names":false,"suffix":""},{"dropping-particle":"","family":"Smith","given":"Abigail M.","non-dropping-particle":"","parse-names":false,"suffix":""},{"dropping-particle":"","family":"West","given":"Samantha","non-dropping-particle":"","parse-names":false,"suffix":""},{"dropping-particle":"","family":"Collard","given":"Marie","non-dropping-particle":"","parse-names":false,"suffix":""},{"dropping-particle":"","family":"Dubois","given":"Philippe","non-dropping-particle":"","parse-names":false,"suffix":""},{"dropping-particle":"","family":"Graba-Landry","given":"Alexia","non-dropping-particle":"","parse-names":false,"suffix":""},{"dropping-particle":"","family":"Dworjanyn","given":"Symon A.","non-dropping-particle":"","parse-names":false,"suffix":""}],"container-title":"Environmental Science and Technology","id":"ITEM-1","issue":"21","issued":{"date-parts":[["2014"]]},"page":"12620-12627","title":"Warming influences Mg2+ content, while warming and acidification influence calcification and test strength of a sea urchin","type":"article-journal","volume":"48"},"uris":["http://www.mendeley.com/documents/?uuid=74f2f4dd-e9b6-479c-95dc-f8c315b032d7"]}],"mendeley":{"formattedCitation":"(Byrne et al., 2014)","manualFormatting":"Byrne et al. (2014)","plainTextFormattedCitation":"(Byrne et al., 2014)","previouslyFormattedCitation":"(Byrne et al., 2014)"},"properties":{"noteIndex":0},"schema":"https://github.com/citation-style-language/schema/raw/master/csl-citation.json"}</w:instrText>
      </w:r>
      <w:r w:rsidRPr="00A077E7">
        <w:rPr>
          <w:rFonts w:ascii="Times New Roman" w:hAnsi="Times New Roman" w:cs="Times New Roman"/>
          <w:lang w:val="haw-US"/>
        </w:rPr>
        <w:fldChar w:fldCharType="separate"/>
      </w:r>
      <w:r w:rsidRPr="00A077E7">
        <w:rPr>
          <w:rFonts w:ascii="Times New Roman" w:hAnsi="Times New Roman" w:cs="Times New Roman"/>
          <w:noProof/>
          <w:lang w:val="haw-US"/>
        </w:rPr>
        <w:t>Byrne et al. (2014)</w:t>
      </w:r>
      <w:r w:rsidRPr="00A077E7">
        <w:rPr>
          <w:rFonts w:ascii="Times New Roman" w:hAnsi="Times New Roman" w:cs="Times New Roman"/>
          <w:lang w:val="haw-US"/>
        </w:rPr>
        <w:fldChar w:fldCharType="end"/>
      </w:r>
      <w:r w:rsidRPr="00A077E7">
        <w:rPr>
          <w:rFonts w:ascii="Times New Roman" w:hAnsi="Times New Roman" w:cs="Times New Roman"/>
          <w:lang w:val="haw-US"/>
        </w:rPr>
        <w:t xml:space="preserve">, where no differences were reported of pore sizes of the tips of </w:t>
      </w:r>
      <w:r w:rsidRPr="00A077E7">
        <w:rPr>
          <w:rFonts w:ascii="Times New Roman" w:hAnsi="Times New Roman" w:cs="Times New Roman"/>
          <w:i/>
          <w:iCs/>
          <w:lang w:val="haw-US"/>
        </w:rPr>
        <w:t xml:space="preserve">T. gratilla </w:t>
      </w:r>
      <w:r w:rsidRPr="00A077E7">
        <w:rPr>
          <w:rFonts w:ascii="Times New Roman" w:hAnsi="Times New Roman" w:cs="Times New Roman"/>
          <w:lang w:val="haw-US"/>
        </w:rPr>
        <w:t>spines in different pH and warming conditions.</w:t>
      </w:r>
      <w:r>
        <w:rPr>
          <w:rFonts w:ascii="Times New Roman" w:hAnsi="Times New Roman" w:cs="Times New Roman"/>
          <w:lang w:val="haw-US"/>
        </w:rPr>
        <w:t xml:space="preserve"> </w:t>
      </w:r>
      <w:r w:rsidRPr="00A077E7">
        <w:rPr>
          <w:rFonts w:ascii="Times New Roman" w:hAnsi="Times New Roman" w:cs="Times New Roman"/>
          <w:lang w:val="haw-US"/>
        </w:rPr>
        <w:t xml:space="preserve">However, upon analysis of </w:t>
      </w:r>
      <w:r>
        <w:rPr>
          <w:rFonts w:ascii="Times New Roman" w:hAnsi="Times New Roman" w:cs="Times New Roman"/>
          <w:lang w:val="haw-US"/>
        </w:rPr>
        <w:t xml:space="preserve">cross sections at the base </w:t>
      </w:r>
      <w:r w:rsidRPr="00A077E7">
        <w:rPr>
          <w:rFonts w:ascii="Times New Roman" w:hAnsi="Times New Roman" w:cs="Times New Roman"/>
          <w:lang w:val="haw-US"/>
        </w:rPr>
        <w:t xml:space="preserve">of the spines, low pH significantly reduced </w:t>
      </w:r>
      <w:r w:rsidRPr="00A077E7">
        <w:rPr>
          <w:rFonts w:ascii="Times New Roman" w:hAnsi="Times New Roman" w:cs="Times New Roman"/>
          <w:lang w:val="haw-US"/>
        </w:rPr>
        <w:lastRenderedPageBreak/>
        <w:t>calcification ratios regardless of temperature.</w:t>
      </w:r>
      <w:r>
        <w:rPr>
          <w:rFonts w:ascii="Times New Roman" w:hAnsi="Times New Roman" w:cs="Times New Roman"/>
          <w:lang w:val="haw-US"/>
        </w:rPr>
        <w:t xml:space="preserve"> </w:t>
      </w:r>
      <w:r w:rsidR="00DA7A1A">
        <w:rPr>
          <w:rFonts w:ascii="Times New Roman" w:hAnsi="Times New Roman" w:cs="Times New Roman"/>
          <w:lang w:val="haw-US"/>
        </w:rPr>
        <w:t xml:space="preserve">Under ambient pH conditions (regardless of temperatures), only 18% of spine bases had a disorganized appearance. In low pH conditions on the other hand, </w:t>
      </w:r>
      <w:r>
        <w:rPr>
          <w:rFonts w:ascii="Times New Roman" w:hAnsi="Times New Roman" w:cs="Times New Roman"/>
          <w:lang w:val="haw-US"/>
        </w:rPr>
        <w:t>7</w:t>
      </w:r>
      <w:r w:rsidR="00DA7A1A">
        <w:rPr>
          <w:rFonts w:ascii="Times New Roman" w:hAnsi="Times New Roman" w:cs="Times New Roman"/>
          <w:lang w:val="haw-US"/>
        </w:rPr>
        <w:t>2</w:t>
      </w:r>
      <w:r>
        <w:rPr>
          <w:rFonts w:ascii="Times New Roman" w:hAnsi="Times New Roman" w:cs="Times New Roman"/>
          <w:lang w:val="haw-US"/>
        </w:rPr>
        <w:t>% of the spine base</w:t>
      </w:r>
      <w:r w:rsidR="00DA7A1A">
        <w:rPr>
          <w:rFonts w:ascii="Times New Roman" w:hAnsi="Times New Roman" w:cs="Times New Roman"/>
          <w:lang w:val="haw-US"/>
        </w:rPr>
        <w:t>s</w:t>
      </w:r>
      <w:r>
        <w:rPr>
          <w:rFonts w:ascii="Times New Roman" w:hAnsi="Times New Roman" w:cs="Times New Roman"/>
          <w:lang w:val="haw-US"/>
        </w:rPr>
        <w:t xml:space="preserve"> across temperature treatments had the disorganized, spongy appearance akin to the tips.   </w:t>
      </w:r>
    </w:p>
    <w:p w14:paraId="6C1E4965" w14:textId="77777777" w:rsidR="00A332D7" w:rsidRPr="00A077E7" w:rsidRDefault="00A332D7" w:rsidP="00A332D7">
      <w:pPr>
        <w:rPr>
          <w:rFonts w:ascii="Times New Roman" w:hAnsi="Times New Roman" w:cs="Times New Roman"/>
          <w:lang w:val="haw-US"/>
        </w:rPr>
      </w:pPr>
      <w:r>
        <w:rPr>
          <w:rFonts w:ascii="Times New Roman" w:hAnsi="Times New Roman" w:cs="Times New Roman"/>
          <w:noProof/>
          <w:lang w:val="haw-US"/>
        </w:rPr>
        <mc:AlternateContent>
          <mc:Choice Requires="wpg">
            <w:drawing>
              <wp:anchor distT="0" distB="0" distL="114300" distR="114300" simplePos="0" relativeHeight="251664384" behindDoc="0" locked="0" layoutInCell="1" allowOverlap="1" wp14:anchorId="562D3173" wp14:editId="3DA470ED">
                <wp:simplePos x="0" y="0"/>
                <wp:positionH relativeFrom="column">
                  <wp:posOffset>2636634</wp:posOffset>
                </wp:positionH>
                <wp:positionV relativeFrom="paragraph">
                  <wp:posOffset>129540</wp:posOffset>
                </wp:positionV>
                <wp:extent cx="3129687" cy="2561369"/>
                <wp:effectExtent l="0" t="0" r="0" b="0"/>
                <wp:wrapNone/>
                <wp:docPr id="7" name="Group 7"/>
                <wp:cNvGraphicFramePr/>
                <a:graphic xmlns:a="http://schemas.openxmlformats.org/drawingml/2006/main">
                  <a:graphicData uri="http://schemas.microsoft.com/office/word/2010/wordprocessingGroup">
                    <wpg:wgp>
                      <wpg:cNvGrpSpPr/>
                      <wpg:grpSpPr>
                        <a:xfrm>
                          <a:off x="0" y="0"/>
                          <a:ext cx="3129687" cy="2561369"/>
                          <a:chOff x="0" y="0"/>
                          <a:chExt cx="3129687" cy="2561369"/>
                        </a:xfrm>
                      </wpg:grpSpPr>
                      <wps:wsp>
                        <wps:cNvPr id="15" name="Text Box 15"/>
                        <wps:cNvSpPr txBox="1"/>
                        <wps:spPr>
                          <a:xfrm>
                            <a:off x="41097" y="0"/>
                            <a:ext cx="407035" cy="352425"/>
                          </a:xfrm>
                          <a:prstGeom prst="rect">
                            <a:avLst/>
                          </a:prstGeom>
                          <a:noFill/>
                          <a:ln w="6350">
                            <a:noFill/>
                          </a:ln>
                        </wps:spPr>
                        <wps:txbx>
                          <w:txbxContent>
                            <w:p w14:paraId="2F0045C1" w14:textId="77777777" w:rsidR="008820D8" w:rsidRPr="00B67F20" w:rsidRDefault="008820D8" w:rsidP="00A332D7">
                              <w:pPr>
                                <w:rPr>
                                  <w:rFonts w:ascii="Times New Roman" w:hAnsi="Times New Roman" w:cs="Times New Roman"/>
                                  <w:color w:val="FFFFFF" w:themeColor="background1"/>
                                  <w:lang w:val="haw-US"/>
                                </w:rPr>
                              </w:pPr>
                              <w:r w:rsidRPr="00B67F20">
                                <w:rPr>
                                  <w:rFonts w:ascii="Times New Roman" w:hAnsi="Times New Roman" w:cs="Times New Roman"/>
                                  <w:color w:val="FFFFFF" w:themeColor="background1"/>
                                  <w:lang w:val="haw-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26"/>
                        <wps:cNvSpPr txBox="1"/>
                        <wps:spPr>
                          <a:xfrm>
                            <a:off x="2722652" y="41097"/>
                            <a:ext cx="407035" cy="352425"/>
                          </a:xfrm>
                          <a:prstGeom prst="rect">
                            <a:avLst/>
                          </a:prstGeom>
                          <a:noFill/>
                          <a:ln w="6350">
                            <a:noFill/>
                          </a:ln>
                        </wps:spPr>
                        <wps:txbx>
                          <w:txbxContent>
                            <w:p w14:paraId="41644495" w14:textId="77777777" w:rsidR="008820D8" w:rsidRPr="00B67F20" w:rsidRDefault="008820D8" w:rsidP="00A332D7">
                              <w:pPr>
                                <w:rPr>
                                  <w:rFonts w:ascii="Times New Roman" w:hAnsi="Times New Roman" w:cs="Times New Roman"/>
                                  <w:color w:val="FFFFFF" w:themeColor="background1"/>
                                  <w:lang w:val="haw-US"/>
                                </w:rPr>
                              </w:pPr>
                              <w:r>
                                <w:rPr>
                                  <w:rFonts w:ascii="Times New Roman" w:hAnsi="Times New Roman" w:cs="Times New Roman"/>
                                  <w:color w:val="FFFFFF" w:themeColor="background1"/>
                                  <w:lang w:val="haw-US"/>
                                </w:rPr>
                                <w:t>b</w:t>
                              </w:r>
                              <w:r w:rsidRPr="00B67F20">
                                <w:rPr>
                                  <w:rFonts w:ascii="Times New Roman" w:hAnsi="Times New Roman" w:cs="Times New Roman"/>
                                  <w:color w:val="FFFFFF" w:themeColor="background1"/>
                                  <w:lang w:val="haw-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 Box 27"/>
                        <wps:cNvSpPr txBox="1"/>
                        <wps:spPr>
                          <a:xfrm>
                            <a:off x="0" y="2208944"/>
                            <a:ext cx="326367" cy="352425"/>
                          </a:xfrm>
                          <a:prstGeom prst="rect">
                            <a:avLst/>
                          </a:prstGeom>
                          <a:noFill/>
                          <a:ln w="6350">
                            <a:noFill/>
                          </a:ln>
                        </wps:spPr>
                        <wps:txbx>
                          <w:txbxContent>
                            <w:p w14:paraId="46E5B7AD" w14:textId="77777777" w:rsidR="008820D8" w:rsidRPr="00B67F20" w:rsidRDefault="008820D8" w:rsidP="00A332D7">
                              <w:pPr>
                                <w:rPr>
                                  <w:rFonts w:ascii="Times New Roman" w:hAnsi="Times New Roman" w:cs="Times New Roman"/>
                                  <w:color w:val="FFFFFF" w:themeColor="background1"/>
                                  <w:lang w:val="haw-US"/>
                                </w:rPr>
                              </w:pPr>
                              <w:r>
                                <w:rPr>
                                  <w:rFonts w:ascii="Times New Roman" w:hAnsi="Times New Roman" w:cs="Times New Roman"/>
                                  <w:color w:val="FFFFFF" w:themeColor="background1"/>
                                  <w:lang w:val="haw-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Text Box 28"/>
                        <wps:cNvSpPr txBox="1"/>
                        <wps:spPr>
                          <a:xfrm>
                            <a:off x="2671281" y="2208944"/>
                            <a:ext cx="407035" cy="352425"/>
                          </a:xfrm>
                          <a:prstGeom prst="rect">
                            <a:avLst/>
                          </a:prstGeom>
                          <a:noFill/>
                          <a:ln w="6350">
                            <a:noFill/>
                          </a:ln>
                        </wps:spPr>
                        <wps:txbx>
                          <w:txbxContent>
                            <w:p w14:paraId="032784FD" w14:textId="77777777" w:rsidR="008820D8" w:rsidRPr="00B67F20" w:rsidRDefault="008820D8" w:rsidP="00A332D7">
                              <w:pPr>
                                <w:rPr>
                                  <w:rFonts w:ascii="Times New Roman" w:hAnsi="Times New Roman" w:cs="Times New Roman"/>
                                  <w:color w:val="FFFFFF" w:themeColor="background1"/>
                                  <w:lang w:val="haw-US"/>
                                </w:rPr>
                              </w:pPr>
                              <w:r>
                                <w:rPr>
                                  <w:rFonts w:ascii="Times New Roman" w:hAnsi="Times New Roman" w:cs="Times New Roman"/>
                                  <w:color w:val="FFFFFF" w:themeColor="background1"/>
                                  <w:lang w:val="haw-US"/>
                                </w:rPr>
                                <w:t>d</w:t>
                              </w:r>
                              <w:r w:rsidRPr="00B67F20">
                                <w:rPr>
                                  <w:rFonts w:ascii="Times New Roman" w:hAnsi="Times New Roman" w:cs="Times New Roman"/>
                                  <w:color w:val="FFFFFF" w:themeColor="background1"/>
                                  <w:lang w:val="haw-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62D3173" id="Group 7" o:spid="_x0000_s1044" style="position:absolute;margin-left:207.6pt;margin-top:10.2pt;width:246.45pt;height:201.7pt;z-index:251664384;mso-width-relative:margin" coordsize="31296,2561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">
                <v:shape id="Text Box 15" o:spid="_x0000_s1045" type="#_x0000_t202" style="position:absolute;left:410;width:4071;height:35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" filled="f" stroked="f" strokeweight=".5pt">
                  <v:textbox>
                    <w:txbxContent>
                      <w:p w14:paraId="2F0045C1" w14:textId="77777777" w:rsidR="008820D8" w:rsidRPr="00B67F20" w:rsidRDefault="008820D8" w:rsidP="00A332D7">
                        <w:pPr>
                          <w:rPr>
                            <w:rFonts w:ascii="Times New Roman" w:hAnsi="Times New Roman" w:cs="Times New Roman"/>
                            <w:color w:val="FFFFFF" w:themeColor="background1"/>
                            <w:lang w:val="haw-US"/>
                          </w:rPr>
                        </w:pPr>
                        <w:r w:rsidRPr="00B67F20">
                          <w:rPr>
                            <w:rFonts w:ascii="Times New Roman" w:hAnsi="Times New Roman" w:cs="Times New Roman"/>
                            <w:color w:val="FFFFFF" w:themeColor="background1"/>
                            <w:lang w:val="haw-US"/>
                          </w:rPr>
                          <w:t>a.</w:t>
                        </w:r>
                      </w:p>
                    </w:txbxContent>
                  </v:textbox>
                </v:shape>
                <v:shape id="Text Box 26" o:spid="_x0000_s1046" type="#_x0000_t202" style="position:absolute;left:27226;top:410;width:4070;height:35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" filled="f" stroked="f" strokeweight=".5pt">
                  <v:textbox>
                    <w:txbxContent>
                      <w:p w14:paraId="41644495" w14:textId="77777777" w:rsidR="008820D8" w:rsidRPr="00B67F20" w:rsidRDefault="008820D8" w:rsidP="00A332D7">
                        <w:pPr>
                          <w:rPr>
                            <w:rFonts w:ascii="Times New Roman" w:hAnsi="Times New Roman" w:cs="Times New Roman"/>
                            <w:color w:val="FFFFFF" w:themeColor="background1"/>
                            <w:lang w:val="haw-US"/>
                          </w:rPr>
                        </w:pPr>
                        <w:r>
                          <w:rPr>
                            <w:rFonts w:ascii="Times New Roman" w:hAnsi="Times New Roman" w:cs="Times New Roman"/>
                            <w:color w:val="FFFFFF" w:themeColor="background1"/>
                            <w:lang w:val="haw-US"/>
                          </w:rPr>
                          <w:t>b</w:t>
                        </w:r>
                        <w:r w:rsidRPr="00B67F20">
                          <w:rPr>
                            <w:rFonts w:ascii="Times New Roman" w:hAnsi="Times New Roman" w:cs="Times New Roman"/>
                            <w:color w:val="FFFFFF" w:themeColor="background1"/>
                            <w:lang w:val="haw-US"/>
                          </w:rPr>
                          <w:t>.</w:t>
                        </w:r>
                      </w:p>
                    </w:txbxContent>
                  </v:textbox>
                </v:shape>
                <v:shape id="Text Box 27" o:spid="_x0000_s1047" type="#_x0000_t202" style="position:absolute;top:22089;width:3263;height:35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" filled="f" stroked="f" strokeweight=".5pt">
                  <v:textbox>
                    <w:txbxContent>
                      <w:p w14:paraId="46E5B7AD" w14:textId="77777777" w:rsidR="008820D8" w:rsidRPr="00B67F20" w:rsidRDefault="008820D8" w:rsidP="00A332D7">
                        <w:pPr>
                          <w:rPr>
                            <w:rFonts w:ascii="Times New Roman" w:hAnsi="Times New Roman" w:cs="Times New Roman"/>
                            <w:color w:val="FFFFFF" w:themeColor="background1"/>
                            <w:lang w:val="haw-US"/>
                          </w:rPr>
                        </w:pPr>
                        <w:r>
                          <w:rPr>
                            <w:rFonts w:ascii="Times New Roman" w:hAnsi="Times New Roman" w:cs="Times New Roman"/>
                            <w:color w:val="FFFFFF" w:themeColor="background1"/>
                            <w:lang w:val="haw-US"/>
                          </w:rPr>
                          <w:t>c.</w:t>
                        </w:r>
                      </w:p>
                    </w:txbxContent>
                  </v:textbox>
                </v:shape>
                <v:shape id="Text Box 28" o:spid="_x0000_s1048" type="#_x0000_t202" style="position:absolute;left:26712;top:22089;width:4071;height:35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" filled="f" stroked="f" strokeweight=".5pt">
                  <v:textbox>
                    <w:txbxContent>
                      <w:p w14:paraId="032784FD" w14:textId="77777777" w:rsidR="008820D8" w:rsidRPr="00B67F20" w:rsidRDefault="008820D8" w:rsidP="00A332D7">
                        <w:pPr>
                          <w:rPr>
                            <w:rFonts w:ascii="Times New Roman" w:hAnsi="Times New Roman" w:cs="Times New Roman"/>
                            <w:color w:val="FFFFFF" w:themeColor="background1"/>
                            <w:lang w:val="haw-US"/>
                          </w:rPr>
                        </w:pPr>
                        <w:r>
                          <w:rPr>
                            <w:rFonts w:ascii="Times New Roman" w:hAnsi="Times New Roman" w:cs="Times New Roman"/>
                            <w:color w:val="FFFFFF" w:themeColor="background1"/>
                            <w:lang w:val="haw-US"/>
                          </w:rPr>
                          <w:t>d</w:t>
                        </w:r>
                        <w:r w:rsidRPr="00B67F20">
                          <w:rPr>
                            <w:rFonts w:ascii="Times New Roman" w:hAnsi="Times New Roman" w:cs="Times New Roman"/>
                            <w:color w:val="FFFFFF" w:themeColor="background1"/>
                            <w:lang w:val="haw-US"/>
                          </w:rPr>
                          <w:t>.</w:t>
                        </w:r>
                      </w:p>
                    </w:txbxContent>
                  </v:textbox>
                </v:shape>
              </v:group>
            </w:pict>
          </mc:Fallback>
        </mc:AlternateContent>
      </w:r>
    </w:p>
    <w:p w14:paraId="60F28C3E" w14:textId="77777777" w:rsidR="00A332D7" w:rsidRDefault="00A332D7" w:rsidP="00A332D7">
      <w:pPr>
        <w:jc w:val="center"/>
        <w:rPr>
          <w:rFonts w:ascii="Times New Roman" w:hAnsi="Times New Roman" w:cs="Times New Roman"/>
          <w:lang w:val="haw-US"/>
        </w:rPr>
      </w:pPr>
      <w:r>
        <w:rPr>
          <w:rFonts w:ascii="Times New Roman" w:hAnsi="Times New Roman" w:cs="Times New Roman"/>
          <w:noProof/>
          <w:lang w:val="haw-US"/>
        </w:rPr>
        <w:drawing>
          <wp:inline distT="0" distB="0" distL="0" distR="0" wp14:anchorId="05FD495A" wp14:editId="688D0CD0">
            <wp:extent cx="2663113" cy="1997335"/>
            <wp:effectExtent l="0" t="0" r="4445" b="0"/>
            <wp:docPr id="38" name="Picture 38" descr="A picture containing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b_20_S1_Tip.tif"/>
                    <pic:cNvPicPr/>
                  </pic:nvPicPr>
                  <pic:blipFill>
                    <a:blip r:embed="rId45" cstate="screen">
                      <a:extLst>
                        <a:ext uri="{28A0092B-C50C-407E-A947-70E740481C1C}">
                          <a14:useLocalDpi xmlns:a14="http://schemas.microsoft.com/office/drawing/2010/main"/>
                        </a:ext>
                      </a:extLst>
                    </a:blip>
                    <a:stretch>
                      <a:fillRect/>
                    </a:stretch>
                  </pic:blipFill>
                  <pic:spPr>
                    <a:xfrm>
                      <a:off x="0" y="0"/>
                      <a:ext cx="2683316" cy="2012487"/>
                    </a:xfrm>
                    <a:prstGeom prst="rect">
                      <a:avLst/>
                    </a:prstGeom>
                  </pic:spPr>
                </pic:pic>
              </a:graphicData>
            </a:graphic>
          </wp:inline>
        </w:drawing>
      </w:r>
      <w:r>
        <w:rPr>
          <w:rFonts w:ascii="Times New Roman" w:hAnsi="Times New Roman" w:cs="Times New Roman"/>
          <w:lang w:val="haw-US"/>
        </w:rPr>
        <w:t xml:space="preserve"> </w:t>
      </w:r>
      <w:r>
        <w:rPr>
          <w:rFonts w:ascii="Times New Roman" w:hAnsi="Times New Roman" w:cs="Times New Roman"/>
          <w:noProof/>
          <w:lang w:val="haw-US"/>
        </w:rPr>
        <w:drawing>
          <wp:inline distT="0" distB="0" distL="0" distR="0" wp14:anchorId="027CB383" wp14:editId="063163CE">
            <wp:extent cx="2662690" cy="1997017"/>
            <wp:effectExtent l="0" t="0" r="4445" b="0"/>
            <wp:docPr id="43" name="Picture 43"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mb_20_S2_Tip.tif"/>
                    <pic:cNvPicPr/>
                  </pic:nvPicPr>
                  <pic:blipFill>
                    <a:blip r:embed="rId46" cstate="screen">
                      <a:extLst>
                        <a:ext uri="{28A0092B-C50C-407E-A947-70E740481C1C}">
                          <a14:useLocalDpi xmlns:a14="http://schemas.microsoft.com/office/drawing/2010/main"/>
                        </a:ext>
                      </a:extLst>
                    </a:blip>
                    <a:stretch>
                      <a:fillRect/>
                    </a:stretch>
                  </pic:blipFill>
                  <pic:spPr>
                    <a:xfrm>
                      <a:off x="0" y="0"/>
                      <a:ext cx="2712419" cy="2034314"/>
                    </a:xfrm>
                    <a:prstGeom prst="rect">
                      <a:avLst/>
                    </a:prstGeom>
                  </pic:spPr>
                </pic:pic>
              </a:graphicData>
            </a:graphic>
          </wp:inline>
        </w:drawing>
      </w:r>
    </w:p>
    <w:p w14:paraId="53FB1DBC" w14:textId="77777777" w:rsidR="00A332D7" w:rsidRDefault="00A332D7" w:rsidP="00A332D7">
      <w:pPr>
        <w:jc w:val="center"/>
        <w:rPr>
          <w:rFonts w:ascii="Times New Roman" w:hAnsi="Times New Roman" w:cs="Times New Roman"/>
          <w:lang w:val="haw-US"/>
        </w:rPr>
      </w:pPr>
      <w:r>
        <w:rPr>
          <w:rFonts w:ascii="Times New Roman" w:hAnsi="Times New Roman" w:cs="Times New Roman"/>
          <w:noProof/>
        </w:rPr>
        <w:drawing>
          <wp:inline distT="0" distB="0" distL="0" distR="0" wp14:anchorId="521A39C2" wp14:editId="2FCE79F4">
            <wp:extent cx="2655737" cy="1991801"/>
            <wp:effectExtent l="0" t="0" r="0" b="2540"/>
            <wp:docPr id="45" name="Picture 45" descr="A close up of a n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mb_20_S1_Base.tif"/>
                    <pic:cNvPicPr/>
                  </pic:nvPicPr>
                  <pic:blipFill>
                    <a:blip r:embed="rId47" cstate="screen">
                      <a:extLst>
                        <a:ext uri="{28A0092B-C50C-407E-A947-70E740481C1C}">
                          <a14:useLocalDpi xmlns:a14="http://schemas.microsoft.com/office/drawing/2010/main"/>
                        </a:ext>
                      </a:extLst>
                    </a:blip>
                    <a:stretch>
                      <a:fillRect/>
                    </a:stretch>
                  </pic:blipFill>
                  <pic:spPr>
                    <a:xfrm>
                      <a:off x="0" y="0"/>
                      <a:ext cx="2721858" cy="2041392"/>
                    </a:xfrm>
                    <a:prstGeom prst="rect">
                      <a:avLst/>
                    </a:prstGeom>
                  </pic:spPr>
                </pic:pic>
              </a:graphicData>
            </a:graphic>
          </wp:inline>
        </w:drawing>
      </w:r>
      <w:r>
        <w:rPr>
          <w:rFonts w:ascii="Times New Roman" w:hAnsi="Times New Roman" w:cs="Times New Roman"/>
          <w:lang w:val="haw-US"/>
        </w:rPr>
        <w:t xml:space="preserve"> </w:t>
      </w:r>
      <w:r>
        <w:rPr>
          <w:rFonts w:ascii="Times New Roman" w:hAnsi="Times New Roman" w:cs="Times New Roman"/>
          <w:noProof/>
          <w:lang w:val="haw-US"/>
        </w:rPr>
        <w:drawing>
          <wp:inline distT="0" distB="0" distL="0" distR="0" wp14:anchorId="0AE1E348" wp14:editId="1F294E40">
            <wp:extent cx="2677160" cy="1992614"/>
            <wp:effectExtent l="0" t="0" r="2540" b="1905"/>
            <wp:docPr id="46" name="Picture 46" descr="A picture containing table, in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mb_20_S3_Base.tif"/>
                    <pic:cNvPicPr/>
                  </pic:nvPicPr>
                  <pic:blipFill rotWithShape="1">
                    <a:blip r:embed="rId48" cstate="screen">
                      <a:extLst>
                        <a:ext uri="{28A0092B-C50C-407E-A947-70E740481C1C}">
                          <a14:useLocalDpi xmlns:a14="http://schemas.microsoft.com/office/drawing/2010/main"/>
                        </a:ext>
                      </a:extLst>
                    </a:blip>
                    <a:srcRect r="-14"/>
                    <a:stretch/>
                  </pic:blipFill>
                  <pic:spPr bwMode="auto">
                    <a:xfrm>
                      <a:off x="0" y="0"/>
                      <a:ext cx="2677160" cy="1992614"/>
                    </a:xfrm>
                    <a:prstGeom prst="rect">
                      <a:avLst/>
                    </a:prstGeom>
                    <a:ln>
                      <a:noFill/>
                    </a:ln>
                    <a:extLst>
                      <a:ext uri="{53640926-AAD7-44D8-BBD7-CCE9431645EC}">
                        <a14:shadowObscured xmlns:a14="http://schemas.microsoft.com/office/drawing/2010/main"/>
                      </a:ext>
                    </a:extLst>
                  </pic:spPr>
                </pic:pic>
              </a:graphicData>
            </a:graphic>
          </wp:inline>
        </w:drawing>
      </w:r>
    </w:p>
    <w:p w14:paraId="63B08EC2" w14:textId="77777777" w:rsidR="00A332D7" w:rsidRDefault="00A332D7" w:rsidP="00A332D7">
      <w:pPr>
        <w:rPr>
          <w:rFonts w:ascii="Times New Roman" w:hAnsi="Times New Roman" w:cs="Times New Roman"/>
          <w:lang w:val="haw-US"/>
        </w:rPr>
      </w:pPr>
    </w:p>
    <w:p w14:paraId="0761A409" w14:textId="77777777" w:rsidR="00A332D7" w:rsidRPr="00DB6F31" w:rsidRDefault="00A332D7" w:rsidP="00A332D7">
      <w:pPr>
        <w:rPr>
          <w:rFonts w:ascii="Times New Roman" w:hAnsi="Times New Roman" w:cs="Times New Roman"/>
          <w:lang w:val="haw-US"/>
        </w:rPr>
      </w:pPr>
      <w:r w:rsidRPr="00F93C4C">
        <w:rPr>
          <w:rFonts w:ascii="Times New Roman" w:hAnsi="Times New Roman" w:cs="Times New Roman"/>
          <w:b/>
          <w:bCs/>
          <w:lang w:val="haw-US"/>
        </w:rPr>
        <w:t>Figure 4.</w:t>
      </w:r>
      <w:r>
        <w:rPr>
          <w:rFonts w:ascii="Times New Roman" w:hAnsi="Times New Roman" w:cs="Times New Roman"/>
          <w:b/>
          <w:bCs/>
          <w:lang w:val="haw-US"/>
        </w:rPr>
        <w:t>1</w:t>
      </w:r>
      <w:r w:rsidRPr="00F93C4C">
        <w:rPr>
          <w:rFonts w:ascii="Times New Roman" w:hAnsi="Times New Roman" w:cs="Times New Roman"/>
          <w:b/>
          <w:bCs/>
          <w:lang w:val="haw-US"/>
        </w:rPr>
        <w:t>.</w:t>
      </w:r>
      <w:r>
        <w:rPr>
          <w:rFonts w:ascii="Times New Roman" w:hAnsi="Times New Roman" w:cs="Times New Roman"/>
          <w:lang w:val="haw-US"/>
        </w:rPr>
        <w:t xml:space="preserve"> Examples of spine cross-sections of the tips of spines (a,b) and bases (c,d). Each tip/base pair (a/c and b/d) are from the same spine and both spines are from same urchin in a control treatment.</w:t>
      </w:r>
    </w:p>
    <w:p w14:paraId="47DEB4E7" w14:textId="77777777" w:rsidR="00A332D7" w:rsidRDefault="00A332D7" w:rsidP="00A332D7">
      <w:pPr>
        <w:rPr>
          <w:rFonts w:ascii="Times New Roman" w:hAnsi="Times New Roman" w:cs="Times New Roman"/>
        </w:rPr>
      </w:pPr>
      <w:r>
        <w:rPr>
          <w:rFonts w:ascii="Times New Roman" w:hAnsi="Times New Roman" w:cs="Times New Roman"/>
        </w:rPr>
        <w:tab/>
      </w:r>
    </w:p>
    <w:p w14:paraId="45CECE45" w14:textId="6384B039" w:rsidR="00A332D7" w:rsidRDefault="00A332D7" w:rsidP="00A332D7">
      <w:pPr>
        <w:spacing w:line="480" w:lineRule="auto"/>
        <w:rPr>
          <w:rFonts w:ascii="Times New Roman" w:hAnsi="Times New Roman" w:cs="Times New Roman"/>
          <w:lang w:val="haw-US"/>
        </w:rPr>
      </w:pPr>
      <w:r>
        <w:rPr>
          <w:rFonts w:ascii="Times New Roman" w:hAnsi="Times New Roman" w:cs="Times New Roman"/>
          <w:noProof/>
        </w:rPr>
        <w:lastRenderedPageBreak/>
        <mc:AlternateContent>
          <mc:Choice Requires="wpg">
            <w:drawing>
              <wp:anchor distT="0" distB="0" distL="114300" distR="114300" simplePos="0" relativeHeight="251665408" behindDoc="0" locked="0" layoutInCell="1" allowOverlap="1" wp14:anchorId="1B8CC3C5" wp14:editId="0EABA11B">
                <wp:simplePos x="0" y="0"/>
                <wp:positionH relativeFrom="column">
                  <wp:posOffset>3519805</wp:posOffset>
                </wp:positionH>
                <wp:positionV relativeFrom="paragraph">
                  <wp:posOffset>48895</wp:posOffset>
                </wp:positionV>
                <wp:extent cx="2310130" cy="2959100"/>
                <wp:effectExtent l="0" t="0" r="1270" b="0"/>
                <wp:wrapSquare wrapText="bothSides"/>
                <wp:docPr id="29" name="Group 29"/>
                <wp:cNvGraphicFramePr/>
                <a:graphic xmlns:a="http://schemas.openxmlformats.org/drawingml/2006/main">
                  <a:graphicData uri="http://schemas.microsoft.com/office/word/2010/wordprocessingGroup">
                    <wpg:wgp>
                      <wpg:cNvGrpSpPr/>
                      <wpg:grpSpPr>
                        <a:xfrm>
                          <a:off x="0" y="0"/>
                          <a:ext cx="2310130" cy="2959100"/>
                          <a:chOff x="-242141" y="-69865"/>
                          <a:chExt cx="2311784" cy="2542585"/>
                        </a:xfrm>
                      </wpg:grpSpPr>
                      <pic:pic xmlns:pic="http://schemas.openxmlformats.org/drawingml/2006/picture">
                        <pic:nvPicPr>
                          <pic:cNvPr id="30" name="Picture 30" descr="A picture containing photo&#10;&#10;Description automatically generated"/>
                          <pic:cNvPicPr>
                            <a:picLocks noChangeAspect="1"/>
                          </pic:cNvPicPr>
                        </pic:nvPicPr>
                        <pic:blipFill>
                          <a:blip r:embed="rId49">
                            <a:extLst>
                              <a:ext uri="{28A0092B-C50C-407E-A947-70E740481C1C}">
                                <a14:useLocalDpi xmlns:a14="http://schemas.microsoft.com/office/drawing/2010/main"/>
                              </a:ext>
                            </a:extLst>
                          </a:blip>
                          <a:stretch>
                            <a:fillRect/>
                          </a:stretch>
                        </pic:blipFill>
                        <pic:spPr>
                          <a:xfrm>
                            <a:off x="-148922" y="-69865"/>
                            <a:ext cx="2218565" cy="1994931"/>
                          </a:xfrm>
                          <a:prstGeom prst="rect">
                            <a:avLst/>
                          </a:prstGeom>
                        </pic:spPr>
                      </pic:pic>
                      <wps:wsp>
                        <wps:cNvPr id="31" name="Text Box 31"/>
                        <wps:cNvSpPr txBox="1"/>
                        <wps:spPr>
                          <a:xfrm>
                            <a:off x="-242141" y="1924665"/>
                            <a:ext cx="2311518" cy="548055"/>
                          </a:xfrm>
                          <a:prstGeom prst="rect">
                            <a:avLst/>
                          </a:prstGeom>
                          <a:noFill/>
                          <a:ln w="6350">
                            <a:noFill/>
                          </a:ln>
                        </wps:spPr>
                        <wps:txbx>
                          <w:txbxContent>
                            <w:p w14:paraId="1FD4B0D6" w14:textId="001648F1" w:rsidR="008820D8" w:rsidRPr="000E7A2F" w:rsidRDefault="008820D8" w:rsidP="00A332D7">
                              <w:pPr>
                                <w:rPr>
                                  <w:rFonts w:ascii="Times New Roman" w:hAnsi="Times New Roman" w:cs="Times New Roman"/>
                                  <w:lang w:val="haw-US"/>
                                </w:rPr>
                              </w:pPr>
                              <w:r w:rsidRPr="000E7A2F">
                                <w:rPr>
                                  <w:rFonts w:ascii="Times New Roman" w:hAnsi="Times New Roman" w:cs="Times New Roman"/>
                                  <w:b/>
                                  <w:bCs/>
                                  <w:lang w:val="haw-US"/>
                                </w:rPr>
                                <w:t>Figure 4.2</w:t>
                              </w:r>
                              <w:r>
                                <w:rPr>
                                  <w:rFonts w:ascii="Times New Roman" w:hAnsi="Times New Roman" w:cs="Times New Roman"/>
                                  <w:lang w:val="haw-US"/>
                                </w:rPr>
                                <w:t>. Initial growth of internal zone “microspines”. (</w:t>
                              </w:r>
                              <w:r>
                                <w:rPr>
                                  <w:rFonts w:ascii="Times New Roman" w:hAnsi="Times New Roman" w:cs="Times New Roman"/>
                                </w:rPr>
                                <w:t>reproduced</w:t>
                              </w:r>
                              <w:r>
                                <w:rPr>
                                  <w:rFonts w:ascii="Times New Roman" w:hAnsi="Times New Roman" w:cs="Times New Roman"/>
                                  <w:lang w:val="haw-US"/>
                                </w:rPr>
                                <w:t xml:space="preserve"> from </w:t>
                              </w:r>
                              <w:r w:rsidRPr="00457869">
                                <w:rPr>
                                  <w:rFonts w:ascii="Times New Roman" w:hAnsi="Times New Roman" w:cs="Times New Roman"/>
                                  <w:noProof/>
                                  <w:lang w:val="haw-US"/>
                                </w:rPr>
                                <w:t>Dubois, 2014a</w:t>
                              </w:r>
                              <w:r>
                                <w:rPr>
                                  <w:rFonts w:ascii="Times New Roman" w:hAnsi="Times New Roman" w:cs="Times New Roman"/>
                                  <w:noProof/>
                                  <w:lang w:val="haw-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8CC3C5" id="Group 29" o:spid="_x0000_s1049" style="position:absolute;margin-left:277.15pt;margin-top:3.85pt;width:181.9pt;height:233pt;z-index:251665408;mso-width-relative:margin;mso-height-relative:margin" coordorigin="-2421,-698" coordsize="23117,254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">
                <v:shape id="Picture 30" o:spid="_x0000_s1050" type="#_x0000_t75" alt="A picture containing photo&#10;&#10;Description automatically generated" style="position:absolute;left:-1489;top:-698;width:22185;height:199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">
                  <v:imagedata r:id="rId50" o:title="A picture containing photo&#10;&#10;Description automatically generated"/>
                </v:shape>
                <v:shape id="Text Box 31" o:spid="_x0000_s1051" type="#_x0000_t202" style="position:absolute;left:-2421;top:19246;width:23114;height:54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" filled="f" stroked="f" strokeweight=".5pt">
                  <v:textbox>
                    <w:txbxContent>
                      <w:p w14:paraId="1FD4B0D6" w14:textId="001648F1" w:rsidR="008820D8" w:rsidRPr="000E7A2F" w:rsidRDefault="008820D8" w:rsidP="00A332D7">
                        <w:pPr>
                          <w:rPr>
                            <w:rFonts w:ascii="Times New Roman" w:hAnsi="Times New Roman" w:cs="Times New Roman"/>
                            <w:lang w:val="haw-US"/>
                          </w:rPr>
                        </w:pPr>
                        <w:r w:rsidRPr="000E7A2F">
                          <w:rPr>
                            <w:rFonts w:ascii="Times New Roman" w:hAnsi="Times New Roman" w:cs="Times New Roman"/>
                            <w:b/>
                            <w:bCs/>
                            <w:lang w:val="haw-US"/>
                          </w:rPr>
                          <w:t>Figure 4.2</w:t>
                        </w:r>
                        <w:r>
                          <w:rPr>
                            <w:rFonts w:ascii="Times New Roman" w:hAnsi="Times New Roman" w:cs="Times New Roman"/>
                            <w:lang w:val="haw-US"/>
                          </w:rPr>
                          <w:t>. Initial growth of internal zone “microspines”. (</w:t>
                        </w:r>
                        <w:r>
                          <w:rPr>
                            <w:rFonts w:ascii="Times New Roman" w:hAnsi="Times New Roman" w:cs="Times New Roman"/>
                          </w:rPr>
                          <w:t>reproduced</w:t>
                        </w:r>
                        <w:r>
                          <w:rPr>
                            <w:rFonts w:ascii="Times New Roman" w:hAnsi="Times New Roman" w:cs="Times New Roman"/>
                            <w:lang w:val="haw-US"/>
                          </w:rPr>
                          <w:t xml:space="preserve"> from </w:t>
                        </w:r>
                        <w:r w:rsidRPr="00457869">
                          <w:rPr>
                            <w:rFonts w:ascii="Times New Roman" w:hAnsi="Times New Roman" w:cs="Times New Roman"/>
                            <w:noProof/>
                            <w:lang w:val="haw-US"/>
                          </w:rPr>
                          <w:t>Dubois, 2014a</w:t>
                        </w:r>
                        <w:r>
                          <w:rPr>
                            <w:rFonts w:ascii="Times New Roman" w:hAnsi="Times New Roman" w:cs="Times New Roman"/>
                            <w:noProof/>
                            <w:lang w:val="haw-US"/>
                          </w:rPr>
                          <w:t>)</w:t>
                        </w:r>
                      </w:p>
                    </w:txbxContent>
                  </v:textbox>
                </v:shape>
                <w10:wrap type="square"/>
              </v:group>
            </w:pict>
          </mc:Fallback>
        </mc:AlternateContent>
      </w:r>
      <w:r>
        <w:rPr>
          <w:rFonts w:ascii="Times New Roman" w:hAnsi="Times New Roman" w:cs="Times New Roman"/>
        </w:rPr>
        <w:tab/>
        <w:t xml:space="preserve">The exact processes of spine calcification and regeneration in echinoderms is </w:t>
      </w:r>
      <w:r>
        <w:rPr>
          <w:rFonts w:ascii="Times New Roman" w:hAnsi="Times New Roman" w:cs="Times New Roman"/>
          <w:lang w:val="haw-US"/>
        </w:rPr>
        <w:t xml:space="preserve">complex and </w:t>
      </w:r>
      <w:r>
        <w:rPr>
          <w:rFonts w:ascii="Times New Roman" w:hAnsi="Times New Roman" w:cs="Times New Roman"/>
        </w:rPr>
        <w:t>not fully understood</w:t>
      </w:r>
      <w:r w:rsidR="00ED0354">
        <w:rPr>
          <w:rFonts w:ascii="Times New Roman" w:hAnsi="Times New Roman" w:cs="Times New Roman"/>
          <w:lang w:val="haw-US"/>
        </w:rPr>
        <w:t xml:space="preserve">. </w:t>
      </w:r>
      <w:r>
        <w:rPr>
          <w:rFonts w:ascii="Times New Roman" w:hAnsi="Times New Roman" w:cs="Times New Roman"/>
        </w:rPr>
        <w:t xml:space="preserve">The calcite in adult sea urchin forms </w:t>
      </w:r>
      <w:r>
        <w:rPr>
          <w:rFonts w:ascii="Times New Roman" w:hAnsi="Times New Roman" w:cs="Times New Roman"/>
          <w:lang w:val="haw-US"/>
        </w:rPr>
        <w:t>via</w:t>
      </w:r>
      <w:r>
        <w:rPr>
          <w:rFonts w:ascii="Times New Roman" w:hAnsi="Times New Roman" w:cs="Times New Roman"/>
        </w:rPr>
        <w:t xml:space="preserve"> an Amorphous Calcium Carbonate (ACC) phase, in which vesicles of ACC are delivered to the site of </w:t>
      </w:r>
      <w:r>
        <w:rPr>
          <w:rFonts w:ascii="Times New Roman" w:hAnsi="Times New Roman" w:cs="Times New Roman"/>
          <w:lang w:val="haw-US"/>
        </w:rPr>
        <w:t>calcification</w:t>
      </w:r>
      <w:r>
        <w:rPr>
          <w:rFonts w:ascii="Times New Roman" w:hAnsi="Times New Roman" w:cs="Times New Roman"/>
        </w:rPr>
        <w:t xml:space="preserve"> and eventually transform </w:t>
      </w:r>
      <w:r>
        <w:rPr>
          <w:rFonts w:ascii="Times New Roman" w:hAnsi="Times New Roman" w:cs="Times New Roman"/>
          <w:lang w:val="haw-US"/>
        </w:rPr>
        <w:t xml:space="preserve">to the </w:t>
      </w:r>
      <w:r>
        <w:rPr>
          <w:rFonts w:ascii="Times New Roman" w:hAnsi="Times New Roman" w:cs="Times New Roman"/>
        </w:rPr>
        <w:t xml:space="preserve">single crystalline </w:t>
      </w:r>
      <w:r w:rsidR="001A0A5A">
        <w:rPr>
          <w:rFonts w:ascii="Times New Roman" w:hAnsi="Times New Roman" w:cs="Times New Roman"/>
        </w:rPr>
        <w:t xml:space="preserve">calcite </w:t>
      </w:r>
      <w:r>
        <w:rPr>
          <w:rFonts w:ascii="Times New Roman" w:hAnsi="Times New Roman" w:cs="Times New Roman"/>
        </w:rPr>
        <w:t xml:space="preserve">structure </w:t>
      </w:r>
      <w:r>
        <w:rPr>
          <w:rFonts w:ascii="Times New Roman" w:hAnsi="Times New Roman" w:cs="Times New Roman"/>
          <w:lang w:val="haw-US"/>
        </w:rPr>
        <w:t>that make up</w:t>
      </w:r>
      <w:r>
        <w:rPr>
          <w:rFonts w:ascii="Times New Roman" w:hAnsi="Times New Roman" w:cs="Times New Roman"/>
        </w:rPr>
        <w:t xml:space="preserve"> the</w:t>
      </w:r>
      <w:r>
        <w:rPr>
          <w:rFonts w:ascii="Times New Roman" w:hAnsi="Times New Roman" w:cs="Times New Roman"/>
          <w:lang w:val="haw-US"/>
        </w:rPr>
        <w:t>ir</w:t>
      </w:r>
      <w:r>
        <w:rPr>
          <w:rFonts w:ascii="Times New Roman" w:hAnsi="Times New Roman" w:cs="Times New Roman"/>
        </w:rPr>
        <w:t xml:space="preserve"> high magnesium</w:t>
      </w:r>
      <w:r>
        <w:rPr>
          <w:rFonts w:ascii="Times New Roman" w:hAnsi="Times New Roman" w:cs="Times New Roman"/>
          <w:lang w:val="haw-US"/>
        </w:rPr>
        <w:t xml:space="preserve"> skeletons </w:t>
      </w:r>
      <w:r>
        <w:rPr>
          <w:rFonts w:ascii="Times New Roman" w:hAnsi="Times New Roman" w:cs="Times New Roman"/>
          <w:lang w:val="haw-US"/>
        </w:rPr>
        <w:fldChar w:fldCharType="begin" w:fldLock="1"/>
      </w:r>
      <w:r w:rsidR="008F3946">
        <w:rPr>
          <w:rFonts w:ascii="Times New Roman" w:hAnsi="Times New Roman" w:cs="Times New Roman"/>
          <w:lang w:val="haw-US"/>
        </w:rPr>
        <w:instrText>ADDIN CSL_CITATION {"citationItems":[{"id":"ITEM-1","itemData":{"author":[{"dropping-particle":"","family":"Politi","given":"Yael","non-dropping-particle":"","parse-names":false,"suffix":""},{"dropping-particle":"","family":"Arad","given":"Talmon","non-dropping-particle":"","parse-names":false,"suffix":""},{"dropping-particle":"","family":"Klein","given":"Eugenia","non-dropping-particle":"","parse-names":false,"suffix":""},{"dropping-particle":"","family":"And","given":"Steve Weiner","non-dropping-particle":"","parse-names":false,"suffix":""},{"dropping-particle":"","family":"Lia","given":"Addadi","non-dropping-particle":"","parse-names":false,"suffix":""}],"container-title":"Science","id":"ITEM-1","issue":"5699","issued":{"date-parts":[["2004"]]},"page":"1161-1164","title":"Sea Urchin Spine Calcite Forms via a Transient Amorphous Calcium Carbonate","type":"article-journal","volume":"306"},"uris":["http://www.mendeley.com/documents/?uuid=0dbdeda2-a389-4092-8d01-b42309b5fe2b"]},{"id":"ITEM-2","itemData":{"DOI":"10.1086/BBLv226n3p223","ISBN":"1939-8697 (Electronic)$\\$r0006-3185 (Linking)","ISSN":"00063185","PMID":"25070867","abstract":"Available evidence on the impact of acidification and its interaction with warming on the skeleton of postmetamorphic (juvenile and adult) echinoderms is reviewed. Data are available on sea urchins, starfish, and brittle stars in 33 studies. Skeleton growth of juveniles of all sea urchin species studied so far is affected from pH 7.8 to 7.6 in seawater, values that are expected to be reached during the 21st century. Growth in adult sea urchins (six species studied) is apparently only marginally affected at seawater pH relevant to this century. The interacting effect of temperature differed according to studies. Juvenile starfish as well as adults seem to be either not impacted or even boosted by acidification. Brittle stars show moderate effects at pH below or equal to 7.4. Dissolution of the body wall skeleton is unlikely to be a major threat to sea urchins. Spines, however, due to their exposed position, are more prone to this threat, but their regeneration abilities can probably ensure their maintenance, although this could have an energetic cost and induce changes in resource allocation. No information is available on skeleton dissolution in starfish, and the situation in brittle stars needs further assessment. Very preliminary evidence indicates that mechanical properties in sea urchins could be affected. So, although the impact of ocean acidification on the skeleton of echinoderms has been considered as a major threat from the first studies, we need a better understanding of the induced changes, in particular the functional consequences of growth modifications and dissolution related to mechanical properties. It is suggested to focus studies on these aspects.","author":[{"dropping-particle":"","family":"Dubois","given":"Philippe","non-dropping-particle":"","parse-names":false,"suffix":""}],"container-title":"Biological Bulletin","id":"ITEM-2","issue":"3","issued":{"date-parts":[["2014"]]},"note":"Available evidence on the impact of acidifica- tion and its interaction with warming on the skeleton of postmetamorphic (juvenile and adult) echinoderms is re- viewed.","title":"The skeleton of postmetamorphic echinoderms in a changing world","type":"article-journal","volume":"226"},"uris":["http://www.mendeley.com/documents/?uuid=8c624d16-8c7c-47e4-97e2-0055acc8ba59"]}],"mendeley":{"formattedCitation":"(Dubois, 2014b; Politi et al., 2004)","manualFormatting":"(Dubois, 2014a; Politi et al., 2004)","plainTextFormattedCitation":"(Dubois, 2014b; Politi et al., 2004)","previouslyFormattedCitation":"(Dubois, 2014b; Politi et al., 2004)"},"properties":{"noteIndex":0},"schema":"https://github.com/citation-style-language/schema/raw/master/csl-citation.json"}</w:instrText>
      </w:r>
      <w:r>
        <w:rPr>
          <w:rFonts w:ascii="Times New Roman" w:hAnsi="Times New Roman" w:cs="Times New Roman"/>
          <w:lang w:val="haw-US"/>
        </w:rPr>
        <w:fldChar w:fldCharType="separate"/>
      </w:r>
      <w:r w:rsidRPr="00457869">
        <w:rPr>
          <w:rFonts w:ascii="Times New Roman" w:hAnsi="Times New Roman" w:cs="Times New Roman"/>
          <w:noProof/>
          <w:lang w:val="haw-US"/>
        </w:rPr>
        <w:t>(Dubois, 2014a; Politi</w:t>
      </w:r>
      <w:r>
        <w:rPr>
          <w:rFonts w:ascii="Times New Roman" w:hAnsi="Times New Roman" w:cs="Times New Roman"/>
          <w:noProof/>
          <w:lang w:val="haw-US"/>
        </w:rPr>
        <w:t xml:space="preserve"> et al.</w:t>
      </w:r>
      <w:r w:rsidRPr="00457869">
        <w:rPr>
          <w:rFonts w:ascii="Times New Roman" w:hAnsi="Times New Roman" w:cs="Times New Roman"/>
          <w:noProof/>
          <w:lang w:val="haw-US"/>
        </w:rPr>
        <w:t>, 2004)</w:t>
      </w:r>
      <w:r>
        <w:rPr>
          <w:rFonts w:ascii="Times New Roman" w:hAnsi="Times New Roman" w:cs="Times New Roman"/>
          <w:lang w:val="haw-US"/>
        </w:rPr>
        <w:fldChar w:fldCharType="end"/>
      </w:r>
      <w:r>
        <w:rPr>
          <w:rFonts w:ascii="Times New Roman" w:hAnsi="Times New Roman" w:cs="Times New Roman"/>
          <w:lang w:val="haw-US"/>
        </w:rPr>
        <w:t xml:space="preserve">. </w:t>
      </w:r>
      <w:r>
        <w:rPr>
          <w:rFonts w:ascii="Times New Roman" w:hAnsi="Times New Roman" w:cs="Times New Roman"/>
        </w:rPr>
        <w:fldChar w:fldCharType="begin" w:fldLock="1"/>
      </w:r>
      <w:r>
        <w:rPr>
          <w:rFonts w:ascii="Times New Roman" w:hAnsi="Times New Roman" w:cs="Times New Roman"/>
        </w:rPr>
        <w:instrText>ADDIN CSL_CITATION {"citationItems":[{"id":"ITEM-1","itemData":{"DOI":"10.1002/jmor.1051340105","ISSN":"10974687","abstract":"Growth of the skeleton of regenerating spines of the sea urchin, Strongylocentrotus purpuratus, was studied with the light and scanning electron microscopes during the formation of a growth ring or cycle. Growth was initiated about three days after fracture and was linear between 5 and about 40 days after fracture, with a mean rate of 0.16 mm/day. There‐after, a decline in growth rate was observed, being attributed to abrasion. The new skeleton first appeared as minute, conical „micro‐spines” on the fractured surface of the spine shaft initiating regeneration of the inner zone of meshwork. Subsequent growth of micro‐spines of both the developing inner zone of meshwork, and an outer zone of radiating wedges, formed a conical fenestrated skeleton on the fractured surface of the shaft. Further deposition of micro‐spines along the shaft, initially at the level of fracture, formed meshwork which gradually became solidified externally resulting in a new cycle about 60 days after fracture. In contrast, a new cycle was initiated at the milled ring in non‐fractured spines during total regeneration on bare tubercles, demonstrating that growth of spines also takes place in the absence of fracture. Experiments conducted in vitro demonstrate that spine regeneration is not a polar phenomenon. Copyright © 1971 Wiley‐Liss, Inc.","author":[{"dropping-particle":"","family":"Heatfield","given":"Barry M.","non-dropping-particle":"","parse-names":false,"suffix":""}],"container-title":"Journal of Morphology","id":"ITEM-1","issue":"1","issued":{"date-parts":[["1971"]]},"page":"57-89","title":"Growth of the calcareous skeleton during regeneration of spines of the sea urchin, strongylocentrotus purpuratus (stimpson): A light and scanning electron microscopic study","type":"article-journal","volume":"134"},"uris":["http://www.mendeley.com/documents/?uuid=d0a41006-6b33-46d0-a15f-36a45028e34e"]}],"mendeley":{"formattedCitation":"(Heatfield, 1971)","manualFormatting":"Heatfield (1971)","plainTextFormattedCitation":"(Heatfield, 1971)","previouslyFormattedCitation":"(Heatfield, 1971)"},"properties":{"noteIndex":0},"schema":"https://github.com/citation-style-language/schema/raw/master/csl-citation.json"}</w:instrText>
      </w:r>
      <w:r>
        <w:rPr>
          <w:rFonts w:ascii="Times New Roman" w:hAnsi="Times New Roman" w:cs="Times New Roman"/>
        </w:rPr>
        <w:fldChar w:fldCharType="separate"/>
      </w:r>
      <w:r w:rsidRPr="00890B4D">
        <w:rPr>
          <w:rFonts w:ascii="Times New Roman" w:hAnsi="Times New Roman" w:cs="Times New Roman"/>
          <w:noProof/>
        </w:rPr>
        <w:t>Heatfield</w:t>
      </w:r>
      <w:r>
        <w:rPr>
          <w:rFonts w:ascii="Times New Roman" w:hAnsi="Times New Roman" w:cs="Times New Roman"/>
          <w:noProof/>
          <w:lang w:val="haw-US"/>
        </w:rPr>
        <w:t xml:space="preserve"> (</w:t>
      </w:r>
      <w:r w:rsidRPr="00890B4D">
        <w:rPr>
          <w:rFonts w:ascii="Times New Roman" w:hAnsi="Times New Roman" w:cs="Times New Roman"/>
          <w:noProof/>
        </w:rPr>
        <w:t>1971)</w:t>
      </w:r>
      <w:r>
        <w:rPr>
          <w:rFonts w:ascii="Times New Roman" w:hAnsi="Times New Roman" w:cs="Times New Roman"/>
        </w:rPr>
        <w:fldChar w:fldCharType="end"/>
      </w:r>
      <w:r>
        <w:rPr>
          <w:rFonts w:ascii="Times New Roman" w:hAnsi="Times New Roman" w:cs="Times New Roman"/>
          <w:lang w:val="haw-US"/>
        </w:rPr>
        <w:t xml:space="preserve"> summarized the regeneration process of spines of the urchin </w:t>
      </w:r>
      <w:r w:rsidRPr="00890B4D">
        <w:rPr>
          <w:rFonts w:ascii="Times New Roman" w:hAnsi="Times New Roman" w:cs="Times New Roman"/>
          <w:i/>
          <w:iCs/>
          <w:lang w:val="haw-US"/>
        </w:rPr>
        <w:t>Strongylocentrotus purpuratus</w:t>
      </w:r>
      <w:r>
        <w:rPr>
          <w:rFonts w:ascii="Times New Roman" w:hAnsi="Times New Roman" w:cs="Times New Roman"/>
          <w:i/>
          <w:iCs/>
          <w:lang w:val="haw-US"/>
        </w:rPr>
        <w:t xml:space="preserve"> </w:t>
      </w:r>
      <w:r>
        <w:rPr>
          <w:rFonts w:ascii="Times New Roman" w:hAnsi="Times New Roman" w:cs="Times New Roman"/>
          <w:lang w:val="haw-US"/>
        </w:rPr>
        <w:t xml:space="preserve">as two processes; 1) longitudinal “microspines” grow from the center of the steroem creating the delicate inner zone (Fig. 4.2) and 2) the lateral growth where these “microspines” bifurcate, fuse, and thicken secondarily, forming the dense outer area. The rate of this process depends largely on species and temperature. In </w:t>
      </w:r>
      <w:r w:rsidRPr="008053B9">
        <w:rPr>
          <w:rFonts w:ascii="Times New Roman" w:hAnsi="Times New Roman" w:cs="Times New Roman"/>
          <w:i/>
          <w:iCs/>
          <w:lang w:val="haw-US"/>
        </w:rPr>
        <w:t>S. purpuratus</w:t>
      </w:r>
      <w:r>
        <w:rPr>
          <w:rFonts w:ascii="Times New Roman" w:hAnsi="Times New Roman" w:cs="Times New Roman"/>
          <w:lang w:val="haw-US"/>
        </w:rPr>
        <w:t xml:space="preserve">, spines grew at a rate of 0.16 mm a day for total regrowth by days </w:t>
      </w:r>
      <w:r w:rsidRPr="006674BF">
        <w:rPr>
          <w:rFonts w:ascii="Times New Roman" w:hAnsi="Times New Roman" w:cs="Times New Roman"/>
          <w:lang w:val="haw-US"/>
        </w:rPr>
        <w:t>40</w:t>
      </w:r>
      <w:r>
        <w:rPr>
          <w:rFonts w:ascii="Times New Roman" w:hAnsi="Times New Roman" w:cs="Times New Roman"/>
          <w:lang w:val="haw-US"/>
        </w:rPr>
        <w:t>-60.</w:t>
      </w:r>
      <w:r w:rsidRPr="008053B9">
        <w:rPr>
          <w:rFonts w:ascii="Times New Roman" w:hAnsi="Times New Roman" w:cs="Times New Roman"/>
          <w:i/>
          <w:iCs/>
          <w:lang w:val="haw-US"/>
        </w:rPr>
        <w:t xml:space="preserve"> </w:t>
      </w:r>
    </w:p>
    <w:p w14:paraId="29CC0A6E" w14:textId="09C2C476" w:rsidR="00A332D7" w:rsidRDefault="00A332D7" w:rsidP="00A332D7">
      <w:pPr>
        <w:spacing w:line="480" w:lineRule="auto"/>
        <w:rPr>
          <w:rFonts w:ascii="Times New Roman" w:hAnsi="Times New Roman" w:cs="Times New Roman"/>
          <w:lang w:val="haw-US"/>
        </w:rPr>
      </w:pPr>
      <w:r>
        <w:rPr>
          <w:rFonts w:ascii="Times New Roman" w:hAnsi="Times New Roman" w:cs="Times New Roman"/>
          <w:lang w:val="haw-US"/>
        </w:rPr>
        <w:tab/>
        <w:t xml:space="preserve">In more recent research, </w:t>
      </w:r>
      <w:r>
        <w:rPr>
          <w:rFonts w:ascii="Times New Roman" w:hAnsi="Times New Roman" w:cs="Times New Roman"/>
        </w:rPr>
        <w:fldChar w:fldCharType="begin" w:fldLock="1"/>
      </w:r>
      <w:r>
        <w:rPr>
          <w:rFonts w:ascii="Times New Roman" w:hAnsi="Times New Roman" w:cs="Times New Roman"/>
        </w:rPr>
        <w:instrText>ADDIN CSL_CITATION {"citationItems":[{"id":"ITEM-1","itemData":{"DOI":"10.1002/jemt.1188","ISSN":"1059910X","abstract":"Morphogenesis of tissues during regeneration of echinoderm spines and pedicellariae is reviewed. Regeneration of the skeleton is rather well documented while that of associated soft tissues is poorly investigated. In particular, little information is available on the early regeneration stages which follow wound healing. From the available information, it is suggested that regeneration of broken spines proceeds through a morphallactic process of which the organizational information, as well as the involved cells, lies in the stump. In contrast, regeneration of removed spines and pedicellariae may depend on an epimorphic process whose organizational information could be located in the mutable connective tissue that joins the appendage to the main body wall. © 2001 Wiley-Liss, Inc.","author":[{"dropping-particle":"","family":"Dubois","given":"Philippe","non-dropping-particle":"","parse-names":false,"suffix":""},{"dropping-particle":"","family":"Ameye","given":"Laurent","non-dropping-particle":"","parse-names":false,"suffix":""}],"container-title":"Microscopy Research and Technique","id":"ITEM-1","issue":"6","issued":{"date-parts":[["2001"]]},"page":"427-437","title":"Regeneration of Spines and Pedicellariae in Echinoderms: A Review","type":"article-journal","volume":"55"},"uris":["http://www.mendeley.com/documents/?uuid=a4cba9be-eaa7-498a-9912-00c8576aadf4"]}],"mendeley":{"formattedCitation":"(Dubois &amp; Ameye, 2001)","manualFormatting":"Dubois &amp; Ameye (2001)","plainTextFormattedCitation":"(Dubois &amp; Ameye, 2001)","previouslyFormattedCitation":"(Dubois &amp; Ameye, 2001)"},"properties":{"noteIndex":0},"schema":"https://github.com/citation-style-language/schema/raw/master/csl-citation.json"}</w:instrText>
      </w:r>
      <w:r>
        <w:rPr>
          <w:rFonts w:ascii="Times New Roman" w:hAnsi="Times New Roman" w:cs="Times New Roman"/>
        </w:rPr>
        <w:fldChar w:fldCharType="separate"/>
      </w:r>
      <w:r w:rsidRPr="00157767">
        <w:rPr>
          <w:rFonts w:ascii="Times New Roman" w:hAnsi="Times New Roman" w:cs="Times New Roman"/>
          <w:noProof/>
        </w:rPr>
        <w:t xml:space="preserve">Dubois &amp; Ameye </w:t>
      </w:r>
      <w:r>
        <w:rPr>
          <w:rFonts w:ascii="Times New Roman" w:hAnsi="Times New Roman" w:cs="Times New Roman"/>
          <w:noProof/>
          <w:lang w:val="haw-US"/>
        </w:rPr>
        <w:t>(</w:t>
      </w:r>
      <w:r w:rsidRPr="00157767">
        <w:rPr>
          <w:rFonts w:ascii="Times New Roman" w:hAnsi="Times New Roman" w:cs="Times New Roman"/>
          <w:noProof/>
        </w:rPr>
        <w:t>2001)</w:t>
      </w:r>
      <w:r>
        <w:rPr>
          <w:rFonts w:ascii="Times New Roman" w:hAnsi="Times New Roman" w:cs="Times New Roman"/>
        </w:rPr>
        <w:fldChar w:fldCharType="end"/>
      </w:r>
      <w:r>
        <w:rPr>
          <w:rFonts w:ascii="Times New Roman" w:hAnsi="Times New Roman" w:cs="Times New Roman"/>
          <w:lang w:val="haw-US"/>
        </w:rPr>
        <w:t xml:space="preserve"> added to this understanding with more detail of the involvement of soft tissue in spine regrowth for </w:t>
      </w:r>
      <w:r w:rsidRPr="001B0091">
        <w:rPr>
          <w:rFonts w:ascii="Times New Roman" w:hAnsi="Times New Roman" w:cs="Times New Roman"/>
          <w:i/>
          <w:iCs/>
          <w:lang w:val="haw-US"/>
        </w:rPr>
        <w:t>S. purpuratus</w:t>
      </w:r>
      <w:r>
        <w:rPr>
          <w:rFonts w:ascii="Times New Roman" w:hAnsi="Times New Roman" w:cs="Times New Roman"/>
          <w:lang w:val="haw-US"/>
        </w:rPr>
        <w:t xml:space="preserve">. For a regenerating spine, it begins with a “wound-healing” phase where the epidermis reforms after 1-2 days and creates a “skeletal-sheath” around the growing tip. Sklerocytes, or skeletogenic cells, are present in this dermis and form the calcification site where the minerals are precipitated. Regeneration from a fracture and complete regrowth of removed spines may differ in </w:t>
      </w:r>
      <w:r w:rsidR="001A0A5A">
        <w:rPr>
          <w:rFonts w:ascii="Times New Roman" w:hAnsi="Times New Roman" w:cs="Times New Roman"/>
        </w:rPr>
        <w:t>the</w:t>
      </w:r>
      <w:r w:rsidR="001A0A5A">
        <w:rPr>
          <w:rFonts w:ascii="Times New Roman" w:hAnsi="Times New Roman" w:cs="Times New Roman"/>
          <w:lang w:val="haw-US"/>
        </w:rPr>
        <w:t xml:space="preserve"> </w:t>
      </w:r>
      <w:r w:rsidR="001A0A5A">
        <w:rPr>
          <w:rFonts w:ascii="Times New Roman" w:hAnsi="Times New Roman" w:cs="Times New Roman"/>
        </w:rPr>
        <w:t xml:space="preserve">location of initial ACC </w:t>
      </w:r>
      <w:r>
        <w:rPr>
          <w:rFonts w:ascii="Times New Roman" w:hAnsi="Times New Roman" w:cs="Times New Roman"/>
          <w:lang w:val="haw-US"/>
        </w:rPr>
        <w:t xml:space="preserve">delivery, with the former having organizational information and involved cells occuring at the site of frature while the latter may be from the mutable connective tissue that attaches the </w:t>
      </w:r>
      <w:r>
        <w:rPr>
          <w:rFonts w:ascii="Times New Roman" w:hAnsi="Times New Roman" w:cs="Times New Roman"/>
          <w:lang w:val="haw-US"/>
        </w:rPr>
        <w:lastRenderedPageBreak/>
        <w:t xml:space="preserve">spine to the tubercle. Despite this, it is thought that regeneration and full regrowth occur in </w:t>
      </w:r>
      <w:r w:rsidR="00916527">
        <w:rPr>
          <w:rFonts w:ascii="Times New Roman" w:hAnsi="Times New Roman" w:cs="Times New Roman"/>
          <w:lang w:val="haw-US"/>
        </w:rPr>
        <w:t xml:space="preserve">a similar </w:t>
      </w:r>
      <w:r>
        <w:rPr>
          <w:rFonts w:ascii="Times New Roman" w:hAnsi="Times New Roman" w:cs="Times New Roman"/>
          <w:lang w:val="haw-US"/>
        </w:rPr>
        <w:t>manner</w:t>
      </w:r>
      <w:r w:rsidR="00E96B06" w:rsidRPr="00E96B06">
        <w:rPr>
          <w:rFonts w:ascii="Times New Roman" w:hAnsi="Times New Roman" w:cs="Times New Roman"/>
          <w:lang w:val="haw-US"/>
        </w:rPr>
        <w:t xml:space="preserve"> </w:t>
      </w:r>
      <w:r w:rsidR="00E96B06">
        <w:rPr>
          <w:rFonts w:ascii="Times New Roman" w:hAnsi="Times New Roman" w:cs="Times New Roman"/>
          <w:lang w:val="haw-US"/>
        </w:rPr>
        <w:fldChar w:fldCharType="begin" w:fldLock="1"/>
      </w:r>
      <w:r w:rsidR="00E96B06">
        <w:rPr>
          <w:rFonts w:ascii="Times New Roman" w:hAnsi="Times New Roman" w:cs="Times New Roman"/>
          <w:lang w:val="haw-US"/>
        </w:rPr>
        <w:instrText>ADDIN CSL_CITATION {"citationItems":[{"id":"ITEM-1","itemData":{"DOI":"10.1002/jemt.1188","ISSN":"1059910X","abstract":"Morphogenesis of tissues during regeneration of echinoderm spines and pedicellariae is reviewed. Regeneration of the skeleton is rather well documented while that of associated soft tissues is poorly investigated. In particular, little information is available on the early regeneration stages which follow wound healing. From the available information, it is suggested that regeneration of broken spines proceeds through a morphallactic process of which the organizational information, as well as the involved cells, lies in the stump. In contrast, regeneration of removed spines and pedicellariae may depend on an epimorphic process whose organizational information could be located in the mutable connective tissue that joins the appendage to the main body wall. © 2001 Wiley-Liss, Inc.","author":[{"dropping-particle":"","family":"Dubois","given":"Philippe","non-dropping-particle":"","parse-names":false,"suffix":""},{"dropping-particle":"","family":"Ameye","given":"Laurent","non-dropping-particle":"","parse-names":false,"suffix":""}],"container-title":"Microscopy Research and Technique","id":"ITEM-1","issue":"6","issued":{"date-parts":[["2001"]]},"page":"427-437","title":"Regeneration of Spines and Pedicellariae in Echinoderms: A Review","type":"article-journal","volume":"55"},"uris":["http://www.mendeley.com/documents/?uuid=a4cba9be-eaa7-498a-9912-00c8576aadf4"]}],"mendeley":{"formattedCitation":"(Dubois &amp; Ameye, 2001)","plainTextFormattedCitation":"(Dubois &amp; Ameye, 2001)","previouslyFormattedCitation":"(Dubois &amp; Ameye, 2001)"},"properties":{"noteIndex":0},"schema":"https://github.com/citation-style-language/schema/raw/master/csl-citation.json"}</w:instrText>
      </w:r>
      <w:r w:rsidR="00E96B06">
        <w:rPr>
          <w:rFonts w:ascii="Times New Roman" w:hAnsi="Times New Roman" w:cs="Times New Roman"/>
          <w:lang w:val="haw-US"/>
        </w:rPr>
        <w:fldChar w:fldCharType="separate"/>
      </w:r>
      <w:r w:rsidR="00E96B06" w:rsidRPr="00CD300C">
        <w:rPr>
          <w:rFonts w:ascii="Times New Roman" w:hAnsi="Times New Roman" w:cs="Times New Roman"/>
          <w:noProof/>
          <w:lang w:val="haw-US"/>
        </w:rPr>
        <w:t>(Dubois &amp; Ameye, 2001)</w:t>
      </w:r>
      <w:r w:rsidR="00E96B06">
        <w:rPr>
          <w:rFonts w:ascii="Times New Roman" w:hAnsi="Times New Roman" w:cs="Times New Roman"/>
          <w:lang w:val="haw-US"/>
        </w:rPr>
        <w:fldChar w:fldCharType="end"/>
      </w:r>
      <w:r>
        <w:rPr>
          <w:rFonts w:ascii="Times New Roman" w:hAnsi="Times New Roman" w:cs="Times New Roman"/>
          <w:lang w:val="haw-US"/>
        </w:rPr>
        <w:t xml:space="preserve">. </w:t>
      </w:r>
    </w:p>
    <w:p w14:paraId="13B8DDE1" w14:textId="570A13EB" w:rsidR="00A332D7" w:rsidRPr="00F44A36" w:rsidRDefault="00A332D7" w:rsidP="00A332D7">
      <w:pPr>
        <w:spacing w:line="480" w:lineRule="auto"/>
        <w:rPr>
          <w:rFonts w:ascii="Times New Roman" w:hAnsi="Times New Roman" w:cs="Times New Roman"/>
          <w:lang w:val="haw-US"/>
        </w:rPr>
      </w:pPr>
      <w:r>
        <w:rPr>
          <w:rFonts w:ascii="Times New Roman" w:hAnsi="Times New Roman" w:cs="Times New Roman"/>
          <w:lang w:val="haw-US"/>
        </w:rPr>
        <w:tab/>
        <w:t xml:space="preserve">The dissolved inorganic carbon needed at the calcification site does not appear directly in the form of calcium carbonate, </w:t>
      </w:r>
      <w:r w:rsidR="001A0A5A">
        <w:rPr>
          <w:rFonts w:ascii="Times New Roman" w:hAnsi="Times New Roman" w:cs="Times New Roman"/>
        </w:rPr>
        <w:t xml:space="preserve">but </w:t>
      </w:r>
      <w:r>
        <w:rPr>
          <w:rFonts w:ascii="Times New Roman" w:hAnsi="Times New Roman" w:cs="Times New Roman"/>
          <w:lang w:val="haw-US"/>
        </w:rPr>
        <w:t>rather crosses the biological membranes of urchins as CO</w:t>
      </w:r>
      <w:r>
        <w:rPr>
          <w:rFonts w:ascii="Times New Roman" w:hAnsi="Times New Roman" w:cs="Times New Roman"/>
          <w:vertAlign w:val="subscript"/>
          <w:lang w:val="haw-US"/>
        </w:rPr>
        <w:t>2</w:t>
      </w:r>
      <w:r>
        <w:rPr>
          <w:rFonts w:ascii="Times New Roman" w:hAnsi="Times New Roman" w:cs="Times New Roman"/>
          <w:lang w:val="haw-US"/>
        </w:rPr>
        <w:t xml:space="preserve"> or HCO</w:t>
      </w:r>
      <w:r>
        <w:rPr>
          <w:rFonts w:ascii="Times New Roman" w:hAnsi="Times New Roman" w:cs="Times New Roman"/>
          <w:vertAlign w:val="subscript"/>
          <w:lang w:val="haw-US"/>
        </w:rPr>
        <w:t>3</w:t>
      </w:r>
      <w:r>
        <w:rPr>
          <w:rFonts w:ascii="Times New Roman" w:hAnsi="Times New Roman" w:cs="Times New Roman"/>
          <w:vertAlign w:val="superscript"/>
          <w:lang w:val="haw-US"/>
        </w:rPr>
        <w:t>2-</w:t>
      </w:r>
      <w:r>
        <w:rPr>
          <w:rFonts w:ascii="Times New Roman" w:hAnsi="Times New Roman" w:cs="Times New Roman"/>
          <w:lang w:val="haw-US"/>
        </w:rPr>
        <w:t xml:space="preserve"> </w:t>
      </w:r>
      <w:r>
        <w:rPr>
          <w:rFonts w:ascii="Times New Roman" w:hAnsi="Times New Roman" w:cs="Times New Roman"/>
          <w:lang w:val="haw-US"/>
        </w:rPr>
        <w:fldChar w:fldCharType="begin" w:fldLock="1"/>
      </w:r>
      <w:r w:rsidR="008F3946">
        <w:rPr>
          <w:rFonts w:ascii="Times New Roman" w:hAnsi="Times New Roman" w:cs="Times New Roman"/>
          <w:lang w:val="haw-US"/>
        </w:rPr>
        <w:instrText>ADDIN CSL_CITATION {"citationItems":[{"id":"ITEM-1","itemData":{"DOI":"10.1086/BBLv226n3p223","ISBN":"1939-8697 (Electronic)$\\$r0006-3185 (Linking)","ISSN":"00063185","PMID":"25070867","abstract":"Available evidence on the impact of acidification and its interaction with warming on the skeleton of postmetamorphic (juvenile and adult) echinoderms is reviewed. Data are available on sea urchins, starfish, and brittle stars in 33 studies. Skeleton growth of juveniles of all sea urchin species studied so far is affected from pH 7.8 to 7.6 in seawater, values that are expected to be reached during the 21st century. Growth in adult sea urchins (six species studied) is apparently only marginally affected at seawater pH relevant to this century. The interacting effect of temperature differed according to studies. Juvenile starfish as well as adults seem to be either not impacted or even boosted by acidification. Brittle stars show moderate effects at pH below or equal to 7.4. Dissolution of the body wall skeleton is unlikely to be a major threat to sea urchins. Spines, however, due to their exposed position, are more prone to this threat, but their regeneration abilities can probably ensure their maintenance, although this could have an energetic cost and induce changes in resource allocation. No information is available on skeleton dissolution in starfish, and the situation in brittle stars needs further assessment. Very preliminary evidence indicates that mechanical properties in sea urchins could be affected. So, although the impact of ocean acidification on the skeleton of echinoderms has been considered as a major threat from the first studies, we need a better understanding of the induced changes, in particular the functional consequences of growth modifications and dissolution related to mechanical properties. It is suggested to focus studies on these aspects.","author":[{"dropping-particle":"","family":"Dubois","given":"Philippe","non-dropping-particle":"","parse-names":false,"suffix":""}],"container-title":"Biological Bulletin","id":"ITEM-1","issue":"3","issued":{"date-parts":[["2014"]]},"note":"Available evidence on the impact of acidifica- tion and its interaction with warming on the skeleton of postmetamorphic (juvenile and adult) echinoderms is re- viewed.","title":"The skeleton of postmetamorphic echinoderms in a changing world","type":"article-journal","volume":"226"},"uris":["http://www.mendeley.com/documents/?uuid=8c624d16-8c7c-47e4-97e2-0055acc8ba59"]}],"mendeley":{"formattedCitation":"(Dubois, 2014b)","plainTextFormattedCitation":"(Dubois, 2014b)","previouslyFormattedCitation":"(Dubois, 2014b)"},"properties":{"noteIndex":0},"schema":"https://github.com/citation-style-language/schema/raw/master/csl-citation.json"}</w:instrText>
      </w:r>
      <w:r>
        <w:rPr>
          <w:rFonts w:ascii="Times New Roman" w:hAnsi="Times New Roman" w:cs="Times New Roman"/>
          <w:lang w:val="haw-US"/>
        </w:rPr>
        <w:fldChar w:fldCharType="separate"/>
      </w:r>
      <w:r w:rsidR="00725A64" w:rsidRPr="00725A64">
        <w:rPr>
          <w:rFonts w:ascii="Times New Roman" w:hAnsi="Times New Roman" w:cs="Times New Roman"/>
          <w:noProof/>
          <w:lang w:val="haw-US"/>
        </w:rPr>
        <w:t>(Dubois, 2014b)</w:t>
      </w:r>
      <w:r>
        <w:rPr>
          <w:rFonts w:ascii="Times New Roman" w:hAnsi="Times New Roman" w:cs="Times New Roman"/>
          <w:lang w:val="haw-US"/>
        </w:rPr>
        <w:fldChar w:fldCharType="end"/>
      </w:r>
      <w:r>
        <w:rPr>
          <w:rFonts w:ascii="Times New Roman" w:hAnsi="Times New Roman" w:cs="Times New Roman"/>
          <w:lang w:val="haw-US"/>
        </w:rPr>
        <w:t xml:space="preserve">.  Reduced </w:t>
      </w:r>
      <w:r w:rsidR="0081301B">
        <w:rPr>
          <w:rFonts w:ascii="Times New Roman" w:hAnsi="Times New Roman" w:cs="Times New Roman"/>
        </w:rPr>
        <w:t xml:space="preserve">carbonate concentrations and </w:t>
      </w:r>
      <w:r>
        <w:rPr>
          <w:rFonts w:ascii="Times New Roman" w:hAnsi="Times New Roman" w:cs="Times New Roman"/>
          <w:lang w:val="haw-US"/>
        </w:rPr>
        <w:t>saturation states of CaCO</w:t>
      </w:r>
      <w:r>
        <w:rPr>
          <w:rFonts w:ascii="Times New Roman" w:hAnsi="Times New Roman" w:cs="Times New Roman"/>
          <w:vertAlign w:val="subscript"/>
          <w:lang w:val="haw-US"/>
        </w:rPr>
        <w:t>3</w:t>
      </w:r>
      <w:r>
        <w:rPr>
          <w:rFonts w:ascii="Times New Roman" w:hAnsi="Times New Roman" w:cs="Times New Roman"/>
          <w:lang w:val="haw-US"/>
        </w:rPr>
        <w:t xml:space="preserve"> in the surrounding seawater, therefore, </w:t>
      </w:r>
      <w:r w:rsidR="0081301B">
        <w:rPr>
          <w:rFonts w:ascii="Times New Roman" w:hAnsi="Times New Roman" w:cs="Times New Roman"/>
        </w:rPr>
        <w:t>are</w:t>
      </w:r>
      <w:r>
        <w:rPr>
          <w:rFonts w:ascii="Times New Roman" w:hAnsi="Times New Roman" w:cs="Times New Roman"/>
          <w:lang w:val="haw-US"/>
        </w:rPr>
        <w:t xml:space="preserve"> not likely to be the most threatening factor</w:t>
      </w:r>
      <w:r w:rsidR="0081301B">
        <w:rPr>
          <w:rFonts w:ascii="Times New Roman" w:hAnsi="Times New Roman" w:cs="Times New Roman"/>
        </w:rPr>
        <w:t>s</w:t>
      </w:r>
      <w:r>
        <w:rPr>
          <w:rFonts w:ascii="Times New Roman" w:hAnsi="Times New Roman" w:cs="Times New Roman"/>
          <w:lang w:val="haw-US"/>
        </w:rPr>
        <w:t xml:space="preserve"> for urchin calcification in acidified conditions </w:t>
      </w:r>
      <w:r>
        <w:rPr>
          <w:rFonts w:ascii="Times New Roman" w:hAnsi="Times New Roman" w:cs="Times New Roman"/>
          <w:lang w:val="haw-US"/>
        </w:rPr>
        <w:fldChar w:fldCharType="begin" w:fldLock="1"/>
      </w:r>
      <w:r w:rsidR="008F3946">
        <w:rPr>
          <w:rFonts w:ascii="Times New Roman" w:hAnsi="Times New Roman" w:cs="Times New Roman"/>
          <w:lang w:val="haw-US"/>
        </w:rPr>
        <w:instrText>ADDIN CSL_CITATION {"citationItems":[{"id":"ITEM-1","itemData":{"DOI":"10.1086/BBLv226n3p223","ISBN":"1939-8697 (Electronic)\\r0006-3185 (Linking)","ISSN":"00063185","PMID":"25070867","abstract":"Available evidence on the impact of acidification and its interaction with warming on the skeleton of postmetamorphic (juvenile and adult) echinoderms is reviewed. Data are available on sea urchins, starfish, and brittle stars in 33 studies. Skeleton growth of juveniles of all sea urchin species studied so far is affected from pH 7.8 to 7.6 in seawater, values that are expected to be reached during the 21st century. Growth in adult sea urchins (six species studied) is apparently only marginally affected at seawater pH relevant to this century. The interacting effect of temperature differed according to studies. Juvenile starfish as well as adults seem to be either not impacted or even boosted by acidification. Brittle stars show moderate effects at pH below or equal to 7.4. Dissolution of the body wall skeleton is unlikely to be a major threat to sea urchins. Spines, however, due to their exposed position, are more prone to this threat, but their regeneration abilities can probably ensure their maintenance, although this could have an energetic cost and induce changes in resource allocation. No information is available on skeleton dissolution in starfish, and the situation in brittle stars needs further assessment. Very preliminary evidence indicates that mechanical properties in sea urchins could be affected. So, although the impact of ocean acidification on the skeleton of echinoderms has been considered as a major threat from the first studies, we need a better understanding of the induced changes, in particular the functional consequences of growth modifications and dissolution related to mechanical properties. It is suggested to focus studies on these aspects.","author":[{"dropping-particle":"","family":"Dubois","given":"Philippe","non-dropping-particle":"","parse-names":false,"suffix":""}],"container-title":"Biological Bulletin","id":"ITEM-1","issue":"3","issued":{"date-parts":[["2014"]]},"title":"The skeleton of postmetamorphic echinoderms in a changing world","type":"article-journal","volume":"226"},"uris":["http://www.mendeley.com/documents/?uuid=898801c9-1994-3d28-863e-995d0f925faa"]},{"id":"ITEM-2","itemData":{"DOI":"10.4135/9781412953924.n678","abstract":"The literature onocean acidification (OA)contains aprevalent misconception that reduced organismal calcification rates in an acidifying ocean are drivenbya reduction in carbonate ion (CO2− 3 ) substrate availability (e.g. OmegaorV).However, recent research in diverse organisms suggests that a reduction in seawater pH (i.e. increasing proton concentrations, [H+]) is the most likely driver ofreduced calcification rates in these organisms. OA leads to higher [H+] in seawater which alters the proton gradient between internal cellular reservoirs and external bulk seawater, making it difficult for organisms to maintain pH homeostasis. Biologically mediated calcification is a complex process, so it is unlikely that simple CO2− substrate 3 limitation is responsible for the observed decreases in calcification rates under OA conditions. Despite these inherent complexities, current pre- dictions concerning the fate ofcalcifying organisms in an acidifying ocean have relied onthe relationship between calcification rates andV. Tomore accurately predict howOAwill affect the calcification ofmarine organisms, and consequently the global carbon cycle, we need to further elucidate the mechanisms driving observed decreases in calcification under acidified conditions.","author":[{"dropping-particle":"","family":"Cryonak","given":"Tyler","non-dropping-particle":"","parse-names":false,"suffix":""},{"dropping-particle":"","family":"Schulz","given":"Kai G.","non-dropping-particle":"","parse-names":false,"suffix":""},{"dropping-particle":"","family":"Jokiel","given":"Paul L.","non-dropping-particle":"","parse-names":false,"suffix":""}],"container-title":"ICES Journal of Marine Science","id":"ITEM-2","issue":"3","issued":{"date-parts":[["2015"]]},"page":"558-562","title":"The Omega myth: what really drives lower calcification rates in an acidifying ocean","type":"article-journal","volume":"73"},"uris":["http://www.mendeley.com/documents/?uuid=6d4bbcb7-032f-4fa2-8951-5a272391a7a5"]}],"mendeley":{"formattedCitation":"(Cryonak et al., 2015; Dubois, 2014a)","manualFormatting":"(Cryonak et al., 2015; Dubois, 2014b)","plainTextFormattedCitation":"(Cryonak et al., 2015; Dubois, 2014a)","previouslyFormattedCitation":"(Cryonak et al., 2015; Dubois, 2014a)"},"properties":{"noteIndex":0},"schema":"https://github.com/citation-style-language/schema/raw/master/csl-citation.json"}</w:instrText>
      </w:r>
      <w:r>
        <w:rPr>
          <w:rFonts w:ascii="Times New Roman" w:hAnsi="Times New Roman" w:cs="Times New Roman"/>
          <w:lang w:val="haw-US"/>
        </w:rPr>
        <w:fldChar w:fldCharType="separate"/>
      </w:r>
      <w:r w:rsidRPr="00E13DFE">
        <w:rPr>
          <w:rFonts w:ascii="Times New Roman" w:hAnsi="Times New Roman" w:cs="Times New Roman"/>
          <w:noProof/>
          <w:lang w:val="haw-US"/>
        </w:rPr>
        <w:t>(Cryonak</w:t>
      </w:r>
      <w:r>
        <w:rPr>
          <w:rFonts w:ascii="Times New Roman" w:hAnsi="Times New Roman" w:cs="Times New Roman"/>
          <w:noProof/>
          <w:lang w:val="haw-US"/>
        </w:rPr>
        <w:t xml:space="preserve"> et al.</w:t>
      </w:r>
      <w:r w:rsidRPr="00E13DFE">
        <w:rPr>
          <w:rFonts w:ascii="Times New Roman" w:hAnsi="Times New Roman" w:cs="Times New Roman"/>
          <w:noProof/>
          <w:lang w:val="haw-US"/>
        </w:rPr>
        <w:t>, 2015; Dubois, 2014b)</w:t>
      </w:r>
      <w:r>
        <w:rPr>
          <w:rFonts w:ascii="Times New Roman" w:hAnsi="Times New Roman" w:cs="Times New Roman"/>
          <w:lang w:val="haw-US"/>
        </w:rPr>
        <w:fldChar w:fldCharType="end"/>
      </w:r>
      <w:r>
        <w:rPr>
          <w:rFonts w:ascii="Times New Roman" w:hAnsi="Times New Roman" w:cs="Times New Roman"/>
          <w:lang w:val="haw-US"/>
        </w:rPr>
        <w:t>. Instead, it is an organism</w:t>
      </w:r>
      <w:r w:rsidR="00C62C3D">
        <w:rPr>
          <w:rFonts w:ascii="Times New Roman" w:hAnsi="Times New Roman" w:cs="Times New Roman"/>
        </w:rPr>
        <w:t>’</w:t>
      </w:r>
      <w:r>
        <w:rPr>
          <w:rFonts w:ascii="Times New Roman" w:hAnsi="Times New Roman" w:cs="Times New Roman"/>
          <w:lang w:val="haw-US"/>
        </w:rPr>
        <w:t>s ability to maintain proper carbonate chemistry at the site of calicification. To do this and facilitate the precipitation of CaCO</w:t>
      </w:r>
      <w:r>
        <w:rPr>
          <w:rFonts w:ascii="Times New Roman" w:hAnsi="Times New Roman" w:cs="Times New Roman"/>
          <w:vertAlign w:val="subscript"/>
          <w:lang w:val="haw-US"/>
        </w:rPr>
        <w:t>3</w:t>
      </w:r>
      <w:r>
        <w:rPr>
          <w:rFonts w:ascii="Times New Roman" w:hAnsi="Times New Roman" w:cs="Times New Roman"/>
          <w:lang w:val="haw-US"/>
        </w:rPr>
        <w:t>, an organism must increase the pH at the site, thus lowering the proton concentration ([H</w:t>
      </w:r>
      <w:r w:rsidRPr="000F7A00">
        <w:rPr>
          <w:rFonts w:ascii="Times New Roman" w:hAnsi="Times New Roman" w:cs="Times New Roman"/>
          <w:vertAlign w:val="superscript"/>
          <w:lang w:val="haw-US"/>
        </w:rPr>
        <w:t>+</w:t>
      </w:r>
      <w:r>
        <w:rPr>
          <w:rFonts w:ascii="Times New Roman" w:hAnsi="Times New Roman" w:cs="Times New Roman"/>
          <w:lang w:val="haw-US"/>
        </w:rPr>
        <w:t xml:space="preserve">]) and shifting the carbonc acid system towards an increase in carbonate and resulting increase of calcium carbonate saturation state </w:t>
      </w:r>
      <w:r>
        <w:rPr>
          <w:rFonts w:ascii="Times New Roman" w:hAnsi="Times New Roman" w:cs="Times New Roman"/>
          <w:lang w:val="haw-US"/>
        </w:rPr>
        <w:fldChar w:fldCharType="begin" w:fldLock="1"/>
      </w:r>
      <w:r>
        <w:rPr>
          <w:rFonts w:ascii="Times New Roman" w:hAnsi="Times New Roman" w:cs="Times New Roman"/>
          <w:lang w:val="haw-US"/>
        </w:rPr>
        <w:instrText>ADDIN CSL_CITATION {"citationItems":[{"id":"ITEM-1","itemData":{"DOI":"10.1016/j.gca.2011.04.025","ISSN":"00167037","abstract":"A generalized physicochemical model of the response of marine organisms' calcifying fluids to CO2-induced ocean acidification is proposed. The model is based upon the hypothesis that some marine calcifiers induce calcification by elevating pH, and thus ΩA, of their calcifying fluid by removing protons (H+). The model is explored through two end-member scenarios: one in which a fixed number of H+ is removed from the calcifying fluid, regardless of atmospheric pCO2, and another in which a fixed external-internal H+ ratio ([H+]E/[H+]I) is maintained. The model is able to generate the full range of calcification response patterns observed in prior ocean acidification experiments and is consistent with the assertion that organisms' calcification response to ocean acidification is more negative for marine calcifiers that exert weaker control over their calcifying fluid pH. The model is empirically evaluated for the temperate scleractinian coral Astrangia poculata with in situ pH microelectrode measurements of the coral's calcifying fluid under control and acidified conditions. These measurements reveal that (1) the pH of the coral's calcifying fluid is substantially elevated relative to its external seawater under both control and acidified conditions, (2) the coral's [H+]E/[H+]I is approximately the same under control and acidified conditions, and (3) the coral removes fewer H+ from its calcifying fluid under acidified conditions than under control conditions. Thus, the carbonate system dynamics of A. poculata's calcifying fluid appear to be most consistent with the fixed [H+]E/[H+]I end-member scenario. Similar microelectrode experiments performed on additional taxa are required to assess the model's general applicability. © 2011 Elsevier Ltd.","author":[{"dropping-particle":"","family":"Ries","given":"Justin B.","non-dropping-particle":"","parse-names":false,"suffix":""}],"container-title":"Geochimica et Cosmochimica Acta","id":"ITEM-1","issue":"14","issued":{"date-parts":[["2011"]]},"page":"4053-4064","publisher":"Elsevier Ltd","title":"A physicochemical framework for interpreting the biological calcification response to CO2-induced ocean acidification","type":"article-journal","volume":"75"},"uris":["http://www.mendeley.com/documents/?uuid=9b5d2b4c-3ee5-4634-96cc-f0ce0449bd6c"]}],"mendeley":{"formattedCitation":"(Ries, 2011)","plainTextFormattedCitation":"(Ries, 2011)","previouslyFormattedCitation":"(Ries, 2011)"},"properties":{"noteIndex":0},"schema":"https://github.com/citation-style-language/schema/raw/master/csl-citation.json"}</w:instrText>
      </w:r>
      <w:r>
        <w:rPr>
          <w:rFonts w:ascii="Times New Roman" w:hAnsi="Times New Roman" w:cs="Times New Roman"/>
          <w:lang w:val="haw-US"/>
        </w:rPr>
        <w:fldChar w:fldCharType="separate"/>
      </w:r>
      <w:r w:rsidRPr="00BE6F88">
        <w:rPr>
          <w:rFonts w:ascii="Times New Roman" w:hAnsi="Times New Roman" w:cs="Times New Roman"/>
          <w:noProof/>
          <w:lang w:val="haw-US"/>
        </w:rPr>
        <w:t>(Ries, 2011)</w:t>
      </w:r>
      <w:r>
        <w:rPr>
          <w:rFonts w:ascii="Times New Roman" w:hAnsi="Times New Roman" w:cs="Times New Roman"/>
          <w:lang w:val="haw-US"/>
        </w:rPr>
        <w:fldChar w:fldCharType="end"/>
      </w:r>
      <w:r>
        <w:rPr>
          <w:rFonts w:ascii="Times New Roman" w:hAnsi="Times New Roman" w:cs="Times New Roman"/>
          <w:lang w:val="haw-US"/>
        </w:rPr>
        <w:t>. To elevate the pH at the site of calcification, protons must be eliminated, and this process can become costly if the H</w:t>
      </w:r>
      <w:r>
        <w:rPr>
          <w:rFonts w:ascii="Times New Roman" w:hAnsi="Times New Roman" w:cs="Times New Roman"/>
          <w:vertAlign w:val="superscript"/>
          <w:lang w:val="haw-US"/>
        </w:rPr>
        <w:t>+</w:t>
      </w:r>
      <w:r>
        <w:rPr>
          <w:rFonts w:ascii="Times New Roman" w:hAnsi="Times New Roman" w:cs="Times New Roman"/>
          <w:lang w:val="haw-US"/>
        </w:rPr>
        <w:t xml:space="preserve"> gradient changes with </w:t>
      </w:r>
      <w:r w:rsidR="00F02D15">
        <w:rPr>
          <w:rFonts w:ascii="Times New Roman" w:hAnsi="Times New Roman" w:cs="Times New Roman"/>
          <w:lang w:val="haw-US"/>
        </w:rPr>
        <w:t>alterations</w:t>
      </w:r>
      <w:r>
        <w:rPr>
          <w:rFonts w:ascii="Times New Roman" w:hAnsi="Times New Roman" w:cs="Times New Roman"/>
          <w:lang w:val="haw-US"/>
        </w:rPr>
        <w:t xml:space="preserve"> in surrounding seawater pH </w:t>
      </w:r>
      <w:r>
        <w:rPr>
          <w:rFonts w:ascii="Times New Roman" w:hAnsi="Times New Roman" w:cs="Times New Roman"/>
          <w:lang w:val="haw-US"/>
        </w:rPr>
        <w:fldChar w:fldCharType="begin" w:fldLock="1"/>
      </w:r>
      <w:r w:rsidR="008F3946">
        <w:rPr>
          <w:rFonts w:ascii="Times New Roman" w:hAnsi="Times New Roman" w:cs="Times New Roman"/>
          <w:lang w:val="haw-US"/>
        </w:rPr>
        <w:instrText>ADDIN CSL_CITATION {"citationItems":[{"id":"ITEM-1","itemData":{"DOI":"10.1016/j.gca.2011.04.025","ISSN":"00167037","abstract":"A generalized physicochemical model of the response of marine organisms' calcifying fluids to CO2-induced ocean acidification is proposed. The model is based upon the hypothesis that some marine calcifiers induce calcification by elevating pH, and thus ΩA, of their calcifying fluid by removing protons (H+). The model is explored through two end-member scenarios: one in which a fixed number of H+ is removed from the calcifying fluid, regardless of atmospheric pCO2, and another in which a fixed external-internal H+ ratio ([H+]E/[H+]I) is maintained. The model is able to generate the full range of calcification response patterns observed in prior ocean acidification experiments and is consistent with the assertion that organisms' calcification response to ocean acidification is more negative for marine calcifiers that exert weaker control over their calcifying fluid pH. The model is empirically evaluated for the temperate scleractinian coral Astrangia poculata with in situ pH microelectrode measurements of the coral's calcifying fluid under control and acidified conditions. These measurements reveal that (1) the pH of the coral's calcifying fluid is substantially elevated relative to its external seawater under both control and acidified conditions, (2) the coral's [H+]E/[H+]I is approximately the same under control and acidified conditions, and (3) the coral removes fewer H+ from its calcifying fluid under acidified conditions than under control conditions. Thus, the carbonate system dynamics of A. poculata's calcifying fluid appear to be most consistent with the fixed [H+]E/[H+]I end-member scenario. Similar microelectrode experiments performed on additional taxa are required to assess the model's general applicability. © 2011 Elsevier Ltd.","author":[{"dropping-particle":"","family":"Ries","given":"Justin B.","non-dropping-particle":"","parse-names":false,"suffix":""}],"container-title":"Geochimica et Cosmochimica Acta","id":"ITEM-1","issue":"14","issued":{"date-parts":[["2011"]]},"page":"4053-4064","publisher":"Elsevier Ltd","title":"A physicochemical framework for interpreting the biological calcification response to CO2-induced ocean acidification","type":"article-journal","volume":"75"},"uris":["http://www.mendeley.com/documents/?uuid=9b5d2b4c-3ee5-4634-96cc-f0ce0449bd6c"]},{"id":"ITEM-2","itemData":{"DOI":"10.1086/BBLv226n3p223","ISBN":"1939-8697 (Electronic)$\\$r0006-3185 (Linking)","ISSN":"00063185","PMID":"25070867","abstract":"Available evidence on the impact of acidification and its interaction with warming on the skeleton of postmetamorphic (juvenile and adult) echinoderms is reviewed. Data are available on sea urchins, starfish, and brittle stars in 33 studies. Skeleton growth of juveniles of all sea urchin species studied so far is affected from pH 7.8 to 7.6 in seawater, values that are expected to be reached during the 21st century. Growth in adult sea urchins (six species studied) is apparently only marginally affected at seawater pH relevant to this century. The interacting effect of temperature differed according to studies. Juvenile starfish as well as adults seem to be either not impacted or even boosted by acidification. Brittle stars show moderate effects at pH below or equal to 7.4. Dissolution of the body wall skeleton is unlikely to be a major threat to sea urchins. Spines, however, due to their exposed position, are more prone to this threat, but their regeneration abilities can probably ensure their maintenance, although this could have an energetic cost and induce changes in resource allocation. No information is available on skeleton dissolution in starfish, and the situation in brittle stars needs further assessment. Very preliminary evidence indicates that mechanical properties in sea urchins could be affected. So, although the impact of ocean acidification on the skeleton of echinoderms has been considered as a major threat from the first studies, we need a better understanding of the induced changes, in particular the functional consequences of growth modifications and dissolution related to mechanical properties. It is suggested to focus studies on these aspects.","author":[{"dropping-particle":"","family":"Dubois","given":"Philippe","non-dropping-particle":"","parse-names":false,"suffix":""}],"container-title":"Biological Bulletin","id":"ITEM-2","issue":"3","issued":{"date-parts":[["2014"]]},"note":"Available evidence on the impact of acidifica- tion and its interaction with warming on the skeleton of postmetamorphic (juvenile and adult) echinoderms is re- viewed.","title":"The skeleton of postmetamorphic echinoderms in a changing world","type":"article-journal","volume":"226"},"uris":["http://www.mendeley.com/documents/?uuid=8c624d16-8c7c-47e4-97e2-0055acc8ba59"]}],"mendeley":{"formattedCitation":"(Dubois, 2014b; Ries, 2011)","plainTextFormattedCitation":"(Dubois, 2014b; Ries, 2011)","previouslyFormattedCitation":"(Dubois, 2014b; Ries, 2011)"},"properties":{"noteIndex":0},"schema":"https://github.com/citation-style-language/schema/raw/master/csl-citation.json"}</w:instrText>
      </w:r>
      <w:r>
        <w:rPr>
          <w:rFonts w:ascii="Times New Roman" w:hAnsi="Times New Roman" w:cs="Times New Roman"/>
          <w:lang w:val="haw-US"/>
        </w:rPr>
        <w:fldChar w:fldCharType="separate"/>
      </w:r>
      <w:r w:rsidR="00725A64" w:rsidRPr="00725A64">
        <w:rPr>
          <w:rFonts w:ascii="Times New Roman" w:hAnsi="Times New Roman" w:cs="Times New Roman"/>
          <w:noProof/>
          <w:lang w:val="haw-US"/>
        </w:rPr>
        <w:t>(Dubois, 2014b; Ries, 2011)</w:t>
      </w:r>
      <w:r>
        <w:rPr>
          <w:rFonts w:ascii="Times New Roman" w:hAnsi="Times New Roman" w:cs="Times New Roman"/>
          <w:lang w:val="haw-US"/>
        </w:rPr>
        <w:fldChar w:fldCharType="end"/>
      </w:r>
      <w:r>
        <w:rPr>
          <w:rFonts w:ascii="Times New Roman" w:hAnsi="Times New Roman" w:cs="Times New Roman"/>
          <w:lang w:val="haw-US"/>
        </w:rPr>
        <w:t xml:space="preserve">. </w:t>
      </w:r>
    </w:p>
    <w:p w14:paraId="48D368A0" w14:textId="67A2A5D3" w:rsidR="00832882" w:rsidRDefault="00A332D7" w:rsidP="00A332D7">
      <w:pPr>
        <w:autoSpaceDE w:val="0"/>
        <w:autoSpaceDN w:val="0"/>
        <w:adjustRightInd w:val="0"/>
        <w:spacing w:line="480" w:lineRule="auto"/>
        <w:rPr>
          <w:rFonts w:ascii="Times New Roman" w:hAnsi="Times New Roman" w:cs="Times New Roman"/>
          <w:lang w:val="haw-US"/>
        </w:rPr>
      </w:pPr>
      <w:r>
        <w:rPr>
          <w:rFonts w:ascii="Times New Roman" w:hAnsi="Times New Roman" w:cs="Times New Roman"/>
          <w:lang w:val="haw-US"/>
        </w:rPr>
        <w:tab/>
        <w:t xml:space="preserve">The complexities and intracacies involved in calcification of </w:t>
      </w:r>
      <w:r w:rsidRPr="00DE5E87">
        <w:rPr>
          <w:rFonts w:ascii="Times New Roman" w:hAnsi="Times New Roman" w:cs="Times New Roman"/>
          <w:i/>
          <w:iCs/>
          <w:lang w:val="haw-US"/>
        </w:rPr>
        <w:t>T. gratilla</w:t>
      </w:r>
      <w:r>
        <w:rPr>
          <w:rFonts w:ascii="Times New Roman" w:hAnsi="Times New Roman" w:cs="Times New Roman"/>
          <w:lang w:val="haw-US"/>
        </w:rPr>
        <w:t xml:space="preserve"> skeletons make it difficult to conclude specifically what </w:t>
      </w:r>
      <w:r w:rsidR="00C62C3D">
        <w:rPr>
          <w:rFonts w:ascii="Times New Roman" w:hAnsi="Times New Roman" w:cs="Times New Roman"/>
        </w:rPr>
        <w:t>mechanisms are occurring</w:t>
      </w:r>
      <w:r>
        <w:rPr>
          <w:rFonts w:ascii="Times New Roman" w:hAnsi="Times New Roman" w:cs="Times New Roman"/>
          <w:lang w:val="haw-US"/>
        </w:rPr>
        <w:t xml:space="preserve"> under future climate scenarios of warming and acidification. The spongy appearance of the spine steroem in urchin tips and some bases could be due to the age of the spine, with new spines having less time to deposit material and subsequently thicken.  Because urchins in acidified conditions shed spines more readily, it is likely that spines were often in a state of new growth.</w:t>
      </w:r>
      <w:r w:rsidR="00916527">
        <w:rPr>
          <w:rFonts w:ascii="Times New Roman" w:hAnsi="Times New Roman" w:cs="Times New Roman"/>
          <w:lang w:val="haw-US"/>
        </w:rPr>
        <w:t xml:space="preserve"> Spines of</w:t>
      </w:r>
      <w:r w:rsidR="00312218">
        <w:rPr>
          <w:rFonts w:ascii="Times New Roman" w:hAnsi="Times New Roman" w:cs="Times New Roman"/>
          <w:lang w:val="haw-US"/>
        </w:rPr>
        <w:t xml:space="preserve"> </w:t>
      </w:r>
      <w:r w:rsidR="00312218" w:rsidRPr="00312218">
        <w:rPr>
          <w:rFonts w:ascii="Times New Roman" w:hAnsi="Times New Roman" w:cs="Times New Roman"/>
          <w:i/>
          <w:iCs/>
          <w:lang w:val="haw-US"/>
        </w:rPr>
        <w:t>S. purpuratus</w:t>
      </w:r>
      <w:r w:rsidR="00312218">
        <w:rPr>
          <w:rFonts w:ascii="Times New Roman" w:hAnsi="Times New Roman" w:cs="Times New Roman"/>
          <w:lang w:val="haw-US"/>
        </w:rPr>
        <w:t xml:space="preserve"> </w:t>
      </w:r>
      <w:r w:rsidR="00916527">
        <w:rPr>
          <w:rFonts w:ascii="Times New Roman" w:hAnsi="Times New Roman" w:cs="Times New Roman"/>
          <w:lang w:val="haw-US"/>
        </w:rPr>
        <w:t xml:space="preserve">were </w:t>
      </w:r>
      <w:r w:rsidR="00312218">
        <w:rPr>
          <w:rFonts w:ascii="Times New Roman" w:hAnsi="Times New Roman" w:cs="Times New Roman"/>
          <w:lang w:val="haw-US"/>
        </w:rPr>
        <w:t xml:space="preserve">found </w:t>
      </w:r>
      <w:r w:rsidR="00916527">
        <w:rPr>
          <w:rFonts w:ascii="Times New Roman" w:hAnsi="Times New Roman" w:cs="Times New Roman"/>
          <w:lang w:val="haw-US"/>
        </w:rPr>
        <w:t xml:space="preserve">to be fully grown by day 65 following a complete removal </w:t>
      </w:r>
      <w:r w:rsidR="00916527">
        <w:rPr>
          <w:rFonts w:ascii="Times New Roman" w:hAnsi="Times New Roman" w:cs="Times New Roman"/>
          <w:lang w:val="haw-US"/>
        </w:rPr>
        <w:fldChar w:fldCharType="begin" w:fldLock="1"/>
      </w:r>
      <w:r w:rsidR="00B77C19">
        <w:rPr>
          <w:rFonts w:ascii="Times New Roman" w:hAnsi="Times New Roman" w:cs="Times New Roman"/>
          <w:lang w:val="haw-US"/>
        </w:rPr>
        <w:instrText>ADDIN CSL_CITATION {"citationItems":[{"id":"ITEM-1","itemData":{"DOI":"10.1002/jmor.1051340105","ISSN":"10974687","abstract":"Growth of the skeleton of regenerating spines of the sea urchin, Strongylocentrotus purpuratus, was studied with the light and scanning electron microscopes during the formation of a growth ring or cycle. Growth was initiated about three days after fracture and was linear between 5 and about 40 days after fracture, with a mean rate of 0.16 mm/day. There‐after, a decline in growth rate was observed, being attributed to abrasion. The new skeleton first appeared as minute, conical „micro‐spines” on the fractured surface of the spine shaft initiating regeneration of the inner zone of meshwork. Subsequent growth of micro‐spines of both the developing inner zone of meshwork, and an outer zone of radiating wedges, formed a conical fenestrated skeleton on the fractured surface of the shaft. Further deposition of micro‐spines along the shaft, initially at the level of fracture, formed meshwork which gradually became solidified externally resulting in a new cycle about 60 days after fracture. In contrast, a new cycle was initiated at the milled ring in non‐fractured spines during total regeneration on bare tubercles, demonstrating that growth of spines also takes place in the absence of fracture. Experiments conducted in vitro demonstrate that spine regeneration is not a polar phenomenon. Copyright © 1971 Wiley‐Liss, Inc.","author":[{"dropping-particle":"","family":"Heatfield","given":"Barry M.","non-dropping-particle":"","parse-names":false,"suffix":""}],"container-title":"Journal of Morphology","id":"ITEM-1","issue":"1","issued":{"date-parts":[["1971"]]},"page":"57-89","title":"Growth of the calcareous skeleton during regeneration of spines of the sea urchin, strongylocentrotus purpuratus (stimpson): A light and scanning electron microscopic study","type":"article-journal","volume":"134"},"uris":["http://www.mendeley.com/documents/?uuid=d0a41006-6b33-46d0-a15f-36a45028e34e"]}],"mendeley":{"formattedCitation":"(Heatfield, 1971)","plainTextFormattedCitation":"(Heatfield, 1971)","previouslyFormattedCitation":"(Heatfield, 1971)"},"properties":{"noteIndex":0},"schema":"https://github.com/citation-style-language/schema/raw/master/csl-citation.json"}</w:instrText>
      </w:r>
      <w:r w:rsidR="00916527">
        <w:rPr>
          <w:rFonts w:ascii="Times New Roman" w:hAnsi="Times New Roman" w:cs="Times New Roman"/>
          <w:lang w:val="haw-US"/>
        </w:rPr>
        <w:fldChar w:fldCharType="separate"/>
      </w:r>
      <w:r w:rsidR="00916527" w:rsidRPr="00916527">
        <w:rPr>
          <w:rFonts w:ascii="Times New Roman" w:hAnsi="Times New Roman" w:cs="Times New Roman"/>
          <w:noProof/>
          <w:lang w:val="haw-US"/>
        </w:rPr>
        <w:t>(Heatfield, 1971)</w:t>
      </w:r>
      <w:r w:rsidR="00916527">
        <w:rPr>
          <w:rFonts w:ascii="Times New Roman" w:hAnsi="Times New Roman" w:cs="Times New Roman"/>
          <w:lang w:val="haw-US"/>
        </w:rPr>
        <w:fldChar w:fldCharType="end"/>
      </w:r>
      <w:r w:rsidR="00916527">
        <w:rPr>
          <w:rFonts w:ascii="Times New Roman" w:hAnsi="Times New Roman" w:cs="Times New Roman"/>
          <w:lang w:val="haw-US"/>
        </w:rPr>
        <w:t>.</w:t>
      </w:r>
      <w:r w:rsidR="00312218">
        <w:rPr>
          <w:rFonts w:ascii="Times New Roman" w:hAnsi="Times New Roman" w:cs="Times New Roman"/>
          <w:lang w:val="haw-US"/>
        </w:rPr>
        <w:t xml:space="preserve"> </w:t>
      </w:r>
      <w:r>
        <w:rPr>
          <w:rFonts w:ascii="Times New Roman" w:hAnsi="Times New Roman" w:cs="Times New Roman"/>
          <w:lang w:val="haw-US"/>
        </w:rPr>
        <w:t xml:space="preserve"> </w:t>
      </w:r>
      <w:r w:rsidR="00832882">
        <w:rPr>
          <w:rFonts w:ascii="Times New Roman" w:hAnsi="Times New Roman" w:cs="Times New Roman"/>
          <w:lang w:val="haw-US"/>
        </w:rPr>
        <w:t xml:space="preserve">The marginally shorter spines found on urchins in low pH condition could also be indicative of insufficient time for full regrowth. </w:t>
      </w:r>
    </w:p>
    <w:p w14:paraId="3624B1E4" w14:textId="186EF8DD" w:rsidR="00A332D7" w:rsidRPr="00C9061E" w:rsidRDefault="00832882" w:rsidP="00A332D7">
      <w:pPr>
        <w:autoSpaceDE w:val="0"/>
        <w:autoSpaceDN w:val="0"/>
        <w:adjustRightInd w:val="0"/>
        <w:spacing w:line="480" w:lineRule="auto"/>
        <w:rPr>
          <w:rFonts w:ascii="Times New Roman" w:hAnsi="Times New Roman" w:cs="Times New Roman"/>
          <w:lang w:val="haw-US"/>
        </w:rPr>
      </w:pPr>
      <w:r>
        <w:rPr>
          <w:rFonts w:ascii="Times New Roman" w:hAnsi="Times New Roman" w:cs="Times New Roman"/>
          <w:lang w:val="haw-US"/>
        </w:rPr>
        <w:lastRenderedPageBreak/>
        <w:tab/>
      </w:r>
      <w:r w:rsidRPr="00C9061E">
        <w:rPr>
          <w:rFonts w:ascii="Times New Roman" w:hAnsi="Times New Roman" w:cs="Times New Roman"/>
          <w:lang w:val="haw-US"/>
        </w:rPr>
        <w:t xml:space="preserve">In addition to apparent lack of calcification, spines from urchins in low pH conditions appeared to have other malformations or etchings </w:t>
      </w:r>
      <w:r w:rsidR="00A332D7" w:rsidRPr="00C9061E">
        <w:rPr>
          <w:rFonts w:ascii="Times New Roman" w:hAnsi="Times New Roman" w:cs="Times New Roman"/>
          <w:lang w:val="haw-US"/>
        </w:rPr>
        <w:t xml:space="preserve">(Fig. 4.3). </w:t>
      </w:r>
      <w:r w:rsidR="00674E60" w:rsidRPr="00C9061E">
        <w:rPr>
          <w:rFonts w:ascii="Times New Roman" w:hAnsi="Times New Roman" w:cs="Times New Roman"/>
          <w:lang w:val="haw-US"/>
        </w:rPr>
        <w:t>It is difficult to discern the cause, whether it be difficulty in calcifying or direct dissoltion, of the variable formations in urchin spines from acidified condtions.</w:t>
      </w:r>
      <w:r w:rsidR="00C9061E" w:rsidRPr="00C9061E">
        <w:rPr>
          <w:rFonts w:ascii="Times New Roman" w:hAnsi="Times New Roman" w:cs="Times New Roman"/>
          <w:lang w:val="haw-US"/>
        </w:rPr>
        <w:t xml:space="preserve"> It is possible that </w:t>
      </w:r>
      <w:r w:rsidR="00C9061E">
        <w:rPr>
          <w:rFonts w:ascii="Times New Roman" w:hAnsi="Times New Roman" w:cs="Times New Roman"/>
          <w:lang w:val="haw-US"/>
        </w:rPr>
        <w:t>Fig. 4.3c</w:t>
      </w:r>
      <w:r w:rsidR="00C9061E" w:rsidRPr="00C9061E">
        <w:rPr>
          <w:rFonts w:ascii="Times New Roman" w:hAnsi="Times New Roman" w:cs="Times New Roman"/>
        </w:rPr>
        <w:t xml:space="preserve"> could be indicative of a regenerating spine, </w:t>
      </w:r>
      <w:r w:rsidR="007B62C3">
        <w:rPr>
          <w:rFonts w:ascii="Times New Roman" w:hAnsi="Times New Roman" w:cs="Times New Roman"/>
          <w:lang w:val="haw-US"/>
        </w:rPr>
        <w:t>as seen in</w:t>
      </w:r>
      <w:r w:rsidR="00C9061E">
        <w:rPr>
          <w:rFonts w:ascii="Times New Roman" w:hAnsi="Times New Roman" w:cs="Times New Roman"/>
          <w:lang w:val="haw-US"/>
        </w:rPr>
        <w:t xml:space="preserve"> SEM images </w:t>
      </w:r>
      <w:r w:rsidR="00A115DA">
        <w:rPr>
          <w:rFonts w:ascii="Times New Roman" w:hAnsi="Times New Roman" w:cs="Times New Roman"/>
          <w:lang w:val="haw-US"/>
        </w:rPr>
        <w:t xml:space="preserve">of regenerating spines </w:t>
      </w:r>
      <w:r w:rsidR="007B62C3">
        <w:rPr>
          <w:rFonts w:ascii="Times New Roman" w:hAnsi="Times New Roman" w:cs="Times New Roman"/>
          <w:lang w:val="haw-US"/>
        </w:rPr>
        <w:t xml:space="preserve">of </w:t>
      </w:r>
      <w:r w:rsidR="007B62C3" w:rsidRPr="007B62C3">
        <w:rPr>
          <w:rFonts w:ascii="Calibri" w:hAnsi="Calibri" w:cs="Calibri"/>
          <w:lang w:val="haw-US"/>
        </w:rPr>
        <w:t>﻿</w:t>
      </w:r>
      <w:r w:rsidR="007B62C3" w:rsidRPr="007B62C3">
        <w:rPr>
          <w:rFonts w:ascii="Times New Roman" w:hAnsi="Times New Roman" w:cs="Times New Roman"/>
          <w:i/>
          <w:iCs/>
          <w:lang w:val="haw-US"/>
        </w:rPr>
        <w:t>Lytechinus variegatus</w:t>
      </w:r>
      <w:r w:rsidR="007B62C3" w:rsidRPr="007B62C3">
        <w:rPr>
          <w:rFonts w:ascii="Times New Roman" w:hAnsi="Times New Roman" w:cs="Times New Roman"/>
          <w:lang w:val="haw-US"/>
        </w:rPr>
        <w:t xml:space="preserve"> </w:t>
      </w:r>
      <w:r w:rsidR="00A115DA">
        <w:rPr>
          <w:rFonts w:ascii="Times New Roman" w:hAnsi="Times New Roman" w:cs="Times New Roman"/>
          <w:lang w:val="haw-US"/>
        </w:rPr>
        <w:t xml:space="preserve">in acidified conditions by </w:t>
      </w:r>
      <w:r w:rsidR="00C9061E">
        <w:rPr>
          <w:rFonts w:ascii="Times New Roman" w:hAnsi="Times New Roman" w:cs="Times New Roman"/>
          <w:lang w:val="haw-US"/>
        </w:rPr>
        <w:fldChar w:fldCharType="begin" w:fldLock="1"/>
      </w:r>
      <w:r w:rsidR="00BA7707">
        <w:rPr>
          <w:rFonts w:ascii="Times New Roman" w:hAnsi="Times New Roman" w:cs="Times New Roman"/>
          <w:lang w:val="haw-US"/>
        </w:rPr>
        <w:instrText>ADDIN CSL_CITATION {"citationItems":[{"id":"ITEM-1","itemData":{"DOI":"10.1098/rsos.170140","ISBN":"0000000278645","ISSN":"20545703","abstract":"Increasing atmospheric carbon dioxide (CO 2) has resulted in a change in seawater chemistry and lowering of pH, referred to as ocean acidification. Understanding how different organisms and processes respond to ocean acidification is vital to predict how marine ecosystems will be altered under future scenarios of continued environmental change. Regenerative processes involving biomineralization in marine calcifiers such as sea urchins are predicted to be especially vulnerable. In this study, the effect of ocean acidification on regeneration of external appendages (spines and tube feet) was investigated in the sea urchin Lytechinus variegatus exposed to ambient (546 µatm), intermediate (1027 µatm) and high (1841 µatm) partial pressure of CO 2 (pCO 2) for eight weeks. The rate of regeneration was maintained in spines and tube feet throughout two periods of amputation and regrowth under conditions of elevated pCO 2 . Increased expression of several biomineralization-related genes indicated molecular compensatory mechanisms; however, the structural integrity of both regenerating and homeostatic spines was compromised in high pCO 2 conditions. Indicators of physiological fitness (righting response, growth rate, coelomocyte concentration and composition) were not affected by increasing pCO 2 , but compromised spine integrity is likely to have negative consequences for defence capabilities and therefore survival of these ecologically and economically important organisms.","author":[{"dropping-particle":"","family":"Emerson","given":"Chloe E.","non-dropping-particle":"","parse-names":false,"suffix":""},{"dropping-particle":"","family":"Reinardy","given":"Helena C.","non-dropping-particle":"","parse-names":false,"suffix":""},{"dropping-particle":"","family":"Bates","given":"Nicholas R.","non-dropping-particle":"","parse-names":false,"suffix":""},{"dropping-particle":"","family":"Bodnar","given":"Andrea G.","non-dropping-particle":"","parse-names":false,"suffix":""}],"container-title":"Royal Society Open Science","id":"ITEM-1","issue":"5","issued":{"date-parts":[["2017"]]},"title":"Ocean acidification impacts spine integrity but not regenerative capacity of spines and tube feet in adult sea urchins","type":"article-journal","volume":"4"},"uris":["http://www.mendeley.com/documents/?uuid=7c9f8d97-54d8-40fb-a0ce-a9ee3da508e7"]}],"mendeley":{"formattedCitation":"(Emerson et al., 2017)","manualFormatting":"Emerson et al. (2017)","plainTextFormattedCitation":"(Emerson et al., 2017)","previouslyFormattedCitation":"(Emerson et al., 2017)"},"properties":{"noteIndex":0},"schema":"https://github.com/citation-style-language/schema/raw/master/csl-citation.json"}</w:instrText>
      </w:r>
      <w:r w:rsidR="00C9061E">
        <w:rPr>
          <w:rFonts w:ascii="Times New Roman" w:hAnsi="Times New Roman" w:cs="Times New Roman"/>
          <w:lang w:val="haw-US"/>
        </w:rPr>
        <w:fldChar w:fldCharType="separate"/>
      </w:r>
      <w:r w:rsidR="00C9061E" w:rsidRPr="00C9061E">
        <w:rPr>
          <w:rFonts w:ascii="Times New Roman" w:hAnsi="Times New Roman" w:cs="Times New Roman"/>
          <w:noProof/>
          <w:lang w:val="haw-US"/>
        </w:rPr>
        <w:t xml:space="preserve">Emerson et al. </w:t>
      </w:r>
      <w:r w:rsidR="00C9061E">
        <w:rPr>
          <w:rFonts w:ascii="Times New Roman" w:hAnsi="Times New Roman" w:cs="Times New Roman"/>
          <w:noProof/>
          <w:lang w:val="haw-US"/>
        </w:rPr>
        <w:t>(</w:t>
      </w:r>
      <w:r w:rsidR="00C9061E" w:rsidRPr="00C9061E">
        <w:rPr>
          <w:rFonts w:ascii="Times New Roman" w:hAnsi="Times New Roman" w:cs="Times New Roman"/>
          <w:noProof/>
          <w:lang w:val="haw-US"/>
        </w:rPr>
        <w:t>2017)</w:t>
      </w:r>
      <w:r w:rsidR="00C9061E">
        <w:rPr>
          <w:rFonts w:ascii="Times New Roman" w:hAnsi="Times New Roman" w:cs="Times New Roman"/>
          <w:lang w:val="haw-US"/>
        </w:rPr>
        <w:fldChar w:fldCharType="end"/>
      </w:r>
      <w:r w:rsidR="00A115DA">
        <w:rPr>
          <w:rFonts w:ascii="Times New Roman" w:hAnsi="Times New Roman" w:cs="Times New Roman"/>
          <w:lang w:val="haw-US"/>
        </w:rPr>
        <w:t xml:space="preserve">. </w:t>
      </w:r>
      <w:r w:rsidR="00C9061E">
        <w:rPr>
          <w:rFonts w:ascii="Times New Roman" w:hAnsi="Times New Roman" w:cs="Times New Roman"/>
          <w:lang w:val="haw-US"/>
        </w:rPr>
        <w:t xml:space="preserve"> </w:t>
      </w:r>
    </w:p>
    <w:p w14:paraId="38C957AA" w14:textId="73CE4D28" w:rsidR="00A332D7" w:rsidRDefault="009305A2" w:rsidP="00A332D7">
      <w:pPr>
        <w:autoSpaceDE w:val="0"/>
        <w:autoSpaceDN w:val="0"/>
        <w:adjustRightInd w:val="0"/>
        <w:jc w:val="center"/>
        <w:rPr>
          <w:rFonts w:ascii="Times New Roman" w:hAnsi="Times New Roman" w:cs="Times New Roman"/>
          <w:lang w:val="haw-US"/>
        </w:rPr>
      </w:pPr>
      <w:r>
        <w:rPr>
          <w:noProof/>
        </w:rPr>
        <mc:AlternateContent>
          <mc:Choice Requires="wps">
            <w:drawing>
              <wp:anchor distT="0" distB="0" distL="114300" distR="114300" simplePos="0" relativeHeight="251669504" behindDoc="0" locked="0" layoutInCell="1" allowOverlap="1" wp14:anchorId="485D0769" wp14:editId="01000552">
                <wp:simplePos x="0" y="0"/>
                <wp:positionH relativeFrom="column">
                  <wp:posOffset>5440680</wp:posOffset>
                </wp:positionH>
                <wp:positionV relativeFrom="paragraph">
                  <wp:posOffset>2080260</wp:posOffset>
                </wp:positionV>
                <wp:extent cx="325755" cy="351790"/>
                <wp:effectExtent l="0" t="0" r="0" b="0"/>
                <wp:wrapNone/>
                <wp:docPr id="32" name="Text Box 22"/>
                <wp:cNvGraphicFramePr/>
                <a:graphic xmlns:a="http://schemas.openxmlformats.org/drawingml/2006/main">
                  <a:graphicData uri="http://schemas.microsoft.com/office/word/2010/wordprocessingShape">
                    <wps:wsp>
                      <wps:cNvSpPr txBox="1"/>
                      <wps:spPr>
                        <a:xfrm>
                          <a:off x="0" y="0"/>
                          <a:ext cx="325755" cy="351790"/>
                        </a:xfrm>
                        <a:prstGeom prst="rect">
                          <a:avLst/>
                        </a:prstGeom>
                        <a:noFill/>
                        <a:ln w="6350">
                          <a:noFill/>
                        </a:ln>
                      </wps:spPr>
                      <wps:txbx>
                        <w:txbxContent>
                          <w:p w14:paraId="738D96A0" w14:textId="77777777" w:rsidR="008820D8" w:rsidRPr="00B67F20" w:rsidRDefault="008820D8" w:rsidP="00A332D7">
                            <w:pPr>
                              <w:rPr>
                                <w:rFonts w:ascii="Times New Roman" w:hAnsi="Times New Roman" w:cs="Times New Roman"/>
                                <w:color w:val="FFFFFF" w:themeColor="background1"/>
                                <w:lang w:val="haw-US"/>
                              </w:rPr>
                            </w:pPr>
                            <w:r>
                              <w:rPr>
                                <w:rFonts w:ascii="Times New Roman" w:hAnsi="Times New Roman" w:cs="Times New Roman"/>
                                <w:color w:val="FFFFFF" w:themeColor="background1"/>
                                <w:lang w:val="haw-U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5D0769" id="Text Box 22" o:spid="_x0000_s1052" type="#_x0000_t202" style="position:absolute;left:0;text-align:left;margin-left:428.4pt;margin-top:163.8pt;width:25.65pt;height:27.7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" filled="f" stroked="f" strokeweight=".5pt">
                <v:textbox>
                  <w:txbxContent>
                    <w:p w14:paraId="738D96A0" w14:textId="77777777" w:rsidR="008820D8" w:rsidRPr="00B67F20" w:rsidRDefault="008820D8" w:rsidP="00A332D7">
                      <w:pPr>
                        <w:rPr>
                          <w:rFonts w:ascii="Times New Roman" w:hAnsi="Times New Roman" w:cs="Times New Roman"/>
                          <w:color w:val="FFFFFF" w:themeColor="background1"/>
                          <w:lang w:val="haw-US"/>
                        </w:rPr>
                      </w:pPr>
                      <w:r>
                        <w:rPr>
                          <w:rFonts w:ascii="Times New Roman" w:hAnsi="Times New Roman" w:cs="Times New Roman"/>
                          <w:color w:val="FFFFFF" w:themeColor="background1"/>
                          <w:lang w:val="haw-US"/>
                        </w:rPr>
                        <w:t>d.</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699ADB39" wp14:editId="65A3218D">
                <wp:simplePos x="0" y="0"/>
                <wp:positionH relativeFrom="column">
                  <wp:posOffset>5437975</wp:posOffset>
                </wp:positionH>
                <wp:positionV relativeFrom="paragraph">
                  <wp:posOffset>1618</wp:posOffset>
                </wp:positionV>
                <wp:extent cx="326325" cy="297951"/>
                <wp:effectExtent l="0" t="0" r="0" b="0"/>
                <wp:wrapNone/>
                <wp:docPr id="33" name="Text Box 22"/>
                <wp:cNvGraphicFramePr/>
                <a:graphic xmlns:a="http://schemas.openxmlformats.org/drawingml/2006/main">
                  <a:graphicData uri="http://schemas.microsoft.com/office/word/2010/wordprocessingShape">
                    <wps:wsp>
                      <wps:cNvSpPr txBox="1"/>
                      <wps:spPr>
                        <a:xfrm>
                          <a:off x="0" y="0"/>
                          <a:ext cx="326325" cy="297951"/>
                        </a:xfrm>
                        <a:prstGeom prst="rect">
                          <a:avLst/>
                        </a:prstGeom>
                        <a:noFill/>
                        <a:ln w="6350">
                          <a:noFill/>
                        </a:ln>
                      </wps:spPr>
                      <wps:txbx>
                        <w:txbxContent>
                          <w:p w14:paraId="1EA1764E" w14:textId="77777777" w:rsidR="008820D8" w:rsidRPr="00B67F20" w:rsidRDefault="008820D8" w:rsidP="00A332D7">
                            <w:pPr>
                              <w:rPr>
                                <w:rFonts w:ascii="Times New Roman" w:hAnsi="Times New Roman" w:cs="Times New Roman"/>
                                <w:color w:val="FFFFFF" w:themeColor="background1"/>
                                <w:lang w:val="haw-US"/>
                              </w:rPr>
                            </w:pPr>
                            <w:r>
                              <w:rPr>
                                <w:rFonts w:ascii="Times New Roman" w:hAnsi="Times New Roman" w:cs="Times New Roman"/>
                                <w:color w:val="FFFFFF" w:themeColor="background1"/>
                                <w:lang w:val="haw-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9ADB39" id="_x0000_s1053" type="#_x0000_t202" style="position:absolute;left:0;text-align:left;margin-left:428.2pt;margin-top:.15pt;width:25.7pt;height:23.4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" filled="f" stroked="f" strokeweight=".5pt">
                <v:textbox>
                  <w:txbxContent>
                    <w:p w14:paraId="1EA1764E" w14:textId="77777777" w:rsidR="008820D8" w:rsidRPr="00B67F20" w:rsidRDefault="008820D8" w:rsidP="00A332D7">
                      <w:pPr>
                        <w:rPr>
                          <w:rFonts w:ascii="Times New Roman" w:hAnsi="Times New Roman" w:cs="Times New Roman"/>
                          <w:color w:val="FFFFFF" w:themeColor="background1"/>
                          <w:lang w:val="haw-US"/>
                        </w:rPr>
                      </w:pPr>
                      <w:r>
                        <w:rPr>
                          <w:rFonts w:ascii="Times New Roman" w:hAnsi="Times New Roman" w:cs="Times New Roman"/>
                          <w:color w:val="FFFFFF" w:themeColor="background1"/>
                          <w:lang w:val="haw-US"/>
                        </w:rPr>
                        <w:t>b.</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5094634E" wp14:editId="5896AAD5">
                <wp:simplePos x="0" y="0"/>
                <wp:positionH relativeFrom="column">
                  <wp:posOffset>2641600</wp:posOffset>
                </wp:positionH>
                <wp:positionV relativeFrom="paragraph">
                  <wp:posOffset>2074689</wp:posOffset>
                </wp:positionV>
                <wp:extent cx="326325" cy="352368"/>
                <wp:effectExtent l="0" t="0" r="0" b="0"/>
                <wp:wrapNone/>
                <wp:docPr id="36" name="Text Box 22"/>
                <wp:cNvGraphicFramePr/>
                <a:graphic xmlns:a="http://schemas.openxmlformats.org/drawingml/2006/main">
                  <a:graphicData uri="http://schemas.microsoft.com/office/word/2010/wordprocessingShape">
                    <wps:wsp>
                      <wps:cNvSpPr txBox="1"/>
                      <wps:spPr>
                        <a:xfrm>
                          <a:off x="0" y="0"/>
                          <a:ext cx="326325" cy="352368"/>
                        </a:xfrm>
                        <a:prstGeom prst="rect">
                          <a:avLst/>
                        </a:prstGeom>
                        <a:noFill/>
                        <a:ln w="6350">
                          <a:noFill/>
                        </a:ln>
                      </wps:spPr>
                      <wps:txbx>
                        <w:txbxContent>
                          <w:p w14:paraId="03EA59C6" w14:textId="77777777" w:rsidR="008820D8" w:rsidRPr="00B67F20" w:rsidRDefault="008820D8" w:rsidP="00A332D7">
                            <w:pPr>
                              <w:rPr>
                                <w:rFonts w:ascii="Times New Roman" w:hAnsi="Times New Roman" w:cs="Times New Roman"/>
                                <w:color w:val="FFFFFF" w:themeColor="background1"/>
                                <w:lang w:val="haw-US"/>
                              </w:rPr>
                            </w:pPr>
                            <w:r>
                              <w:rPr>
                                <w:rFonts w:ascii="Times New Roman" w:hAnsi="Times New Roman" w:cs="Times New Roman"/>
                                <w:color w:val="FFFFFF" w:themeColor="background1"/>
                                <w:lang w:val="haw-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94634E" id="_x0000_s1054" type="#_x0000_t202" style="position:absolute;left:0;text-align:left;margin-left:208pt;margin-top:163.35pt;width:25.7pt;height:27.7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" filled="f" stroked="f" strokeweight=".5pt">
                <v:textbox>
                  <w:txbxContent>
                    <w:p w14:paraId="03EA59C6" w14:textId="77777777" w:rsidR="008820D8" w:rsidRPr="00B67F20" w:rsidRDefault="008820D8" w:rsidP="00A332D7">
                      <w:pPr>
                        <w:rPr>
                          <w:rFonts w:ascii="Times New Roman" w:hAnsi="Times New Roman" w:cs="Times New Roman"/>
                          <w:color w:val="FFFFFF" w:themeColor="background1"/>
                          <w:lang w:val="haw-US"/>
                        </w:rPr>
                      </w:pPr>
                      <w:r>
                        <w:rPr>
                          <w:rFonts w:ascii="Times New Roman" w:hAnsi="Times New Roman" w:cs="Times New Roman"/>
                          <w:color w:val="FFFFFF" w:themeColor="background1"/>
                          <w:lang w:val="haw-US"/>
                        </w:rPr>
                        <w:t>c.</w:t>
                      </w:r>
                    </w:p>
                  </w:txbxContent>
                </v:textbox>
              </v:shape>
            </w:pict>
          </mc:Fallback>
        </mc:AlternateContent>
      </w:r>
      <w:r w:rsidR="00A332D7">
        <w:rPr>
          <w:noProof/>
        </w:rPr>
        <mc:AlternateContent>
          <mc:Choice Requires="wps">
            <w:drawing>
              <wp:anchor distT="0" distB="0" distL="114300" distR="114300" simplePos="0" relativeHeight="251667456" behindDoc="0" locked="0" layoutInCell="1" allowOverlap="1" wp14:anchorId="433D656F" wp14:editId="7DEB6BAE">
                <wp:simplePos x="0" y="0"/>
                <wp:positionH relativeFrom="column">
                  <wp:posOffset>2641635</wp:posOffset>
                </wp:positionH>
                <wp:positionV relativeFrom="paragraph">
                  <wp:posOffset>-4031</wp:posOffset>
                </wp:positionV>
                <wp:extent cx="326325" cy="352368"/>
                <wp:effectExtent l="0" t="0" r="0" b="0"/>
                <wp:wrapNone/>
                <wp:docPr id="35" name="Text Box 22"/>
                <wp:cNvGraphicFramePr/>
                <a:graphic xmlns:a="http://schemas.openxmlformats.org/drawingml/2006/main">
                  <a:graphicData uri="http://schemas.microsoft.com/office/word/2010/wordprocessingShape">
                    <wps:wsp>
                      <wps:cNvSpPr txBox="1"/>
                      <wps:spPr>
                        <a:xfrm>
                          <a:off x="0" y="0"/>
                          <a:ext cx="326325" cy="352368"/>
                        </a:xfrm>
                        <a:prstGeom prst="rect">
                          <a:avLst/>
                        </a:prstGeom>
                        <a:noFill/>
                        <a:ln w="6350">
                          <a:noFill/>
                        </a:ln>
                      </wps:spPr>
                      <wps:txbx>
                        <w:txbxContent>
                          <w:p w14:paraId="5EABA291" w14:textId="77777777" w:rsidR="008820D8" w:rsidRPr="00B67F20" w:rsidRDefault="008820D8" w:rsidP="00A332D7">
                            <w:pPr>
                              <w:rPr>
                                <w:rFonts w:ascii="Times New Roman" w:hAnsi="Times New Roman" w:cs="Times New Roman"/>
                                <w:color w:val="FFFFFF" w:themeColor="background1"/>
                                <w:lang w:val="haw-US"/>
                              </w:rPr>
                            </w:pPr>
                            <w:r>
                              <w:rPr>
                                <w:rFonts w:ascii="Times New Roman" w:hAnsi="Times New Roman" w:cs="Times New Roman"/>
                                <w:color w:val="FFFFFF" w:themeColor="background1"/>
                                <w:lang w:val="haw-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3D656F" id="_x0000_s1055" type="#_x0000_t202" style="position:absolute;left:0;text-align:left;margin-left:208pt;margin-top:-.3pt;width:25.7pt;height:27.7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" filled="f" stroked="f" strokeweight=".5pt">
                <v:textbox>
                  <w:txbxContent>
                    <w:p w14:paraId="5EABA291" w14:textId="77777777" w:rsidR="008820D8" w:rsidRPr="00B67F20" w:rsidRDefault="008820D8" w:rsidP="00A332D7">
                      <w:pPr>
                        <w:rPr>
                          <w:rFonts w:ascii="Times New Roman" w:hAnsi="Times New Roman" w:cs="Times New Roman"/>
                          <w:color w:val="FFFFFF" w:themeColor="background1"/>
                          <w:lang w:val="haw-US"/>
                        </w:rPr>
                      </w:pPr>
                      <w:r>
                        <w:rPr>
                          <w:rFonts w:ascii="Times New Roman" w:hAnsi="Times New Roman" w:cs="Times New Roman"/>
                          <w:color w:val="FFFFFF" w:themeColor="background1"/>
                          <w:lang w:val="haw-US"/>
                        </w:rPr>
                        <w:t>a.</w:t>
                      </w:r>
                    </w:p>
                  </w:txbxContent>
                </v:textbox>
              </v:shape>
            </w:pict>
          </mc:Fallback>
        </mc:AlternateContent>
      </w:r>
      <w:r w:rsidR="00A332D7" w:rsidRPr="00A077E7">
        <w:rPr>
          <w:rFonts w:ascii="Times New Roman" w:hAnsi="Times New Roman" w:cs="Times New Roman"/>
          <w:b/>
          <w:bCs/>
          <w:noProof/>
        </w:rPr>
        <w:drawing>
          <wp:inline distT="0" distB="0" distL="0" distR="0" wp14:anchorId="490F0A9E" wp14:editId="08DE3D47">
            <wp:extent cx="2762864" cy="2072149"/>
            <wp:effectExtent l="0" t="0" r="6350" b="0"/>
            <wp:docPr id="48" name="Picture 24" descr="A picture containing ground, photo, outdoor&#10;&#10;Description automatically generated">
              <a:extLst xmlns:a="http://schemas.openxmlformats.org/drawingml/2006/main">
                <a:ext uri="{FF2B5EF4-FFF2-40B4-BE49-F238E27FC236}">
                  <a16:creationId xmlns:a16="http://schemas.microsoft.com/office/drawing/2014/main" id="{7B85A7D1-7542-8948-8151-794A5C9CA4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7B85A7D1-7542-8948-8151-794A5C9CA487}"/>
                        </a:ext>
                      </a:extLst>
                    </pic:cNvPr>
                    <pic:cNvPicPr>
                      <a:picLocks noChangeAspect="1"/>
                    </pic:cNvPicPr>
                  </pic:nvPicPr>
                  <pic:blipFill>
                    <a:blip r:embed="rId51" cstate="screen">
                      <a:extLst>
                        <a:ext uri="{28A0092B-C50C-407E-A947-70E740481C1C}">
                          <a14:useLocalDpi xmlns:a14="http://schemas.microsoft.com/office/drawing/2010/main"/>
                        </a:ext>
                      </a:extLst>
                    </a:blip>
                    <a:stretch>
                      <a:fillRect/>
                    </a:stretch>
                  </pic:blipFill>
                  <pic:spPr>
                    <a:xfrm>
                      <a:off x="0" y="0"/>
                      <a:ext cx="2809283" cy="2106964"/>
                    </a:xfrm>
                    <a:prstGeom prst="rect">
                      <a:avLst/>
                    </a:prstGeom>
                  </pic:spPr>
                </pic:pic>
              </a:graphicData>
            </a:graphic>
          </wp:inline>
        </w:drawing>
      </w:r>
      <w:r>
        <w:rPr>
          <w:rFonts w:ascii="Times New Roman" w:hAnsi="Times New Roman" w:cs="Times New Roman"/>
          <w:lang w:val="haw-US"/>
        </w:rPr>
        <w:t xml:space="preserve"> </w:t>
      </w:r>
      <w:r w:rsidR="00A332D7" w:rsidRPr="00A077E7">
        <w:rPr>
          <w:rFonts w:ascii="Times New Roman" w:hAnsi="Times New Roman" w:cs="Times New Roman"/>
          <w:b/>
          <w:bCs/>
          <w:noProof/>
        </w:rPr>
        <w:drawing>
          <wp:inline distT="0" distB="0" distL="0" distR="0" wp14:anchorId="52F73F6A" wp14:editId="63745B19">
            <wp:extent cx="2753029" cy="2064774"/>
            <wp:effectExtent l="0" t="0" r="3175" b="5715"/>
            <wp:docPr id="49" name="Picture 14" descr="A picture containing indoor, wall, bathroom, curtain&#10;&#10;Description automatically generated">
              <a:extLst xmlns:a="http://schemas.openxmlformats.org/drawingml/2006/main">
                <a:ext uri="{FF2B5EF4-FFF2-40B4-BE49-F238E27FC236}">
                  <a16:creationId xmlns:a16="http://schemas.microsoft.com/office/drawing/2014/main" id="{65C6F0E1-5EA1-1C4B-B204-8FE6E97438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65C6F0E1-5EA1-1C4B-B204-8FE6E97438FB}"/>
                        </a:ext>
                      </a:extLst>
                    </pic:cNvPr>
                    <pic:cNvPicPr>
                      <a:picLocks noChangeAspect="1"/>
                    </pic:cNvPicPr>
                  </pic:nvPicPr>
                  <pic:blipFill>
                    <a:blip r:embed="rId52" cstate="screen">
                      <a:extLst>
                        <a:ext uri="{28A0092B-C50C-407E-A947-70E740481C1C}">
                          <a14:useLocalDpi xmlns:a14="http://schemas.microsoft.com/office/drawing/2010/main"/>
                        </a:ext>
                      </a:extLst>
                    </a:blip>
                    <a:stretch>
                      <a:fillRect/>
                    </a:stretch>
                  </pic:blipFill>
                  <pic:spPr>
                    <a:xfrm>
                      <a:off x="0" y="0"/>
                      <a:ext cx="2804417" cy="2103315"/>
                    </a:xfrm>
                    <a:prstGeom prst="rect">
                      <a:avLst/>
                    </a:prstGeom>
                  </pic:spPr>
                </pic:pic>
              </a:graphicData>
            </a:graphic>
          </wp:inline>
        </w:drawing>
      </w:r>
    </w:p>
    <w:p w14:paraId="1F34D473" w14:textId="08E928C9" w:rsidR="00A332D7" w:rsidRPr="00A077E7" w:rsidRDefault="00A332D7" w:rsidP="00A332D7">
      <w:pPr>
        <w:jc w:val="center"/>
        <w:rPr>
          <w:rFonts w:ascii="Times New Roman" w:hAnsi="Times New Roman" w:cs="Times New Roman"/>
          <w:noProof/>
        </w:rPr>
      </w:pPr>
      <w:r w:rsidRPr="00A077E7">
        <w:rPr>
          <w:rFonts w:ascii="Times New Roman" w:hAnsi="Times New Roman" w:cs="Times New Roman"/>
          <w:b/>
          <w:bCs/>
          <w:noProof/>
        </w:rPr>
        <w:drawing>
          <wp:inline distT="0" distB="0" distL="0" distR="0" wp14:anchorId="68521CC7" wp14:editId="1A2A09BF">
            <wp:extent cx="2752090" cy="2064066"/>
            <wp:effectExtent l="0" t="0" r="3810" b="6350"/>
            <wp:docPr id="51" name="Picture 16">
              <a:extLst xmlns:a="http://schemas.openxmlformats.org/drawingml/2006/main">
                <a:ext uri="{FF2B5EF4-FFF2-40B4-BE49-F238E27FC236}">
                  <a16:creationId xmlns:a16="http://schemas.microsoft.com/office/drawing/2014/main" id="{EF53467F-7705-3A4C-A18D-5F53348749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EF53467F-7705-3A4C-A18D-5F533487496A}"/>
                        </a:ext>
                      </a:extLst>
                    </pic:cNvPr>
                    <pic:cNvPicPr>
                      <a:picLocks noChangeAspect="1"/>
                    </pic:cNvPicPr>
                  </pic:nvPicPr>
                  <pic:blipFill>
                    <a:blip r:embed="rId53" cstate="screen">
                      <a:extLst>
                        <a:ext uri="{28A0092B-C50C-407E-A947-70E740481C1C}">
                          <a14:useLocalDpi xmlns:a14="http://schemas.microsoft.com/office/drawing/2010/main"/>
                        </a:ext>
                      </a:extLst>
                    </a:blip>
                    <a:stretch>
                      <a:fillRect/>
                    </a:stretch>
                  </pic:blipFill>
                  <pic:spPr>
                    <a:xfrm>
                      <a:off x="0" y="0"/>
                      <a:ext cx="2758836" cy="2069126"/>
                    </a:xfrm>
                    <a:prstGeom prst="rect">
                      <a:avLst/>
                    </a:prstGeom>
                  </pic:spPr>
                </pic:pic>
              </a:graphicData>
            </a:graphic>
          </wp:inline>
        </w:drawing>
      </w:r>
      <w:r w:rsidR="009305A2">
        <w:rPr>
          <w:rFonts w:ascii="Times New Roman" w:hAnsi="Times New Roman" w:cs="Times New Roman"/>
          <w:noProof/>
          <w:lang w:val="haw-US"/>
        </w:rPr>
        <w:t xml:space="preserve"> </w:t>
      </w:r>
      <w:r w:rsidRPr="00A077E7">
        <w:rPr>
          <w:rFonts w:ascii="Times New Roman" w:hAnsi="Times New Roman" w:cs="Times New Roman"/>
          <w:b/>
          <w:bCs/>
          <w:noProof/>
        </w:rPr>
        <w:drawing>
          <wp:inline distT="0" distB="0" distL="0" distR="0" wp14:anchorId="3B3B56A5" wp14:editId="1889E049">
            <wp:extent cx="2753032" cy="2064775"/>
            <wp:effectExtent l="0" t="0" r="3175" b="5715"/>
            <wp:docPr id="37" name="Picture 36">
              <a:extLst xmlns:a="http://schemas.openxmlformats.org/drawingml/2006/main">
                <a:ext uri="{FF2B5EF4-FFF2-40B4-BE49-F238E27FC236}">
                  <a16:creationId xmlns:a16="http://schemas.microsoft.com/office/drawing/2014/main" id="{70880B7F-D213-9845-AF0F-6D11A155DF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70880B7F-D213-9845-AF0F-6D11A155DF45}"/>
                        </a:ext>
                      </a:extLst>
                    </pic:cNvPr>
                    <pic:cNvPicPr>
                      <a:picLocks noChangeAspect="1"/>
                    </pic:cNvPicPr>
                  </pic:nvPicPr>
                  <pic:blipFill>
                    <a:blip r:embed="rId54" cstate="screen">
                      <a:extLst>
                        <a:ext uri="{28A0092B-C50C-407E-A947-70E740481C1C}">
                          <a14:useLocalDpi xmlns:a14="http://schemas.microsoft.com/office/drawing/2010/main"/>
                        </a:ext>
                      </a:extLst>
                    </a:blip>
                    <a:stretch>
                      <a:fillRect/>
                    </a:stretch>
                  </pic:blipFill>
                  <pic:spPr>
                    <a:xfrm>
                      <a:off x="0" y="0"/>
                      <a:ext cx="2775623" cy="2081718"/>
                    </a:xfrm>
                    <a:prstGeom prst="rect">
                      <a:avLst/>
                    </a:prstGeom>
                  </pic:spPr>
                </pic:pic>
              </a:graphicData>
            </a:graphic>
          </wp:inline>
        </w:drawing>
      </w:r>
    </w:p>
    <w:p w14:paraId="48C70263" w14:textId="77777777" w:rsidR="00A332D7" w:rsidRPr="00A077E7" w:rsidRDefault="00A332D7" w:rsidP="00A332D7">
      <w:pPr>
        <w:rPr>
          <w:rFonts w:ascii="Times New Roman" w:hAnsi="Times New Roman" w:cs="Times New Roman"/>
          <w:noProof/>
        </w:rPr>
      </w:pPr>
    </w:p>
    <w:p w14:paraId="0730BF91" w14:textId="24942170" w:rsidR="009305A2" w:rsidRPr="00CC20EC" w:rsidRDefault="00A332D7" w:rsidP="00CC20EC">
      <w:pPr>
        <w:rPr>
          <w:rFonts w:ascii="Times New Roman" w:hAnsi="Times New Roman" w:cs="Times New Roman"/>
          <w:b/>
          <w:bCs/>
          <w:lang w:val="haw-US"/>
        </w:rPr>
      </w:pPr>
      <w:r w:rsidRPr="00DE4106">
        <w:rPr>
          <w:rFonts w:ascii="Times New Roman" w:hAnsi="Times New Roman" w:cs="Times New Roman"/>
          <w:b/>
          <w:bCs/>
          <w:noProof/>
        </w:rPr>
        <w:t>Figure 4.</w:t>
      </w:r>
      <w:r>
        <w:rPr>
          <w:rFonts w:ascii="Times New Roman" w:hAnsi="Times New Roman" w:cs="Times New Roman"/>
          <w:b/>
          <w:bCs/>
          <w:noProof/>
          <w:lang w:val="haw-US"/>
        </w:rPr>
        <w:t>3</w:t>
      </w:r>
      <w:r>
        <w:rPr>
          <w:rFonts w:ascii="Times New Roman" w:hAnsi="Times New Roman" w:cs="Times New Roman"/>
          <w:noProof/>
        </w:rPr>
        <w:t>. Scanning Electron Microscope (SEM) images showing the variation in spine form</w:t>
      </w:r>
      <w:r>
        <w:rPr>
          <w:rFonts w:ascii="Times New Roman" w:hAnsi="Times New Roman" w:cs="Times New Roman"/>
          <w:noProof/>
          <w:lang w:val="haw-US"/>
        </w:rPr>
        <w:t xml:space="preserve">ations/deformations </w:t>
      </w:r>
      <w:r w:rsidR="00C62C3D">
        <w:rPr>
          <w:rFonts w:ascii="Times New Roman" w:hAnsi="Times New Roman" w:cs="Times New Roman"/>
          <w:noProof/>
        </w:rPr>
        <w:t>o</w:t>
      </w:r>
      <w:r w:rsidR="00C62C3D">
        <w:rPr>
          <w:rFonts w:ascii="Times New Roman" w:hAnsi="Times New Roman" w:cs="Times New Roman"/>
          <w:noProof/>
          <w:lang w:val="haw-US"/>
        </w:rPr>
        <w:t xml:space="preserve">f </w:t>
      </w:r>
      <w:r>
        <w:rPr>
          <w:rFonts w:ascii="Times New Roman" w:hAnsi="Times New Roman" w:cs="Times New Roman"/>
          <w:noProof/>
          <w:lang w:val="haw-US"/>
        </w:rPr>
        <w:t xml:space="preserve">urchins in acidified conditions. Malformation (a, b) could be a result of increased energy cost. Reduction of calcified material (c) could be due to a newer spine or difficulty aquiring material in acidified conditions. Etching (d) </w:t>
      </w:r>
      <w:r w:rsidR="00C62C3D">
        <w:rPr>
          <w:rFonts w:ascii="Times New Roman" w:hAnsi="Times New Roman" w:cs="Times New Roman"/>
          <w:noProof/>
        </w:rPr>
        <w:t xml:space="preserve">may be </w:t>
      </w:r>
      <w:r>
        <w:rPr>
          <w:rFonts w:ascii="Times New Roman" w:hAnsi="Times New Roman" w:cs="Times New Roman"/>
          <w:noProof/>
          <w:lang w:val="haw-US"/>
        </w:rPr>
        <w:t xml:space="preserve">due to direct dissolution. </w:t>
      </w:r>
      <w:r w:rsidRPr="00A077E7">
        <w:rPr>
          <w:rFonts w:ascii="Times New Roman" w:hAnsi="Times New Roman" w:cs="Times New Roman"/>
          <w:b/>
          <w:bCs/>
          <w:lang w:val="haw-US"/>
        </w:rPr>
        <w:br w:type="textWrapping" w:clear="all"/>
      </w:r>
    </w:p>
    <w:p w14:paraId="21AF15D3" w14:textId="4BBC05A1" w:rsidR="00A332D7" w:rsidRPr="0041682F" w:rsidRDefault="00A332D7" w:rsidP="00A332D7">
      <w:pPr>
        <w:spacing w:line="480" w:lineRule="auto"/>
        <w:rPr>
          <w:rFonts w:ascii="Times New Roman" w:eastAsia="Times New Roman" w:hAnsi="Times New Roman" w:cs="Times New Roman"/>
          <w:b/>
          <w:bCs/>
          <w:color w:val="222222"/>
        </w:rPr>
      </w:pPr>
      <w:r>
        <w:rPr>
          <w:rFonts w:ascii="Times New Roman" w:eastAsia="Times New Roman" w:hAnsi="Times New Roman" w:cs="Times New Roman"/>
          <w:b/>
          <w:bCs/>
          <w:color w:val="222222"/>
        </w:rPr>
        <w:t>Future Research and Adjustments</w:t>
      </w:r>
    </w:p>
    <w:p w14:paraId="54E50CD4" w14:textId="0D964DDF" w:rsidR="00A332D7" w:rsidRDefault="00A332D7" w:rsidP="00A332D7">
      <w:pPr>
        <w:spacing w:line="480" w:lineRule="auto"/>
        <w:rPr>
          <w:rFonts w:ascii="Times New Roman" w:eastAsia="Times New Roman" w:hAnsi="Times New Roman" w:cs="Times New Roman"/>
          <w:color w:val="222222"/>
        </w:rPr>
      </w:pPr>
      <w:r>
        <w:rPr>
          <w:rFonts w:ascii="Times New Roman" w:eastAsia="Times New Roman" w:hAnsi="Times New Roman" w:cs="Times New Roman"/>
          <w:color w:val="222222"/>
        </w:rPr>
        <w:tab/>
        <w:t>Urchins</w:t>
      </w:r>
      <w:r w:rsidRPr="00A077E7">
        <w:rPr>
          <w:rFonts w:ascii="Times New Roman" w:eastAsia="Times New Roman" w:hAnsi="Times New Roman" w:cs="Times New Roman"/>
          <w:color w:val="222222"/>
        </w:rPr>
        <w:t xml:space="preserve"> were housed individually</w:t>
      </w:r>
      <w:r>
        <w:rPr>
          <w:rFonts w:ascii="Times New Roman" w:eastAsia="Times New Roman" w:hAnsi="Times New Roman" w:cs="Times New Roman"/>
          <w:color w:val="222222"/>
        </w:rPr>
        <w:t xml:space="preserve"> and fed in excess</w:t>
      </w:r>
      <w:r w:rsidRPr="00A077E7">
        <w:rPr>
          <w:rFonts w:ascii="Times New Roman" w:eastAsia="Times New Roman" w:hAnsi="Times New Roman" w:cs="Times New Roman"/>
          <w:color w:val="222222"/>
        </w:rPr>
        <w:t xml:space="preserve">, </w:t>
      </w:r>
      <w:r w:rsidR="00C62C3D">
        <w:rPr>
          <w:rFonts w:ascii="Times New Roman" w:eastAsia="Times New Roman" w:hAnsi="Times New Roman" w:cs="Times New Roman"/>
          <w:color w:val="222222"/>
        </w:rPr>
        <w:t xml:space="preserve">allowing unrestricted growth. </w:t>
      </w:r>
      <w:r w:rsidR="00B77C19">
        <w:rPr>
          <w:rFonts w:ascii="Times New Roman" w:hAnsi="Times New Roman" w:cs="Times New Roman"/>
          <w:lang w:val="haw-US"/>
        </w:rPr>
        <w:t>I</w:t>
      </w:r>
      <w:r w:rsidR="00B77C19" w:rsidRPr="00A077E7">
        <w:rPr>
          <w:rFonts w:ascii="Times New Roman" w:hAnsi="Times New Roman" w:cs="Times New Roman"/>
        </w:rPr>
        <w:t xml:space="preserve">t has been found that </w:t>
      </w:r>
      <w:r w:rsidR="0003543F">
        <w:rPr>
          <w:rFonts w:ascii="Times New Roman" w:hAnsi="Times New Roman" w:cs="Times New Roman"/>
        </w:rPr>
        <w:t xml:space="preserve">ample </w:t>
      </w:r>
      <w:r w:rsidR="00B77C19" w:rsidRPr="00A077E7">
        <w:rPr>
          <w:rFonts w:ascii="Times New Roman" w:hAnsi="Times New Roman" w:cs="Times New Roman"/>
        </w:rPr>
        <w:t xml:space="preserve">food availability can offset the negative effects of acidification </w:t>
      </w:r>
      <w:r w:rsidR="00B77C19" w:rsidRPr="00A077E7">
        <w:rPr>
          <w:rFonts w:ascii="Times New Roman" w:hAnsi="Times New Roman" w:cs="Times New Roman"/>
        </w:rPr>
        <w:fldChar w:fldCharType="begin" w:fldLock="1"/>
      </w:r>
      <w:r w:rsidR="00FE0AE5">
        <w:rPr>
          <w:rFonts w:ascii="Times New Roman" w:hAnsi="Times New Roman" w:cs="Times New Roman"/>
        </w:rPr>
        <w:instrText>ADDIN CSL_CITATION {"citationItems":[{"id":"ITEM-1","itemData":{"DOI":"10.1038/srep19374","author":[{"dropping-particle":"","family":"Ramajo","given":"Laura","non-dropping-particle":"","parse-names":false,"suffix":""},{"dropping-particle":"","family":"Pérez-león","given":"Elia","non-dropping-particle":"","parse-names":false,"suffix":""},{"dropping-particle":"","family":"Hendriks","given":"Iris E","non-dropping-particle":"","parse-names":false,"suffix":""},{"dropping-particle":"","family":"Marbà","given":"Núria","non-dropping-particle":"","parse-names":false,"suffix":""},{"dropping-particle":"","family":"Krause-jensen","given":"Dorte","non-dropping-particle":"","parse-names":false,"suffix":""},{"dropping-particle":"","family":"Sejr","given":"Mikael K","non-dropping-particle":"","parse-names":false,"suffix":""},{"dropping-particle":"","family":"Blicher","given":"Martin E","non-dropping-particle":"","parse-names":false,"suffix":""},{"dropping-particle":"","family":"Lagos","given":"Nelson A","non-dropping-particle":"","parse-names":false,"suffix":""},{"dropping-particle":"","family":"Olsen","given":"Ylva S","non-dropping-particle":"","parse-names":false,"suffix":""},{"dropping-particle":"","family":"Duarte","given":"Carlos M","non-dropping-particle":"","parse-names":false,"suffix":""}],"container-title":"Nature Publishing Group","id":"ITEM-1","issue":"December 2015","issued":{"date-parts":[["2016"]]},"page":"1-6","publisher":"Nature Publishing Group","title":"Food supply confers calcifiers resistance to ocean acidification","type":"article-journal"},"uris":["http://www.mendeley.com/documents/?uuid=1711a4c5-a511-46b1-9f54-0fef979cad60"]},{"id":"ITEM-2","itemData":{"DOI":"10.1038/s41598-018-28012-w","ISSN":"2045-2322","author":[{"dropping-particle":"","family":"Brown","given":"Norah E M","non-dropping-particle":"","parse-names":false,"suffix":""},{"dropping-particle":"","family":"Bernhardt","given":"Joey R","non-dropping-particle":"","parse-names":false,"suffix":""},{"dropping-particle":"","family":"Anderson","given":"Kathryn M","non-dropping-particle":"","parse-names":false,"suffix":""},{"dropping-particle":"","family":"Harley","given":"Christopher D G","non-dropping-particle":"","parse-names":false,"suffix":""}],"container-title":"Scientific Reports","id":"ITEM-2","issue":"October 2016","issued":{"date-parts":[["2018"]]},"page":"1-9","publisher":"Springer US","title":"Increased food supply mitigates ocean acidification effects on calcification but exacerbates effects on growth","type":"article-journal"},"uris":["http://www.mendeley.com/documents/?uuid=52d7756e-97c6-4470-9c1d-07710ab3dd27"]}],"mendeley":{"formattedCitation":"(Brown, Bernhardt, Anderson, &amp; Harley, 2018; Ramajo et al., 2016)","manualFormatting":"(Brown et al., 2018; Ramajo et al., 2016)","plainTextFormattedCitation":"(Brown, Bernhardt, Anderson, &amp; Harley, 2018; Ramajo et al., 2016)","previouslyFormattedCitation":"(Brown, Bernhardt, Anderson, &amp; Harley, 2018; Ramajo et al., 2016)"},"properties":{"noteIndex":0},"schema":"https://github.com/citation-style-language/schema/raw/master/csl-citation.json"}</w:instrText>
      </w:r>
      <w:r w:rsidR="00B77C19" w:rsidRPr="00A077E7">
        <w:rPr>
          <w:rFonts w:ascii="Times New Roman" w:hAnsi="Times New Roman" w:cs="Times New Roman"/>
        </w:rPr>
        <w:fldChar w:fldCharType="separate"/>
      </w:r>
      <w:r w:rsidR="00B77C19" w:rsidRPr="00B77C19">
        <w:rPr>
          <w:rFonts w:ascii="Times New Roman" w:hAnsi="Times New Roman" w:cs="Times New Roman"/>
          <w:noProof/>
        </w:rPr>
        <w:t>(Brown</w:t>
      </w:r>
      <w:r w:rsidR="00B77C19">
        <w:rPr>
          <w:rFonts w:ascii="Times New Roman" w:hAnsi="Times New Roman" w:cs="Times New Roman"/>
          <w:noProof/>
          <w:lang w:val="haw-US"/>
        </w:rPr>
        <w:t xml:space="preserve"> et </w:t>
      </w:r>
      <w:r w:rsidR="00B77C19">
        <w:rPr>
          <w:rFonts w:ascii="Times New Roman" w:hAnsi="Times New Roman" w:cs="Times New Roman"/>
          <w:noProof/>
          <w:lang w:val="haw-US"/>
        </w:rPr>
        <w:lastRenderedPageBreak/>
        <w:t>al.</w:t>
      </w:r>
      <w:r w:rsidR="00B77C19" w:rsidRPr="00B77C19">
        <w:rPr>
          <w:rFonts w:ascii="Times New Roman" w:hAnsi="Times New Roman" w:cs="Times New Roman"/>
          <w:noProof/>
        </w:rPr>
        <w:t>, 2018; Ramajo et al., 2016)</w:t>
      </w:r>
      <w:r w:rsidR="00B77C19" w:rsidRPr="00A077E7">
        <w:rPr>
          <w:rFonts w:ascii="Times New Roman" w:hAnsi="Times New Roman" w:cs="Times New Roman"/>
        </w:rPr>
        <w:fldChar w:fldCharType="end"/>
      </w:r>
      <w:r w:rsidR="00B77C19" w:rsidRPr="00A077E7">
        <w:rPr>
          <w:rFonts w:ascii="Times New Roman" w:hAnsi="Times New Roman" w:cs="Times New Roman"/>
        </w:rPr>
        <w:t>.</w:t>
      </w:r>
      <w:r w:rsidR="00B77C19">
        <w:rPr>
          <w:rFonts w:ascii="Times New Roman" w:hAnsi="Times New Roman" w:cs="Times New Roman"/>
          <w:lang w:val="haw-US"/>
        </w:rPr>
        <w:t xml:space="preserve"> </w:t>
      </w:r>
      <w:r w:rsidR="00C62C3D">
        <w:rPr>
          <w:rFonts w:ascii="Times New Roman" w:eastAsia="Times New Roman" w:hAnsi="Times New Roman" w:cs="Times New Roman"/>
          <w:color w:val="222222"/>
        </w:rPr>
        <w:t>Because these conditions are ecologically unrealistic</w:t>
      </w:r>
      <w:r>
        <w:rPr>
          <w:rFonts w:ascii="Times New Roman" w:eastAsia="Times New Roman" w:hAnsi="Times New Roman" w:cs="Times New Roman"/>
          <w:color w:val="222222"/>
        </w:rPr>
        <w:t>, it is</w:t>
      </w:r>
      <w:r w:rsidRPr="00A077E7">
        <w:rPr>
          <w:rFonts w:ascii="Times New Roman" w:eastAsia="Times New Roman" w:hAnsi="Times New Roman" w:cs="Times New Roman"/>
          <w:color w:val="222222"/>
        </w:rPr>
        <w:t xml:space="preserve"> possible</w:t>
      </w:r>
      <w:r>
        <w:rPr>
          <w:rFonts w:ascii="Times New Roman" w:eastAsia="Times New Roman" w:hAnsi="Times New Roman" w:cs="Times New Roman"/>
          <w:color w:val="222222"/>
        </w:rPr>
        <w:t xml:space="preserve"> that the addition of predators and/or restriction of food could enhance the</w:t>
      </w:r>
      <w:r w:rsidRPr="00A077E7">
        <w:rPr>
          <w:rFonts w:ascii="Times New Roman" w:eastAsia="Times New Roman" w:hAnsi="Times New Roman" w:cs="Times New Roman"/>
          <w:color w:val="222222"/>
        </w:rPr>
        <w:t xml:space="preserve"> </w:t>
      </w:r>
      <w:r>
        <w:rPr>
          <w:rFonts w:ascii="Times New Roman" w:eastAsia="Times New Roman" w:hAnsi="Times New Roman" w:cs="Times New Roman"/>
          <w:color w:val="222222"/>
        </w:rPr>
        <w:t>negative impacts</w:t>
      </w:r>
      <w:r w:rsidRPr="00A077E7">
        <w:rPr>
          <w:rFonts w:ascii="Times New Roman" w:eastAsia="Times New Roman" w:hAnsi="Times New Roman" w:cs="Times New Roman"/>
          <w:color w:val="222222"/>
        </w:rPr>
        <w:t xml:space="preserve"> of warming and acidification.</w:t>
      </w:r>
      <w:r>
        <w:rPr>
          <w:rFonts w:ascii="Times New Roman" w:eastAsia="Times New Roman" w:hAnsi="Times New Roman" w:cs="Times New Roman"/>
          <w:color w:val="222222"/>
        </w:rPr>
        <w:t xml:space="preserve"> Controlled laboratory experiments, therefore, are not enough to confirm the effects of climate change and should be considered in conjunction </w:t>
      </w:r>
      <w:proofErr w:type="gramStart"/>
      <w:r>
        <w:rPr>
          <w:rFonts w:ascii="Times New Roman" w:eastAsia="Times New Roman" w:hAnsi="Times New Roman" w:cs="Times New Roman"/>
          <w:color w:val="222222"/>
        </w:rPr>
        <w:t xml:space="preserve">with </w:t>
      </w:r>
      <w:r w:rsidRPr="00866710">
        <w:rPr>
          <w:rFonts w:ascii="Times New Roman" w:eastAsia="Times New Roman" w:hAnsi="Times New Roman" w:cs="Times New Roman"/>
          <w:i/>
          <w:iCs/>
          <w:color w:val="222222"/>
        </w:rPr>
        <w:t>in</w:t>
      </w:r>
      <w:proofErr w:type="gramEnd"/>
      <w:r w:rsidRPr="00866710">
        <w:rPr>
          <w:rFonts w:ascii="Times New Roman" w:eastAsia="Times New Roman" w:hAnsi="Times New Roman" w:cs="Times New Roman"/>
          <w:i/>
          <w:iCs/>
          <w:color w:val="222222"/>
        </w:rPr>
        <w:t xml:space="preserve"> situ</w:t>
      </w:r>
      <w:r>
        <w:rPr>
          <w:rFonts w:ascii="Times New Roman" w:eastAsia="Times New Roman" w:hAnsi="Times New Roman" w:cs="Times New Roman"/>
          <w:color w:val="222222"/>
        </w:rPr>
        <w:t xml:space="preserve"> research. One study found that individual urchins at CO</w:t>
      </w:r>
      <w:r>
        <w:rPr>
          <w:rFonts w:ascii="Times New Roman" w:eastAsia="Times New Roman" w:hAnsi="Times New Roman" w:cs="Times New Roman"/>
          <w:color w:val="222222"/>
          <w:vertAlign w:val="subscript"/>
        </w:rPr>
        <w:t>2</w:t>
      </w:r>
      <w:r>
        <w:rPr>
          <w:rFonts w:ascii="Times New Roman" w:eastAsia="Times New Roman" w:hAnsi="Times New Roman" w:cs="Times New Roman"/>
          <w:color w:val="222222"/>
        </w:rPr>
        <w:t xml:space="preserve"> vent sites, where pH can fluctuate &lt;1 unit and averages 7.73 pH units, were actually larger due to increased algal productivity </w:t>
      </w:r>
      <w:r>
        <w:rPr>
          <w:rFonts w:ascii="Times New Roman" w:eastAsia="Times New Roman" w:hAnsi="Times New Roman" w:cs="Times New Roman"/>
          <w:color w:val="222222"/>
        </w:rPr>
        <w:fldChar w:fldCharType="begin" w:fldLock="1"/>
      </w:r>
      <w:r>
        <w:rPr>
          <w:rFonts w:ascii="Times New Roman" w:eastAsia="Times New Roman" w:hAnsi="Times New Roman" w:cs="Times New Roman"/>
          <w:color w:val="222222"/>
        </w:rPr>
        <w:instrText>ADDIN CSL_CITATION {"citationItems":[{"id":"ITEM-1","itemData":{"DOI":"10.1111/gcb.13223","ISBN":"1354-1013","ISSN":"13652486","PMID":"26762613","abstract":"Rising atmospheric CO2 concentrations will significantly reduce ocean pH during the 21(st) century (ocean acidification, OA). This may hamper calcification in marine organisms such as corals and echinoderms, as shown in many laboratory-based experiments. Sea urchins are considered highly vulnerable to OA. We studied an Echinometra species on natural volcanic CO2 vents in Papua New Guinea, where they are CO2 -acclimatized and also subjected to secondary ecological changes from elevated CO2 . Near the vent site, the urchins experienced large daily variations in pH (&gt; 1 unit) and pCO2 (&gt; 2000 ppm) and average pH values (pHT 7.73) much below those expected under the most pessimistic future emission scenarios. Growth was measured over a 17-month period using tetracycline tagging of the calcareous feeding lanterns. Average-sized urchins grew more than twice as fast at the vent compared with those at an adjacent control site, and assumed larger sizes at the vent compared to the control site and two other sites at another reef near-by. A small reduction in gonad weight was detected at the vents, but no differences in mortality, respiration, or degree of test calcification were detected between urchins from vent and control populations. Thus, urchins did not only persist but actually 'thrived' under extreme CO2 conditions. We suggest an ecological basis for this response: increased algal productivity under increased pCO2 provided more food at the vent, resulting in higher growth rates. The wider implication of our observation is that laboratory studies on non-acclimatized specimens, which typically do not consider ecological changes, can lead to erroneous conclusions on responses to global change. This article is protected by copyright. All rights reserved.","author":[{"dropping-particle":"","family":"Uthicke","given":"Sven","non-dropping-particle":"","parse-names":false,"suffix":""},{"dropping-particle":"","family":"Ebert","given":"Thomas","non-dropping-particle":"","parse-names":false,"suffix":""},{"dropping-particle":"","family":"Liddy","given":"Michelle","non-dropping-particle":"","parse-names":false,"suffix":""},{"dropping-particle":"","family":"Johansson","given":"Charlotte","non-dropping-particle":"","parse-names":false,"suffix":""},{"dropping-particle":"","family":"Fabricius","given":"Katharina E.","non-dropping-particle":"","parse-names":false,"suffix":""},{"dropping-particle":"","family":"Lamare","given":"Miles","non-dropping-particle":"","parse-names":false,"suffix":""}],"container-title":"Global change biology","id":"ITEM-1","issue":"7","issued":{"date-parts":[["2016"]]},"page":"2451-2461","title":"Echinometra sea urchins acclimatized to elevated pCO2 at volcanic vents outperform those under present-day pCO2 conditions","type":"article-journal","volume":"22"},"uris":["http://www.mendeley.com/documents/?uuid=cb48d063-8083-45af-b259-8f7694a41dba"]}],"mendeley":{"formattedCitation":"(Uthicke et al., 2016)","plainTextFormattedCitation":"(Uthicke et al., 2016)","previouslyFormattedCitation":"(Uthicke et al., 2016)"},"properties":{"noteIndex":0},"schema":"https://github.com/citation-style-language/schema/raw/master/csl-citation.json"}</w:instrText>
      </w:r>
      <w:r>
        <w:rPr>
          <w:rFonts w:ascii="Times New Roman" w:eastAsia="Times New Roman" w:hAnsi="Times New Roman" w:cs="Times New Roman"/>
          <w:color w:val="222222"/>
        </w:rPr>
        <w:fldChar w:fldCharType="separate"/>
      </w:r>
      <w:r w:rsidRPr="00866710">
        <w:rPr>
          <w:rFonts w:ascii="Times New Roman" w:eastAsia="Times New Roman" w:hAnsi="Times New Roman" w:cs="Times New Roman"/>
          <w:noProof/>
          <w:color w:val="222222"/>
        </w:rPr>
        <w:t>(Uthicke et al., 2016)</w:t>
      </w:r>
      <w:r>
        <w:rPr>
          <w:rFonts w:ascii="Times New Roman" w:eastAsia="Times New Roman" w:hAnsi="Times New Roman" w:cs="Times New Roman"/>
          <w:color w:val="222222"/>
        </w:rPr>
        <w:fldChar w:fldCharType="end"/>
      </w:r>
      <w:r>
        <w:rPr>
          <w:rFonts w:ascii="Times New Roman" w:eastAsia="Times New Roman" w:hAnsi="Times New Roman" w:cs="Times New Roman"/>
          <w:color w:val="222222"/>
        </w:rPr>
        <w:t xml:space="preserve">. </w:t>
      </w:r>
      <w:r w:rsidR="00087568">
        <w:rPr>
          <w:rFonts w:ascii="Times New Roman" w:eastAsia="Times New Roman" w:hAnsi="Times New Roman" w:cs="Times New Roman"/>
          <w:color w:val="222222"/>
        </w:rPr>
        <w:t>However, i</w:t>
      </w:r>
      <w:r w:rsidR="00087568" w:rsidRPr="00A077E7">
        <w:rPr>
          <w:rFonts w:ascii="Times New Roman" w:eastAsia="Times New Roman" w:hAnsi="Times New Roman" w:cs="Times New Roman"/>
          <w:color w:val="222222"/>
        </w:rPr>
        <w:t xml:space="preserve">t </w:t>
      </w:r>
      <w:r w:rsidRPr="00A077E7">
        <w:rPr>
          <w:rFonts w:ascii="Times New Roman" w:eastAsia="Times New Roman" w:hAnsi="Times New Roman" w:cs="Times New Roman"/>
          <w:color w:val="222222"/>
        </w:rPr>
        <w:t xml:space="preserve">has </w:t>
      </w:r>
      <w:r w:rsidR="00087568">
        <w:rPr>
          <w:rFonts w:ascii="Times New Roman" w:eastAsia="Times New Roman" w:hAnsi="Times New Roman" w:cs="Times New Roman"/>
          <w:color w:val="222222"/>
        </w:rPr>
        <w:t xml:space="preserve">also </w:t>
      </w:r>
      <w:r w:rsidRPr="00A077E7">
        <w:rPr>
          <w:rFonts w:ascii="Times New Roman" w:eastAsia="Times New Roman" w:hAnsi="Times New Roman" w:cs="Times New Roman"/>
          <w:color w:val="222222"/>
        </w:rPr>
        <w:t xml:space="preserve">been found that low pH conditions can contribute to lower feeding rates in echinoderms </w:t>
      </w:r>
      <w:r w:rsidRPr="00A077E7">
        <w:rPr>
          <w:rFonts w:ascii="Times New Roman" w:eastAsia="Times New Roman" w:hAnsi="Times New Roman" w:cs="Times New Roman"/>
          <w:color w:val="222222"/>
        </w:rPr>
        <w:fldChar w:fldCharType="begin" w:fldLock="1"/>
      </w:r>
      <w:r w:rsidR="00A71A95">
        <w:rPr>
          <w:rFonts w:ascii="Times New Roman" w:eastAsia="Times New Roman" w:hAnsi="Times New Roman" w:cs="Times New Roman"/>
          <w:color w:val="222222"/>
        </w:rPr>
        <w:instrText>ADDIN CSL_CITATION {"citationItems":[{"id":"ITEM-1","itemData":{"DOI":"10.1007/s10750-018-3665-1","ISSN":"15735117","abstract":"© 2018 Crown Feeding is fundamental for all heterotrophic organisms, providing the means to acquire energy for basic life processes. Recent studies have suggested that experimental ocean acidification (OA) can alter the feeding performance of marine calcifying invertebrates, but results have been inconsistent. While several reviews pertaining to the biological effects of OA exist, none provide a synthesis of OA effects on feeding performance. Here, we provide a quantitative analysis of published experiments testing for effects of elevated CO 2 on feeding rates of marine calcifying invertebrates. Results revealed that suspension-feeding molluscs and predatory and grazing echinoderms experienced depressed feeding rates under elevated CO 2 , while arthropods appeared unaffected; larval and juvenile animals were more susceptible to CO 2 effects than adults. Feeding strategy did not appear to influence the overall taxonomic trend, nor did habitat, although exposure time did have an effect. AIC model selection revealed that Phylum best predicted effect size; life stage and exposure time were also included in candidate models. Based on these results, we synthesize potential physiological attributes of different taxa that may drive OA sensitivities in feeding rates, which could potentially result in community-level impacts. We also discuss CO 2 effects on calcifier feeding in the context of elevated temperature and other global marine change stressors, and highlight other areas for future research.","author":[{"dropping-particle":"","family":"Clements","given":"Jeff C.","non-dropping-particle":"","parse-names":false,"suffix":""},{"dropping-particle":"","family":"Darrow","given":"Elizabeth S.","non-dropping-particle":"","parse-names":false,"suffix":""}],"container-title":"Hydrobiologia","id":"ITEM-1","issue":"1","issued":{"date-parts":[["2018"]]},"note":"Mechanistically, some echinoderms can resist the effect of OA on calcifica- tion due to a protective organic layer around their spines (Ries et al., 2009), or by buffering using their magnesium-calcite test (Miles et al., 2007), which may invoke physiological trade-offs that reduce feeding rates and other physiological rates such as respiration. Elevated pCO2 can also affect the feeding structures of grazing echinoderms (e.g. sea urchins’ Aristotle’s lantern), although it appears that OA effects on these structures may be dependent on diet (Asnaghi et al., 2013).","page":"1-21","publisher":"Springer International Publishing","title":"Eating in an acidifying ocean: a quantitative review of elevated CO2effects on the feeding rates of calcifying marine invertebrates","type":"article-journal","volume":"820"},"uris":["http://www.mendeley.com/documents/?uuid=f64a1245-2ba7-49b3-8a1d-599b0a9c5960"]},{"id":"ITEM-2","itemData":{"ISBN":"9788415910541","abstract":"Anthropogenic CO2 emissions are acidifying the world’s oceans. A growing body of evidence demonstrates that this ocean acidification can impact survival, growth, development and physiology in marine invertebrates. A few years ago, a global analysis of the literature revealed that echinoderms were surprisingly robust to ocean acidification (Dupont et al., 2010a). An updated semi-quantitative analysis of the literature confirms that sea urchins are resilient to near-future ocean acidification. Direct impacts of ocean acidification on sea urchins are mostly negative but sub-lethal. These include slower somatic and gonadal growth and reflect a shift in energy budgets linked to additional costs of pHe and pHi regulation rather than a direct impact on calcification. This highlights the plasticity of this taxonomic group at levels from molecular to whole organism physiology when facing a changing environment. All life-history stages can be impacted but juveniles are the most sensitive to near-future ocean acidification. Sea urchins also show evidence of acclimation and adaptation potential. However, despite some resilience to ocean acidification in adult and larval stages, strong negative carry-over effects between adult, larval and juvenile stages are likely to compromise the sustainability of some urchin populations. Most of the published evidence are based on short term analyses and focus on single life-history stages, neglecting key processes such as carry-over effects between different life-history stages and generations. As a consequence, the vast majority of published evidence probably underestimates the real impact of ocean acidification. Recommendations for experimental design and future research priorities are discussed.","author":[{"dropping-particle":"","family":"Dupont","given":"Sam T","non-dropping-particle":"","parse-names":false,"suffix":""},{"dropping-particle":"","family":"Thorndyke","given":"Michael C","non-dropping-particle":"","parse-names":false,"suffix":""}],"container-title":"Climate change perspectives from the Atlantic: past, present and future","id":"ITEM-2","issue":"JANUARY","issued":{"date-parts":[["2013"]]},"page":"461-485","title":"Direct impacts of near-future ocean acidification on sea urchins","type":"article-journal"},"uris":["http://www.mendeley.com/documents/?uuid=dfc40d18-ce49-4360-bdb6-8dda52662914"]}],"mendeley":{"formattedCitation":"(Clements &amp; Darrow, 2018; S. T. Dupont &amp; Thorndyke, 2013)","manualFormatting":"(Clements &amp; Darrow, 2018; Dupont et al., 2013)","plainTextFormattedCitation":"(Clements &amp; Darrow, 2018; S. T. Dupont &amp; Thorndyke, 2013)","previouslyFormattedCitation":"(Clements &amp; Darrow, 2018; S. T. Dupont &amp; Thorndyke, 2013)"},"properties":{"noteIndex":0},"schema":"https://github.com/citation-style-language/schema/raw/master/csl-citation.json"}</w:instrText>
      </w:r>
      <w:r w:rsidRPr="00A077E7">
        <w:rPr>
          <w:rFonts w:ascii="Times New Roman" w:eastAsia="Times New Roman" w:hAnsi="Times New Roman" w:cs="Times New Roman"/>
          <w:color w:val="222222"/>
        </w:rPr>
        <w:fldChar w:fldCharType="separate"/>
      </w:r>
      <w:r w:rsidR="005F46DD" w:rsidRPr="005F46DD">
        <w:rPr>
          <w:rFonts w:ascii="Times New Roman" w:eastAsia="Times New Roman" w:hAnsi="Times New Roman" w:cs="Times New Roman"/>
          <w:noProof/>
          <w:color w:val="222222"/>
        </w:rPr>
        <w:t xml:space="preserve">(Clements &amp; Darrow, 2018; Dupont </w:t>
      </w:r>
      <w:r w:rsidR="005F46DD">
        <w:rPr>
          <w:rFonts w:ascii="Times New Roman" w:eastAsia="Times New Roman" w:hAnsi="Times New Roman" w:cs="Times New Roman"/>
          <w:noProof/>
          <w:color w:val="222222"/>
          <w:lang w:val="haw-US"/>
        </w:rPr>
        <w:t>et al.,</w:t>
      </w:r>
      <w:r w:rsidR="005F46DD" w:rsidRPr="005F46DD">
        <w:rPr>
          <w:rFonts w:ascii="Times New Roman" w:eastAsia="Times New Roman" w:hAnsi="Times New Roman" w:cs="Times New Roman"/>
          <w:noProof/>
          <w:color w:val="222222"/>
        </w:rPr>
        <w:t xml:space="preserve"> 2013)</w:t>
      </w:r>
      <w:r w:rsidRPr="00A077E7">
        <w:rPr>
          <w:rFonts w:ascii="Times New Roman" w:eastAsia="Times New Roman" w:hAnsi="Times New Roman" w:cs="Times New Roman"/>
          <w:color w:val="222222"/>
        </w:rPr>
        <w:fldChar w:fldCharType="end"/>
      </w:r>
      <w:r w:rsidRPr="00A077E7">
        <w:rPr>
          <w:rFonts w:ascii="Times New Roman" w:eastAsia="Times New Roman" w:hAnsi="Times New Roman" w:cs="Times New Roman"/>
          <w:color w:val="222222"/>
        </w:rPr>
        <w:t xml:space="preserve">.  </w:t>
      </w:r>
    </w:p>
    <w:p w14:paraId="63CE682F" w14:textId="4C0DB985" w:rsidR="00A46833" w:rsidRDefault="00A332D7" w:rsidP="00F86320">
      <w:pPr>
        <w:spacing w:line="480" w:lineRule="auto"/>
        <w:rPr>
          <w:rFonts w:ascii="Times New Roman" w:eastAsia="Times New Roman" w:hAnsi="Times New Roman" w:cs="Times New Roman"/>
          <w:b/>
          <w:bCs/>
          <w:color w:val="222222"/>
        </w:rPr>
      </w:pPr>
      <w:r>
        <w:rPr>
          <w:rFonts w:ascii="Times New Roman" w:eastAsia="Times New Roman" w:hAnsi="Times New Roman" w:cs="Times New Roman"/>
          <w:color w:val="222222"/>
        </w:rPr>
        <w:tab/>
      </w:r>
      <w:r w:rsidR="00087568">
        <w:rPr>
          <w:rFonts w:ascii="Times New Roman" w:eastAsia="Times New Roman" w:hAnsi="Times New Roman" w:cs="Times New Roman"/>
          <w:color w:val="222222"/>
        </w:rPr>
        <w:t>While l</w:t>
      </w:r>
      <w:r w:rsidR="00087568" w:rsidRPr="00A077E7">
        <w:rPr>
          <w:rFonts w:ascii="Times New Roman" w:eastAsia="Times New Roman" w:hAnsi="Times New Roman" w:cs="Times New Roman"/>
          <w:color w:val="222222"/>
        </w:rPr>
        <w:t xml:space="preserve">aboratory </w:t>
      </w:r>
      <w:r w:rsidRPr="00A077E7">
        <w:rPr>
          <w:rFonts w:ascii="Times New Roman" w:eastAsia="Times New Roman" w:hAnsi="Times New Roman" w:cs="Times New Roman"/>
          <w:color w:val="222222"/>
        </w:rPr>
        <w:t>experiments do not capture all variability that naturally occurs in a given habitat, measures can be taken to ensure realistic outcomes. In this study, seawater was pumped directly in from the surrounding environment to ensure natural fluctuations in both temperature and pH. Treatments were applied on top of this natural variation, allowing conditions to track the surroundings.</w:t>
      </w:r>
      <w:r>
        <w:rPr>
          <w:rFonts w:ascii="Times New Roman" w:eastAsia="Times New Roman" w:hAnsi="Times New Roman" w:cs="Times New Roman"/>
          <w:color w:val="222222"/>
        </w:rPr>
        <w:t xml:space="preserve"> K</w:t>
      </w:r>
      <w:r>
        <w:rPr>
          <w:rFonts w:ascii="Times New Roman" w:eastAsia="Times New Roman" w:hAnsi="Times New Roman" w:cs="Times New Roman"/>
          <w:color w:val="222222"/>
          <w:lang w:val="haw-US"/>
        </w:rPr>
        <w:t>ā</w:t>
      </w:r>
      <w:r>
        <w:rPr>
          <w:rFonts w:ascii="Times New Roman" w:eastAsia="Times New Roman" w:hAnsi="Times New Roman" w:cs="Times New Roman"/>
          <w:color w:val="222222"/>
        </w:rPr>
        <w:t>ne</w:t>
      </w:r>
      <w:r>
        <w:rPr>
          <w:rFonts w:ascii="Times New Roman" w:eastAsia="Times New Roman" w:hAnsi="Times New Roman" w:cs="Times New Roman"/>
          <w:color w:val="222222"/>
          <w:lang w:val="haw-US"/>
        </w:rPr>
        <w:t>ʻohe Bay is already warmer and more acidic than the surrounding ocean water</w:t>
      </w:r>
      <w:ins w:id="29" w:author="Judy Lemus" w:date="2020-04-03T17:33:00Z">
        <w:r w:rsidR="007143EB">
          <w:rPr>
            <w:rFonts w:ascii="Times New Roman" w:eastAsia="Times New Roman" w:hAnsi="Times New Roman" w:cs="Times New Roman"/>
            <w:color w:val="222222"/>
          </w:rPr>
          <w:t xml:space="preserve"> (</w:t>
        </w:r>
        <w:commentRangeStart w:id="30"/>
        <w:r w:rsidR="007143EB">
          <w:rPr>
            <w:rFonts w:ascii="Times New Roman" w:eastAsia="Times New Roman" w:hAnsi="Times New Roman" w:cs="Times New Roman"/>
            <w:color w:val="222222"/>
          </w:rPr>
          <w:t>REF</w:t>
        </w:r>
      </w:ins>
      <w:commentRangeEnd w:id="30"/>
      <w:r w:rsidR="00996436">
        <w:rPr>
          <w:rStyle w:val="CommentReference"/>
        </w:rPr>
        <w:commentReference w:id="30"/>
      </w:r>
      <w:ins w:id="31" w:author="Judy Lemus" w:date="2020-04-03T17:33:00Z">
        <w:r w:rsidR="007143EB">
          <w:rPr>
            <w:rFonts w:ascii="Times New Roman" w:eastAsia="Times New Roman" w:hAnsi="Times New Roman" w:cs="Times New Roman"/>
            <w:color w:val="222222"/>
          </w:rPr>
          <w:t>)</w:t>
        </w:r>
      </w:ins>
      <w:r>
        <w:rPr>
          <w:rFonts w:ascii="Times New Roman" w:eastAsia="Times New Roman" w:hAnsi="Times New Roman" w:cs="Times New Roman"/>
          <w:color w:val="222222"/>
          <w:lang w:val="haw-US"/>
        </w:rPr>
        <w:t xml:space="preserve">, providing interesting insights into the possible adaptibility of organisms that live there. </w:t>
      </w:r>
      <w:bookmarkStart w:id="32" w:name="Fig1CarbonateSystem"/>
      <w:bookmarkEnd w:id="32"/>
    </w:p>
    <w:p w14:paraId="0FE9C306" w14:textId="64D02E34" w:rsidR="00CB660B" w:rsidRDefault="00CB660B" w:rsidP="00F86320">
      <w:pPr>
        <w:spacing w:line="480" w:lineRule="auto"/>
        <w:rPr>
          <w:rFonts w:ascii="Times New Roman" w:eastAsia="Times New Roman" w:hAnsi="Times New Roman" w:cs="Times New Roman"/>
          <w:b/>
          <w:bCs/>
          <w:color w:val="222222"/>
        </w:rPr>
        <w:sectPr w:rsidR="00CB660B" w:rsidSect="003053AB">
          <w:pgSz w:w="12240" w:h="15840"/>
          <w:pgMar w:top="1440" w:right="1440" w:bottom="1440" w:left="1440" w:header="720" w:footer="720" w:gutter="0"/>
          <w:cols w:space="720"/>
          <w:titlePg/>
          <w:docGrid w:linePitch="360"/>
        </w:sectPr>
      </w:pPr>
      <w:r>
        <w:rPr>
          <w:rFonts w:ascii="Times New Roman" w:eastAsia="Times New Roman" w:hAnsi="Times New Roman" w:cs="Times New Roman"/>
          <w:color w:val="222222"/>
          <w:lang w:val="haw-US"/>
        </w:rPr>
        <w:tab/>
        <w:t xml:space="preserve">Results of this study indicate that while warming and acidification conditions expected by 2100 may not be detrimental to survival and growth of </w:t>
      </w:r>
      <w:r w:rsidRPr="00CB660B">
        <w:rPr>
          <w:rFonts w:ascii="Times New Roman" w:eastAsia="Times New Roman" w:hAnsi="Times New Roman" w:cs="Times New Roman"/>
          <w:i/>
          <w:iCs/>
          <w:color w:val="222222"/>
          <w:lang w:val="haw-US"/>
        </w:rPr>
        <w:t>T. gratilla</w:t>
      </w:r>
      <w:r>
        <w:rPr>
          <w:rFonts w:ascii="Times New Roman" w:eastAsia="Times New Roman" w:hAnsi="Times New Roman" w:cs="Times New Roman"/>
          <w:color w:val="222222"/>
          <w:lang w:val="haw-US"/>
        </w:rPr>
        <w:t>, there are developmental implications</w:t>
      </w:r>
      <w:r w:rsidR="00141EE2">
        <w:rPr>
          <w:rFonts w:ascii="Times New Roman" w:eastAsia="Times New Roman" w:hAnsi="Times New Roman" w:cs="Times New Roman"/>
          <w:color w:val="222222"/>
          <w:lang w:val="haw-US"/>
        </w:rPr>
        <w:t xml:space="preserve"> for calcification</w:t>
      </w:r>
      <w:r>
        <w:rPr>
          <w:rFonts w:ascii="Times New Roman" w:eastAsia="Times New Roman" w:hAnsi="Times New Roman" w:cs="Times New Roman"/>
          <w:color w:val="222222"/>
          <w:lang w:val="haw-US"/>
        </w:rPr>
        <w:t xml:space="preserve"> that could </w:t>
      </w:r>
      <w:r w:rsidR="00141EE2">
        <w:rPr>
          <w:rFonts w:ascii="Times New Roman" w:eastAsia="Times New Roman" w:hAnsi="Times New Roman" w:cs="Times New Roman"/>
          <w:color w:val="222222"/>
          <w:lang w:val="haw-US"/>
        </w:rPr>
        <w:t>be energitically costly</w:t>
      </w:r>
      <w:r w:rsidR="005011C5">
        <w:rPr>
          <w:rFonts w:ascii="Times New Roman" w:eastAsia="Times New Roman" w:hAnsi="Times New Roman" w:cs="Times New Roman"/>
          <w:color w:val="222222"/>
          <w:lang w:val="haw-US"/>
        </w:rPr>
        <w:t>.</w:t>
      </w:r>
      <w:r w:rsidR="00817AA2">
        <w:rPr>
          <w:rFonts w:ascii="Times New Roman" w:eastAsia="Times New Roman" w:hAnsi="Times New Roman" w:cs="Times New Roman"/>
          <w:color w:val="222222"/>
          <w:lang w:val="haw-US"/>
        </w:rPr>
        <w:t xml:space="preserve"> Future studies should include </w:t>
      </w:r>
      <w:r w:rsidR="00B878DA">
        <w:rPr>
          <w:rFonts w:ascii="Times New Roman" w:eastAsia="Times New Roman" w:hAnsi="Times New Roman" w:cs="Times New Roman"/>
          <w:color w:val="222222"/>
          <w:lang w:val="haw-US"/>
        </w:rPr>
        <w:t xml:space="preserve">reproduction and </w:t>
      </w:r>
      <w:r w:rsidR="00817AA2">
        <w:rPr>
          <w:rFonts w:ascii="Times New Roman" w:eastAsia="Times New Roman" w:hAnsi="Times New Roman" w:cs="Times New Roman"/>
          <w:color w:val="222222"/>
          <w:lang w:val="haw-US"/>
        </w:rPr>
        <w:t xml:space="preserve">transgenerational </w:t>
      </w:r>
      <w:r w:rsidR="00B878DA">
        <w:rPr>
          <w:rFonts w:ascii="Times New Roman" w:eastAsia="Times New Roman" w:hAnsi="Times New Roman" w:cs="Times New Roman"/>
          <w:color w:val="222222"/>
          <w:lang w:val="haw-US"/>
        </w:rPr>
        <w:t xml:space="preserve">patterns, as </w:t>
      </w:r>
      <w:r w:rsidR="007143EB">
        <w:rPr>
          <w:rFonts w:ascii="Times New Roman" w:eastAsia="Times New Roman" w:hAnsi="Times New Roman" w:cs="Times New Roman"/>
          <w:color w:val="222222"/>
        </w:rPr>
        <w:t xml:space="preserve">it </w:t>
      </w:r>
      <w:r w:rsidR="00795275">
        <w:rPr>
          <w:rFonts w:ascii="Times New Roman" w:eastAsia="Times New Roman" w:hAnsi="Times New Roman" w:cs="Times New Roman"/>
          <w:color w:val="222222"/>
        </w:rPr>
        <w:t>is known</w:t>
      </w:r>
      <w:r w:rsidR="00B878DA">
        <w:rPr>
          <w:rFonts w:ascii="Times New Roman" w:eastAsia="Times New Roman" w:hAnsi="Times New Roman" w:cs="Times New Roman"/>
          <w:color w:val="222222"/>
          <w:lang w:val="haw-US"/>
        </w:rPr>
        <w:t xml:space="preserve"> that gonads are plastic and may be depleted or filled depending on conditions and </w:t>
      </w:r>
      <w:r w:rsidR="000176A0">
        <w:rPr>
          <w:rFonts w:ascii="Times New Roman" w:eastAsia="Times New Roman" w:hAnsi="Times New Roman" w:cs="Times New Roman"/>
          <w:color w:val="222222"/>
          <w:lang w:val="haw-US"/>
        </w:rPr>
        <w:t>resource allocation</w:t>
      </w:r>
      <w:r w:rsidR="00B878DA">
        <w:rPr>
          <w:rFonts w:ascii="Times New Roman" w:eastAsia="Times New Roman" w:hAnsi="Times New Roman" w:cs="Times New Roman"/>
          <w:color w:val="222222"/>
          <w:lang w:val="haw-US"/>
        </w:rPr>
        <w:t xml:space="preserve"> </w:t>
      </w:r>
      <w:r w:rsidR="00B878DA">
        <w:rPr>
          <w:rFonts w:ascii="Times New Roman" w:eastAsia="Times New Roman" w:hAnsi="Times New Roman" w:cs="Times New Roman"/>
          <w:color w:val="222222"/>
          <w:lang w:val="haw-US"/>
        </w:rPr>
        <w:fldChar w:fldCharType="begin" w:fldLock="1"/>
      </w:r>
      <w:r w:rsidR="00B57900">
        <w:rPr>
          <w:rFonts w:ascii="Times New Roman" w:eastAsia="Times New Roman" w:hAnsi="Times New Roman" w:cs="Times New Roman"/>
          <w:color w:val="222222"/>
          <w:lang w:val="haw-US"/>
        </w:rPr>
        <w:instrText>ADDIN CSL_CITATION {"citationItems":[{"id":"ITEM-1","itemData":{"ISBN":"9788415910541","abstract":"Anthropogenic CO2 emissions are acidifying the world’s oceans. A growing body of evidence demonstrates that this ocean acidification can impact survival, growth, development and physiology in marine invertebrates. A few years ago, a global analysis of the literature revealed that echinoderms were surprisingly robust to ocean acidification (Dupont et al., 2010a). An updated semi-quantitative analysis of the literature confirms that sea urchins are resilient to near-future ocean acidification. Direct impacts of ocean acidification on sea urchins are mostly negative but sub-lethal. These include slower somatic and gonadal growth and reflect a shift in energy budgets linked to additional costs of pHe and pHi regulation rather than a direct impact on calcification. This highlights the plasticity of this taxonomic group at levels from molecular to whole organism physiology when facing a changing environment. All life-history stages can be impacted but juveniles are the most sensitive to near-future ocean acidification. Sea urchins also show evidence of acclimation and adaptation potential. However, despite some resilience to ocean acidification in adult and larval stages, strong negative carry-over effects between adult, larval and juvenile stages are likely to compromise the sustainability of some urchin populations. Most of the published evidence are based on short term analyses and focus on single life-history stages, neglecting key processes such as carry-over effects between different life-history stages and generations. As a consequence, the vast majority of published evidence probably underestimates the real impact of ocean acidification. Recommendations for experimental design and future research priorities are discussed.","author":[{"dropping-particle":"","family":"Dupont","given":"Sam T","non-dropping-particle":"","parse-names":false,"suffix":""},{"dropping-particle":"","family":"Thorndyke","given":"Michael C","non-dropping-particle":"","parse-names":false,"suffix":""}],"container-title":"Climate change perspectives from the Atlantic: past, present and future","id":"ITEM-1","issue":"JANUARY","issued":{"date-parts":[["2013"]]},"page":"461-485","title":"Direct impacts of near-future ocean acidification on sea urchins","type":"article-journal"},"uris":["http://www.mendeley.com/documents/?uuid=dfc40d18-ce49-4360-bdb6-8dda52662914"]}],"mendeley":{"formattedCitation":"(S. T. Dupont &amp; Thorndyke, 2013)","manualFormatting":"(Dupont &amp; Thorndyke, 2013)","plainTextFormattedCitation":"(S. T. Dupont &amp; Thorndyke, 2013)","previouslyFormattedCitation":"(S. T. Dupont &amp; Thorndyke, 2013)"},"properties":{"noteIndex":0},"schema":"https://github.com/citation-style-language/schema/raw/master/csl-citation.json"}</w:instrText>
      </w:r>
      <w:r w:rsidR="00B878DA">
        <w:rPr>
          <w:rFonts w:ascii="Times New Roman" w:eastAsia="Times New Roman" w:hAnsi="Times New Roman" w:cs="Times New Roman"/>
          <w:color w:val="222222"/>
          <w:lang w:val="haw-US"/>
        </w:rPr>
        <w:fldChar w:fldCharType="separate"/>
      </w:r>
      <w:r w:rsidR="00B878DA" w:rsidRPr="00B878DA">
        <w:rPr>
          <w:rFonts w:ascii="Times New Roman" w:eastAsia="Times New Roman" w:hAnsi="Times New Roman" w:cs="Times New Roman"/>
          <w:noProof/>
          <w:color w:val="222222"/>
          <w:lang w:val="haw-US"/>
        </w:rPr>
        <w:t>(Dupont &amp; Thorndyke, 2013)</w:t>
      </w:r>
      <w:r w:rsidR="00B878DA">
        <w:rPr>
          <w:rFonts w:ascii="Times New Roman" w:eastAsia="Times New Roman" w:hAnsi="Times New Roman" w:cs="Times New Roman"/>
          <w:color w:val="222222"/>
          <w:lang w:val="haw-US"/>
        </w:rPr>
        <w:fldChar w:fldCharType="end"/>
      </w:r>
      <w:r w:rsidR="00B878DA">
        <w:rPr>
          <w:rFonts w:ascii="Times New Roman" w:eastAsia="Times New Roman" w:hAnsi="Times New Roman" w:cs="Times New Roman"/>
          <w:color w:val="222222"/>
          <w:lang w:val="haw-US"/>
        </w:rPr>
        <w:t>. In one study, gonads were absent in all urchins reared at pH 7.6 regardless of temperature, indicating potent</w:t>
      </w:r>
      <w:r w:rsidR="00B57900">
        <w:rPr>
          <w:rFonts w:ascii="Times New Roman" w:eastAsia="Times New Roman" w:hAnsi="Times New Roman" w:cs="Times New Roman"/>
          <w:color w:val="222222"/>
          <w:lang w:val="haw-US"/>
        </w:rPr>
        <w:t>ia</w:t>
      </w:r>
      <w:r w:rsidR="00B878DA">
        <w:rPr>
          <w:rFonts w:ascii="Times New Roman" w:eastAsia="Times New Roman" w:hAnsi="Times New Roman" w:cs="Times New Roman"/>
          <w:color w:val="222222"/>
          <w:lang w:val="haw-US"/>
        </w:rPr>
        <w:t xml:space="preserve">l </w:t>
      </w:r>
      <w:r w:rsidR="00B57900">
        <w:rPr>
          <w:rFonts w:ascii="Times New Roman" w:eastAsia="Times New Roman" w:hAnsi="Times New Roman" w:cs="Times New Roman"/>
          <w:color w:val="222222"/>
          <w:lang w:val="haw-US"/>
        </w:rPr>
        <w:t xml:space="preserve">population instability under projected climate change conditions </w:t>
      </w:r>
      <w:r w:rsidR="00B57900">
        <w:rPr>
          <w:rFonts w:ascii="Times New Roman" w:eastAsia="Times New Roman" w:hAnsi="Times New Roman" w:cs="Times New Roman"/>
          <w:color w:val="222222"/>
          <w:lang w:val="haw-US"/>
        </w:rPr>
        <w:fldChar w:fldCharType="begin" w:fldLock="1"/>
      </w:r>
      <w:r w:rsidR="00F93900">
        <w:rPr>
          <w:rFonts w:ascii="Times New Roman" w:eastAsia="Times New Roman" w:hAnsi="Times New Roman" w:cs="Times New Roman"/>
          <w:color w:val="222222"/>
          <w:lang w:val="haw-US"/>
        </w:rPr>
        <w:instrText>ADDIN CSL_CITATION {"citationItems":[{"id":"ITEM-1","itemData":{"DOI":"10.1098/rspb.2017.2684","ISBN":"0962-8452","ISSN":"14712954","PMID":"29643209","abstract":"Understanding how growth trajectories of calcifying invertebrates are affected by changing climate requires acclimation experiments that follow development across life-history transitions. In a long-term acclimation study, the effects of increased acidification and temperature on survival and growth of the tropical sea urchin Tripneustes gratilla from the early juven- ile (5mm test diameter—TD) through the developmental transition to the mature adult (60mmTD) were investigated. Juveniles were reared in a com- bination of three temperature and three pH/pCO2 treatments, including treatments commensurate with global change projections. Elevated tempera- ture and pCO2/pH both affected growth, but there was no interaction between these factors. The urchins grew more slowly at pH 7.6, but not at pH 7.8. Slow growth may be influenced by the inability to compensate coe- lomic fluid acid–base balance at pH 7.6. Growth was faster at þ3 and þ68C compared to that in ambient temperature. Acidification and warming had strong and interactive effects on reproductive potential. Warming increased the gonad index, but acidification decreased it. At pH 7.6 there were vir- tually no gonads in any urchins regardless of temperature. The T. gratilla were larger at maturity under combined near-future warming and acidifica- tion scenarios (þ38C/pH 7.8). Although the juveniles grew and survived in near-future warming and acidification conditions, chronic exposure to these stressors from an early stage altered allocation to somatic and gonad growth. In the absence of phenotypic adjustment, the interactive effects of warming and acidification on the benthic life phases of sea urchins may compromise reproductive fitness and population maintenance as global climatic change unfolds. Electronic","author":[{"dropping-particle":"","family":"Dworjanyn","given":"Symon A","non-dropping-particle":"","parse-names":false,"suffix":""},{"dropping-particle":"","family":"Byrne","given":"Maria","non-dropping-particle":"","parse-names":false,"suffix":""}],"container-title":"Proceedings of the Royal Society B: Biological Sciences","id":"ITEM-1","issue":"1876","issued":{"date-parts":[["2018"]]},"title":"Impacts of ocean acidification on sea urchin growth across the juvenile to mature adult life-stage transition is mitigated by warming","type":"article-journal","volume":"285"},"uris":["http://www.mendeley.com/documents/?uuid=fb984fcf-4f6e-4b2f-95a3-834ce78af949"]}],"mendeley":{"formattedCitation":"(Dworjanyn &amp; Byrne, 2018)","plainTextFormattedCitation":"(Dworjanyn &amp; Byrne, 2018)","previouslyFormattedCitation":"(Dworjanyn &amp; Byrne, 2018)"},"properties":{"noteIndex":0},"schema":"https://github.com/citation-style-language/schema/raw/master/csl-citation.json"}</w:instrText>
      </w:r>
      <w:r w:rsidR="00B57900">
        <w:rPr>
          <w:rFonts w:ascii="Times New Roman" w:eastAsia="Times New Roman" w:hAnsi="Times New Roman" w:cs="Times New Roman"/>
          <w:color w:val="222222"/>
          <w:lang w:val="haw-US"/>
        </w:rPr>
        <w:fldChar w:fldCharType="separate"/>
      </w:r>
      <w:r w:rsidR="00B57900" w:rsidRPr="00B57900">
        <w:rPr>
          <w:rFonts w:ascii="Times New Roman" w:eastAsia="Times New Roman" w:hAnsi="Times New Roman" w:cs="Times New Roman"/>
          <w:noProof/>
          <w:color w:val="222222"/>
          <w:lang w:val="haw-US"/>
        </w:rPr>
        <w:t>(Dworjanyn &amp; Byrne, 2018)</w:t>
      </w:r>
      <w:r w:rsidR="00B57900">
        <w:rPr>
          <w:rFonts w:ascii="Times New Roman" w:eastAsia="Times New Roman" w:hAnsi="Times New Roman" w:cs="Times New Roman"/>
          <w:color w:val="222222"/>
          <w:lang w:val="haw-US"/>
        </w:rPr>
        <w:fldChar w:fldCharType="end"/>
      </w:r>
      <w:r w:rsidR="00B57900">
        <w:rPr>
          <w:rFonts w:ascii="Times New Roman" w:eastAsia="Times New Roman" w:hAnsi="Times New Roman" w:cs="Times New Roman"/>
          <w:color w:val="222222"/>
          <w:lang w:val="haw-US"/>
        </w:rPr>
        <w:t>.</w:t>
      </w:r>
    </w:p>
    <w:p w14:paraId="259B47E9" w14:textId="67DFCDDF" w:rsidR="00257866" w:rsidRPr="00257866" w:rsidRDefault="00257866" w:rsidP="00F86320">
      <w:pPr>
        <w:spacing w:line="480" w:lineRule="auto"/>
        <w:rPr>
          <w:rFonts w:ascii="Times New Roman" w:eastAsia="Times New Roman" w:hAnsi="Times New Roman" w:cs="Times New Roman"/>
          <w:b/>
          <w:bCs/>
          <w:color w:val="222222"/>
        </w:rPr>
      </w:pPr>
      <w:r w:rsidRPr="00257866">
        <w:rPr>
          <w:rFonts w:ascii="Times New Roman" w:eastAsia="Times New Roman" w:hAnsi="Times New Roman" w:cs="Times New Roman"/>
          <w:b/>
          <w:bCs/>
          <w:color w:val="222222"/>
        </w:rPr>
        <w:lastRenderedPageBreak/>
        <w:t>APPENDIX</w:t>
      </w:r>
    </w:p>
    <w:p w14:paraId="1A56063D" w14:textId="10C4BFA3" w:rsidR="00257866" w:rsidRPr="00257866" w:rsidRDefault="00257866" w:rsidP="00257866">
      <w:pPr>
        <w:rPr>
          <w:rFonts w:ascii="Times New Roman" w:eastAsia="Times New Roman" w:hAnsi="Times New Roman" w:cs="Times New Roman"/>
          <w:color w:val="222222"/>
        </w:rPr>
      </w:pPr>
      <w:bookmarkStart w:id="33" w:name="Table2Macro"/>
      <w:r w:rsidRPr="00257866">
        <w:rPr>
          <w:rFonts w:ascii="Times New Roman" w:eastAsia="Times New Roman" w:hAnsi="Times New Roman" w:cs="Times New Roman"/>
          <w:b/>
          <w:bCs/>
          <w:color w:val="222222"/>
        </w:rPr>
        <w:t>Table 2</w:t>
      </w:r>
      <w:r w:rsidR="00742E65">
        <w:rPr>
          <w:rFonts w:ascii="Times New Roman" w:eastAsia="Times New Roman" w:hAnsi="Times New Roman" w:cs="Times New Roman"/>
          <w:b/>
          <w:bCs/>
          <w:color w:val="222222"/>
          <w:lang w:val="haw-US"/>
        </w:rPr>
        <w:t>.2</w:t>
      </w:r>
      <w:r w:rsidRPr="00257866">
        <w:rPr>
          <w:rFonts w:ascii="Times New Roman" w:eastAsia="Times New Roman" w:hAnsi="Times New Roman" w:cs="Times New Roman"/>
          <w:color w:val="222222"/>
        </w:rPr>
        <w:t xml:space="preserve">. Macro </w:t>
      </w:r>
      <w:bookmarkEnd w:id="33"/>
      <w:r w:rsidRPr="00257866">
        <w:rPr>
          <w:rFonts w:ascii="Times New Roman" w:eastAsia="Times New Roman" w:hAnsi="Times New Roman" w:cs="Times New Roman"/>
          <w:color w:val="222222"/>
        </w:rPr>
        <w:t xml:space="preserve">script written to convert image selections to binary and determine area to divide images in half. </w:t>
      </w:r>
    </w:p>
    <w:tbl>
      <w:tblPr>
        <w:tblStyle w:val="TableGrid"/>
        <w:tblW w:w="0" w:type="auto"/>
        <w:tblLook w:val="04A0" w:firstRow="1" w:lastRow="0" w:firstColumn="1" w:lastColumn="0" w:noHBand="0" w:noVBand="1"/>
      </w:tblPr>
      <w:tblGrid>
        <w:gridCol w:w="9350"/>
      </w:tblGrid>
      <w:tr w:rsidR="00257866" w14:paraId="37C7D72F" w14:textId="77777777" w:rsidTr="00383F9D">
        <w:tc>
          <w:tcPr>
            <w:tcW w:w="9350" w:type="dxa"/>
          </w:tcPr>
          <w:p w14:paraId="7139FF1D" w14:textId="77777777" w:rsidR="00257866" w:rsidRPr="002D48E8" w:rsidRDefault="00257866" w:rsidP="00383F9D">
            <w:pPr>
              <w:rPr>
                <w:rFonts w:ascii="Times New Roman" w:hAnsi="Times New Roman" w:cs="Times New Roman"/>
              </w:rPr>
            </w:pPr>
            <w:r w:rsidRPr="002D48E8">
              <w:rPr>
                <w:rFonts w:ascii="Times New Roman" w:hAnsi="Times New Roman" w:cs="Times New Roman"/>
              </w:rPr>
              <w:t>macro "Sesno-</w:t>
            </w:r>
            <w:proofErr w:type="spellStart"/>
            <w:r w:rsidRPr="002D48E8">
              <w:rPr>
                <w:rFonts w:ascii="Times New Roman" w:hAnsi="Times New Roman" w:cs="Times New Roman"/>
              </w:rPr>
              <w:t>ify</w:t>
            </w:r>
            <w:proofErr w:type="spellEnd"/>
            <w:r w:rsidRPr="002D48E8">
              <w:rPr>
                <w:rFonts w:ascii="Times New Roman" w:hAnsi="Times New Roman" w:cs="Times New Roman"/>
              </w:rPr>
              <w:t>" {</w:t>
            </w:r>
          </w:p>
          <w:p w14:paraId="58FCFB23" w14:textId="77777777" w:rsidR="00257866" w:rsidRPr="002D48E8" w:rsidRDefault="00257866" w:rsidP="00383F9D">
            <w:pPr>
              <w:rPr>
                <w:rFonts w:ascii="Times New Roman" w:hAnsi="Times New Roman" w:cs="Times New Roman"/>
              </w:rPr>
            </w:pPr>
            <w:r w:rsidRPr="002D48E8">
              <w:rPr>
                <w:rFonts w:ascii="Times New Roman" w:hAnsi="Times New Roman" w:cs="Times New Roman"/>
              </w:rPr>
              <w:tab/>
              <w:t>run("Clear Outside");</w:t>
            </w:r>
          </w:p>
          <w:p w14:paraId="7C3B5470" w14:textId="77777777" w:rsidR="00257866" w:rsidRPr="002D48E8" w:rsidRDefault="00257866" w:rsidP="00383F9D">
            <w:pPr>
              <w:rPr>
                <w:rFonts w:ascii="Times New Roman" w:hAnsi="Times New Roman" w:cs="Times New Roman"/>
              </w:rPr>
            </w:pPr>
            <w:r w:rsidRPr="002D48E8">
              <w:rPr>
                <w:rFonts w:ascii="Times New Roman" w:hAnsi="Times New Roman" w:cs="Times New Roman"/>
              </w:rPr>
              <w:tab/>
              <w:t>run("Crop");</w:t>
            </w:r>
          </w:p>
          <w:p w14:paraId="0B234E04" w14:textId="77777777" w:rsidR="00257866" w:rsidRPr="002D48E8" w:rsidRDefault="00257866" w:rsidP="00383F9D">
            <w:pPr>
              <w:rPr>
                <w:rFonts w:ascii="Times New Roman" w:hAnsi="Times New Roman" w:cs="Times New Roman"/>
              </w:rPr>
            </w:pPr>
            <w:r w:rsidRPr="002D48E8">
              <w:rPr>
                <w:rFonts w:ascii="Times New Roman" w:hAnsi="Times New Roman" w:cs="Times New Roman"/>
              </w:rPr>
              <w:tab/>
            </w:r>
            <w:proofErr w:type="spellStart"/>
            <w:r w:rsidRPr="002D48E8">
              <w:rPr>
                <w:rFonts w:ascii="Times New Roman" w:hAnsi="Times New Roman" w:cs="Times New Roman"/>
              </w:rPr>
              <w:t>roiManager</w:t>
            </w:r>
            <w:proofErr w:type="spellEnd"/>
            <w:r w:rsidRPr="002D48E8">
              <w:rPr>
                <w:rFonts w:ascii="Times New Roman" w:hAnsi="Times New Roman" w:cs="Times New Roman"/>
              </w:rPr>
              <w:t>("add");</w:t>
            </w:r>
          </w:p>
          <w:p w14:paraId="6474B6B5" w14:textId="77777777" w:rsidR="00257866" w:rsidRPr="002D48E8" w:rsidRDefault="00257866" w:rsidP="00383F9D">
            <w:pPr>
              <w:rPr>
                <w:rFonts w:ascii="Times New Roman" w:hAnsi="Times New Roman" w:cs="Times New Roman"/>
              </w:rPr>
            </w:pPr>
            <w:r w:rsidRPr="002D48E8">
              <w:rPr>
                <w:rFonts w:ascii="Times New Roman" w:hAnsi="Times New Roman" w:cs="Times New Roman"/>
              </w:rPr>
              <w:tab/>
              <w:t>run("Make Binary");</w:t>
            </w:r>
          </w:p>
          <w:p w14:paraId="6C9233FD" w14:textId="77777777" w:rsidR="00257866" w:rsidRPr="002D48E8" w:rsidRDefault="00257866" w:rsidP="00383F9D">
            <w:pPr>
              <w:rPr>
                <w:rFonts w:ascii="Times New Roman" w:hAnsi="Times New Roman" w:cs="Times New Roman"/>
              </w:rPr>
            </w:pPr>
            <w:r w:rsidRPr="002D48E8">
              <w:rPr>
                <w:rFonts w:ascii="Times New Roman" w:hAnsi="Times New Roman" w:cs="Times New Roman"/>
              </w:rPr>
              <w:tab/>
            </w:r>
            <w:proofErr w:type="spellStart"/>
            <w:r w:rsidRPr="002D48E8">
              <w:rPr>
                <w:rFonts w:ascii="Times New Roman" w:hAnsi="Times New Roman" w:cs="Times New Roman"/>
              </w:rPr>
              <w:t>roiManager</w:t>
            </w:r>
            <w:proofErr w:type="spellEnd"/>
            <w:r w:rsidRPr="002D48E8">
              <w:rPr>
                <w:rFonts w:ascii="Times New Roman" w:hAnsi="Times New Roman" w:cs="Times New Roman"/>
              </w:rPr>
              <w:t xml:space="preserve">("Select", </w:t>
            </w:r>
            <w:proofErr w:type="spellStart"/>
            <w:r w:rsidRPr="002D48E8">
              <w:rPr>
                <w:rFonts w:ascii="Times New Roman" w:hAnsi="Times New Roman" w:cs="Times New Roman"/>
              </w:rPr>
              <w:t>roiManager</w:t>
            </w:r>
            <w:proofErr w:type="spellEnd"/>
            <w:r w:rsidRPr="002D48E8">
              <w:rPr>
                <w:rFonts w:ascii="Times New Roman" w:hAnsi="Times New Roman" w:cs="Times New Roman"/>
              </w:rPr>
              <w:t xml:space="preserve">("count")-1); </w:t>
            </w:r>
          </w:p>
          <w:p w14:paraId="3FE162E0" w14:textId="77777777" w:rsidR="00257866" w:rsidRPr="002D48E8" w:rsidRDefault="00257866" w:rsidP="00383F9D">
            <w:pPr>
              <w:rPr>
                <w:rFonts w:ascii="Times New Roman" w:hAnsi="Times New Roman" w:cs="Times New Roman"/>
              </w:rPr>
            </w:pPr>
            <w:r w:rsidRPr="002D48E8">
              <w:rPr>
                <w:rFonts w:ascii="Times New Roman" w:hAnsi="Times New Roman" w:cs="Times New Roman"/>
              </w:rPr>
              <w:tab/>
              <w:t>run("Remove Outliers...", "radius=2 threshold=50 which=Bright");</w:t>
            </w:r>
          </w:p>
          <w:p w14:paraId="449B0FDB" w14:textId="77777777" w:rsidR="00257866" w:rsidRPr="002D48E8" w:rsidRDefault="00257866" w:rsidP="00383F9D">
            <w:pPr>
              <w:rPr>
                <w:rFonts w:ascii="Times New Roman" w:hAnsi="Times New Roman" w:cs="Times New Roman"/>
              </w:rPr>
            </w:pPr>
            <w:r w:rsidRPr="002D48E8">
              <w:rPr>
                <w:rFonts w:ascii="Times New Roman" w:hAnsi="Times New Roman" w:cs="Times New Roman"/>
              </w:rPr>
              <w:tab/>
              <w:t>run("Remove Outliers...", "radius=2 threshold=50 which=Bright");</w:t>
            </w:r>
          </w:p>
          <w:p w14:paraId="0BBC0E4B" w14:textId="77777777" w:rsidR="00257866" w:rsidRPr="002D48E8" w:rsidRDefault="00257866" w:rsidP="00383F9D">
            <w:pPr>
              <w:rPr>
                <w:rFonts w:ascii="Times New Roman" w:hAnsi="Times New Roman" w:cs="Times New Roman"/>
              </w:rPr>
            </w:pPr>
            <w:r w:rsidRPr="002D48E8">
              <w:rPr>
                <w:rFonts w:ascii="Times New Roman" w:hAnsi="Times New Roman" w:cs="Times New Roman"/>
              </w:rPr>
              <w:tab/>
            </w:r>
            <w:proofErr w:type="spellStart"/>
            <w:r w:rsidRPr="002D48E8">
              <w:rPr>
                <w:rFonts w:ascii="Times New Roman" w:hAnsi="Times New Roman" w:cs="Times New Roman"/>
              </w:rPr>
              <w:t>roiManager</w:t>
            </w:r>
            <w:proofErr w:type="spellEnd"/>
            <w:r w:rsidRPr="002D48E8">
              <w:rPr>
                <w:rFonts w:ascii="Times New Roman" w:hAnsi="Times New Roman" w:cs="Times New Roman"/>
              </w:rPr>
              <w:t xml:space="preserve">("Rename", </w:t>
            </w:r>
            <w:proofErr w:type="spellStart"/>
            <w:r w:rsidRPr="002D48E8">
              <w:rPr>
                <w:rFonts w:ascii="Times New Roman" w:hAnsi="Times New Roman" w:cs="Times New Roman"/>
              </w:rPr>
              <w:t>getTitle</w:t>
            </w:r>
            <w:proofErr w:type="spellEnd"/>
            <w:r w:rsidRPr="002D48E8">
              <w:rPr>
                <w:rFonts w:ascii="Times New Roman" w:hAnsi="Times New Roman" w:cs="Times New Roman"/>
              </w:rPr>
              <w:t>);</w:t>
            </w:r>
          </w:p>
          <w:p w14:paraId="487CFC88" w14:textId="77777777" w:rsidR="00257866" w:rsidRPr="002D48E8" w:rsidRDefault="00257866" w:rsidP="00383F9D">
            <w:pPr>
              <w:rPr>
                <w:rFonts w:ascii="Times New Roman" w:hAnsi="Times New Roman" w:cs="Times New Roman"/>
              </w:rPr>
            </w:pPr>
          </w:p>
          <w:p w14:paraId="7DF0CA77" w14:textId="77777777" w:rsidR="00257866" w:rsidRPr="002D48E8" w:rsidRDefault="00257866" w:rsidP="00383F9D">
            <w:pPr>
              <w:rPr>
                <w:rFonts w:ascii="Times New Roman" w:hAnsi="Times New Roman" w:cs="Times New Roman"/>
              </w:rPr>
            </w:pPr>
            <w:r w:rsidRPr="002D48E8">
              <w:rPr>
                <w:rFonts w:ascii="Times New Roman" w:hAnsi="Times New Roman" w:cs="Times New Roman"/>
              </w:rPr>
              <w:t xml:space="preserve">//divides current </w:t>
            </w:r>
            <w:proofErr w:type="spellStart"/>
            <w:r w:rsidRPr="002D48E8">
              <w:rPr>
                <w:rFonts w:ascii="Times New Roman" w:hAnsi="Times New Roman" w:cs="Times New Roman"/>
              </w:rPr>
              <w:t>roi</w:t>
            </w:r>
            <w:proofErr w:type="spellEnd"/>
            <w:r w:rsidRPr="002D48E8">
              <w:rPr>
                <w:rFonts w:ascii="Times New Roman" w:hAnsi="Times New Roman" w:cs="Times New Roman"/>
              </w:rPr>
              <w:t xml:space="preserve"> into left and right half </w:t>
            </w:r>
          </w:p>
          <w:p w14:paraId="19942800" w14:textId="77777777" w:rsidR="00257866" w:rsidRPr="002D48E8" w:rsidRDefault="00257866" w:rsidP="00383F9D">
            <w:pPr>
              <w:rPr>
                <w:rFonts w:ascii="Times New Roman" w:hAnsi="Times New Roman" w:cs="Times New Roman"/>
              </w:rPr>
            </w:pPr>
          </w:p>
          <w:p w14:paraId="63CF49B6" w14:textId="77777777" w:rsidR="00257866" w:rsidRPr="002D48E8" w:rsidRDefault="00257866" w:rsidP="00383F9D">
            <w:pPr>
              <w:rPr>
                <w:rFonts w:ascii="Times New Roman" w:hAnsi="Times New Roman" w:cs="Times New Roman"/>
              </w:rPr>
            </w:pPr>
            <w:r w:rsidRPr="002D48E8">
              <w:rPr>
                <w:rFonts w:ascii="Times New Roman" w:hAnsi="Times New Roman" w:cs="Times New Roman"/>
              </w:rPr>
              <w:t xml:space="preserve">        </w:t>
            </w:r>
            <w:proofErr w:type="spellStart"/>
            <w:r w:rsidRPr="002D48E8">
              <w:rPr>
                <w:rFonts w:ascii="Times New Roman" w:hAnsi="Times New Roman" w:cs="Times New Roman"/>
              </w:rPr>
              <w:t>getSelectionBounds</w:t>
            </w:r>
            <w:proofErr w:type="spellEnd"/>
            <w:r w:rsidRPr="002D48E8">
              <w:rPr>
                <w:rFonts w:ascii="Times New Roman" w:hAnsi="Times New Roman" w:cs="Times New Roman"/>
              </w:rPr>
              <w:t xml:space="preserve">(x, y, width, height) </w:t>
            </w:r>
          </w:p>
          <w:p w14:paraId="224BB06C" w14:textId="77777777" w:rsidR="00257866" w:rsidRPr="002D48E8" w:rsidRDefault="00257866" w:rsidP="00383F9D">
            <w:pPr>
              <w:rPr>
                <w:rFonts w:ascii="Times New Roman" w:hAnsi="Times New Roman" w:cs="Times New Roman"/>
              </w:rPr>
            </w:pPr>
            <w:r w:rsidRPr="002D48E8">
              <w:rPr>
                <w:rFonts w:ascii="Times New Roman" w:hAnsi="Times New Roman" w:cs="Times New Roman"/>
              </w:rPr>
              <w:t xml:space="preserve">        </w:t>
            </w:r>
            <w:proofErr w:type="spellStart"/>
            <w:r w:rsidRPr="002D48E8">
              <w:rPr>
                <w:rFonts w:ascii="Times New Roman" w:hAnsi="Times New Roman" w:cs="Times New Roman"/>
              </w:rPr>
              <w:t>getRawStatistics</w:t>
            </w:r>
            <w:proofErr w:type="spellEnd"/>
            <w:r w:rsidRPr="002D48E8">
              <w:rPr>
                <w:rFonts w:ascii="Times New Roman" w:hAnsi="Times New Roman" w:cs="Times New Roman"/>
              </w:rPr>
              <w:t>(</w:t>
            </w:r>
            <w:proofErr w:type="spellStart"/>
            <w:r w:rsidRPr="002D48E8">
              <w:rPr>
                <w:rFonts w:ascii="Times New Roman" w:hAnsi="Times New Roman" w:cs="Times New Roman"/>
              </w:rPr>
              <w:t>totalArea</w:t>
            </w:r>
            <w:proofErr w:type="spellEnd"/>
            <w:r w:rsidRPr="002D48E8">
              <w:rPr>
                <w:rFonts w:ascii="Times New Roman" w:hAnsi="Times New Roman" w:cs="Times New Roman"/>
              </w:rPr>
              <w:t xml:space="preserve">); </w:t>
            </w:r>
          </w:p>
          <w:p w14:paraId="4CBBE8E3" w14:textId="77777777" w:rsidR="00257866" w:rsidRPr="002D48E8" w:rsidRDefault="00257866" w:rsidP="00383F9D">
            <w:pPr>
              <w:rPr>
                <w:rFonts w:ascii="Times New Roman" w:hAnsi="Times New Roman" w:cs="Times New Roman"/>
              </w:rPr>
            </w:pPr>
            <w:r w:rsidRPr="002D48E8">
              <w:rPr>
                <w:rFonts w:ascii="Times New Roman" w:hAnsi="Times New Roman" w:cs="Times New Roman"/>
              </w:rPr>
              <w:t xml:space="preserve">        </w:t>
            </w:r>
            <w:proofErr w:type="spellStart"/>
            <w:r w:rsidRPr="002D48E8">
              <w:rPr>
                <w:rFonts w:ascii="Times New Roman" w:hAnsi="Times New Roman" w:cs="Times New Roman"/>
              </w:rPr>
              <w:t>minOff</w:t>
            </w:r>
            <w:proofErr w:type="spellEnd"/>
            <w:r w:rsidRPr="002D48E8">
              <w:rPr>
                <w:rFonts w:ascii="Times New Roman" w:hAnsi="Times New Roman" w:cs="Times New Roman"/>
              </w:rPr>
              <w:t xml:space="preserve"> = 1e9; </w:t>
            </w:r>
          </w:p>
          <w:p w14:paraId="5FE23B82" w14:textId="77777777" w:rsidR="00257866" w:rsidRPr="002D48E8" w:rsidRDefault="00257866" w:rsidP="00383F9D">
            <w:pPr>
              <w:rPr>
                <w:rFonts w:ascii="Times New Roman" w:hAnsi="Times New Roman" w:cs="Times New Roman"/>
              </w:rPr>
            </w:pPr>
            <w:r w:rsidRPr="002D48E8">
              <w:rPr>
                <w:rFonts w:ascii="Times New Roman" w:hAnsi="Times New Roman" w:cs="Times New Roman"/>
              </w:rPr>
              <w:t xml:space="preserve">        for (w=1; w &lt; width; w++){ </w:t>
            </w:r>
          </w:p>
          <w:p w14:paraId="0511CB6A" w14:textId="77777777" w:rsidR="00257866" w:rsidRPr="002D48E8" w:rsidRDefault="00257866" w:rsidP="00383F9D">
            <w:pPr>
              <w:rPr>
                <w:rFonts w:ascii="Times New Roman" w:hAnsi="Times New Roman" w:cs="Times New Roman"/>
              </w:rPr>
            </w:pPr>
            <w:r w:rsidRPr="002D48E8">
              <w:rPr>
                <w:rFonts w:ascii="Times New Roman" w:hAnsi="Times New Roman" w:cs="Times New Roman"/>
              </w:rPr>
              <w:t xml:space="preserve">                </w:t>
            </w:r>
            <w:proofErr w:type="spellStart"/>
            <w:r w:rsidRPr="002D48E8">
              <w:rPr>
                <w:rFonts w:ascii="Times New Roman" w:hAnsi="Times New Roman" w:cs="Times New Roman"/>
              </w:rPr>
              <w:t>roiManager</w:t>
            </w:r>
            <w:proofErr w:type="spellEnd"/>
            <w:r w:rsidRPr="002D48E8">
              <w:rPr>
                <w:rFonts w:ascii="Times New Roman" w:hAnsi="Times New Roman" w:cs="Times New Roman"/>
              </w:rPr>
              <w:t xml:space="preserve">("Select", </w:t>
            </w:r>
            <w:proofErr w:type="spellStart"/>
            <w:r w:rsidRPr="002D48E8">
              <w:rPr>
                <w:rFonts w:ascii="Times New Roman" w:hAnsi="Times New Roman" w:cs="Times New Roman"/>
              </w:rPr>
              <w:t>roiManager</w:t>
            </w:r>
            <w:proofErr w:type="spellEnd"/>
            <w:r w:rsidRPr="002D48E8">
              <w:rPr>
                <w:rFonts w:ascii="Times New Roman" w:hAnsi="Times New Roman" w:cs="Times New Roman"/>
              </w:rPr>
              <w:t xml:space="preserve">("count")-1); </w:t>
            </w:r>
          </w:p>
          <w:p w14:paraId="16B5452D" w14:textId="77777777" w:rsidR="00257866" w:rsidRPr="002D48E8" w:rsidRDefault="00257866" w:rsidP="00383F9D">
            <w:pPr>
              <w:rPr>
                <w:rFonts w:ascii="Times New Roman" w:hAnsi="Times New Roman" w:cs="Times New Roman"/>
              </w:rPr>
            </w:pPr>
            <w:r w:rsidRPr="002D48E8">
              <w:rPr>
                <w:rFonts w:ascii="Times New Roman" w:hAnsi="Times New Roman" w:cs="Times New Roman"/>
              </w:rPr>
              <w:t xml:space="preserve">                </w:t>
            </w:r>
            <w:proofErr w:type="spellStart"/>
            <w:r w:rsidRPr="002D48E8">
              <w:rPr>
                <w:rFonts w:ascii="Times New Roman" w:hAnsi="Times New Roman" w:cs="Times New Roman"/>
              </w:rPr>
              <w:t>setKeyDown</w:t>
            </w:r>
            <w:proofErr w:type="spellEnd"/>
            <w:r w:rsidRPr="002D48E8">
              <w:rPr>
                <w:rFonts w:ascii="Times New Roman" w:hAnsi="Times New Roman" w:cs="Times New Roman"/>
              </w:rPr>
              <w:t xml:space="preserve">("alt"); </w:t>
            </w:r>
          </w:p>
          <w:p w14:paraId="432B9482" w14:textId="77777777" w:rsidR="00257866" w:rsidRPr="002D48E8" w:rsidRDefault="00257866" w:rsidP="00383F9D">
            <w:pPr>
              <w:rPr>
                <w:rFonts w:ascii="Times New Roman" w:hAnsi="Times New Roman" w:cs="Times New Roman"/>
              </w:rPr>
            </w:pPr>
            <w:r w:rsidRPr="002D48E8">
              <w:rPr>
                <w:rFonts w:ascii="Times New Roman" w:hAnsi="Times New Roman" w:cs="Times New Roman"/>
              </w:rPr>
              <w:t xml:space="preserve">                </w:t>
            </w:r>
            <w:proofErr w:type="spellStart"/>
            <w:r w:rsidRPr="002D48E8">
              <w:rPr>
                <w:rFonts w:ascii="Times New Roman" w:hAnsi="Times New Roman" w:cs="Times New Roman"/>
              </w:rPr>
              <w:t>makeRectangle</w:t>
            </w:r>
            <w:proofErr w:type="spellEnd"/>
            <w:r w:rsidRPr="002D48E8">
              <w:rPr>
                <w:rFonts w:ascii="Times New Roman" w:hAnsi="Times New Roman" w:cs="Times New Roman"/>
              </w:rPr>
              <w:t xml:space="preserve">(x, y, w, height); </w:t>
            </w:r>
          </w:p>
          <w:p w14:paraId="79ED0BCD" w14:textId="77777777" w:rsidR="00257866" w:rsidRPr="002D48E8" w:rsidRDefault="00257866" w:rsidP="00383F9D">
            <w:pPr>
              <w:rPr>
                <w:rFonts w:ascii="Times New Roman" w:hAnsi="Times New Roman" w:cs="Times New Roman"/>
              </w:rPr>
            </w:pPr>
            <w:r w:rsidRPr="002D48E8">
              <w:rPr>
                <w:rFonts w:ascii="Times New Roman" w:hAnsi="Times New Roman" w:cs="Times New Roman"/>
              </w:rPr>
              <w:t xml:space="preserve">                </w:t>
            </w:r>
            <w:proofErr w:type="spellStart"/>
            <w:r w:rsidRPr="002D48E8">
              <w:rPr>
                <w:rFonts w:ascii="Times New Roman" w:hAnsi="Times New Roman" w:cs="Times New Roman"/>
              </w:rPr>
              <w:t>getRawStatistics</w:t>
            </w:r>
            <w:proofErr w:type="spellEnd"/>
            <w:r w:rsidRPr="002D48E8">
              <w:rPr>
                <w:rFonts w:ascii="Times New Roman" w:hAnsi="Times New Roman" w:cs="Times New Roman"/>
              </w:rPr>
              <w:t>(</w:t>
            </w:r>
            <w:proofErr w:type="spellStart"/>
            <w:r w:rsidRPr="002D48E8">
              <w:rPr>
                <w:rFonts w:ascii="Times New Roman" w:hAnsi="Times New Roman" w:cs="Times New Roman"/>
              </w:rPr>
              <w:t>rightArea</w:t>
            </w:r>
            <w:proofErr w:type="spellEnd"/>
            <w:r w:rsidRPr="002D48E8">
              <w:rPr>
                <w:rFonts w:ascii="Times New Roman" w:hAnsi="Times New Roman" w:cs="Times New Roman"/>
              </w:rPr>
              <w:t xml:space="preserve">); </w:t>
            </w:r>
          </w:p>
          <w:p w14:paraId="15EAA9BE" w14:textId="77777777" w:rsidR="00257866" w:rsidRPr="002D48E8" w:rsidRDefault="00257866" w:rsidP="00383F9D">
            <w:pPr>
              <w:rPr>
                <w:rFonts w:ascii="Times New Roman" w:hAnsi="Times New Roman" w:cs="Times New Roman"/>
              </w:rPr>
            </w:pPr>
            <w:r w:rsidRPr="002D48E8">
              <w:rPr>
                <w:rFonts w:ascii="Times New Roman" w:hAnsi="Times New Roman" w:cs="Times New Roman"/>
              </w:rPr>
              <w:t xml:space="preserve">                off = abs(2*</w:t>
            </w:r>
            <w:proofErr w:type="spellStart"/>
            <w:r w:rsidRPr="002D48E8">
              <w:rPr>
                <w:rFonts w:ascii="Times New Roman" w:hAnsi="Times New Roman" w:cs="Times New Roman"/>
              </w:rPr>
              <w:t>rightArea</w:t>
            </w:r>
            <w:proofErr w:type="spellEnd"/>
            <w:r w:rsidRPr="002D48E8">
              <w:rPr>
                <w:rFonts w:ascii="Times New Roman" w:hAnsi="Times New Roman" w:cs="Times New Roman"/>
              </w:rPr>
              <w:t xml:space="preserve"> - </w:t>
            </w:r>
            <w:proofErr w:type="spellStart"/>
            <w:r w:rsidRPr="002D48E8">
              <w:rPr>
                <w:rFonts w:ascii="Times New Roman" w:hAnsi="Times New Roman" w:cs="Times New Roman"/>
              </w:rPr>
              <w:t>totalArea</w:t>
            </w:r>
            <w:proofErr w:type="spellEnd"/>
            <w:r w:rsidRPr="002D48E8">
              <w:rPr>
                <w:rFonts w:ascii="Times New Roman" w:hAnsi="Times New Roman" w:cs="Times New Roman"/>
              </w:rPr>
              <w:t xml:space="preserve">); </w:t>
            </w:r>
          </w:p>
          <w:p w14:paraId="667E91A6" w14:textId="77777777" w:rsidR="00257866" w:rsidRPr="002D48E8" w:rsidRDefault="00257866" w:rsidP="00383F9D">
            <w:pPr>
              <w:rPr>
                <w:rFonts w:ascii="Times New Roman" w:hAnsi="Times New Roman" w:cs="Times New Roman"/>
              </w:rPr>
            </w:pPr>
            <w:r w:rsidRPr="002D48E8">
              <w:rPr>
                <w:rFonts w:ascii="Times New Roman" w:hAnsi="Times New Roman" w:cs="Times New Roman"/>
              </w:rPr>
              <w:t xml:space="preserve">                if (off &lt; </w:t>
            </w:r>
            <w:proofErr w:type="spellStart"/>
            <w:r w:rsidRPr="002D48E8">
              <w:rPr>
                <w:rFonts w:ascii="Times New Roman" w:hAnsi="Times New Roman" w:cs="Times New Roman"/>
              </w:rPr>
              <w:t>minOff</w:t>
            </w:r>
            <w:proofErr w:type="spellEnd"/>
            <w:r w:rsidRPr="002D48E8">
              <w:rPr>
                <w:rFonts w:ascii="Times New Roman" w:hAnsi="Times New Roman" w:cs="Times New Roman"/>
              </w:rPr>
              <w:t xml:space="preserve">){ </w:t>
            </w:r>
          </w:p>
          <w:p w14:paraId="20A66CEA" w14:textId="77777777" w:rsidR="00257866" w:rsidRPr="002D48E8" w:rsidRDefault="00257866" w:rsidP="00383F9D">
            <w:pPr>
              <w:rPr>
                <w:rFonts w:ascii="Times New Roman" w:hAnsi="Times New Roman" w:cs="Times New Roman"/>
              </w:rPr>
            </w:pPr>
            <w:r w:rsidRPr="002D48E8">
              <w:rPr>
                <w:rFonts w:ascii="Times New Roman" w:hAnsi="Times New Roman" w:cs="Times New Roman"/>
              </w:rPr>
              <w:t xml:space="preserve">                        </w:t>
            </w:r>
            <w:proofErr w:type="spellStart"/>
            <w:r w:rsidRPr="002D48E8">
              <w:rPr>
                <w:rFonts w:ascii="Times New Roman" w:hAnsi="Times New Roman" w:cs="Times New Roman"/>
              </w:rPr>
              <w:t>minOff</w:t>
            </w:r>
            <w:proofErr w:type="spellEnd"/>
            <w:r w:rsidRPr="002D48E8">
              <w:rPr>
                <w:rFonts w:ascii="Times New Roman" w:hAnsi="Times New Roman" w:cs="Times New Roman"/>
              </w:rPr>
              <w:t xml:space="preserve"> = off; </w:t>
            </w:r>
          </w:p>
          <w:p w14:paraId="2BAD1E28" w14:textId="77777777" w:rsidR="00257866" w:rsidRPr="002D48E8" w:rsidRDefault="00257866" w:rsidP="00383F9D">
            <w:pPr>
              <w:rPr>
                <w:rFonts w:ascii="Times New Roman" w:hAnsi="Times New Roman" w:cs="Times New Roman"/>
              </w:rPr>
            </w:pPr>
            <w:r w:rsidRPr="002D48E8">
              <w:rPr>
                <w:rFonts w:ascii="Times New Roman" w:hAnsi="Times New Roman" w:cs="Times New Roman"/>
              </w:rPr>
              <w:t xml:space="preserve">                        </w:t>
            </w:r>
            <w:proofErr w:type="spellStart"/>
            <w:r w:rsidRPr="002D48E8">
              <w:rPr>
                <w:rFonts w:ascii="Times New Roman" w:hAnsi="Times New Roman" w:cs="Times New Roman"/>
              </w:rPr>
              <w:t>xHalf</w:t>
            </w:r>
            <w:proofErr w:type="spellEnd"/>
            <w:r w:rsidRPr="002D48E8">
              <w:rPr>
                <w:rFonts w:ascii="Times New Roman" w:hAnsi="Times New Roman" w:cs="Times New Roman"/>
              </w:rPr>
              <w:t xml:space="preserve"> = x + w; </w:t>
            </w:r>
          </w:p>
          <w:p w14:paraId="2B6AB382" w14:textId="77777777" w:rsidR="00257866" w:rsidRPr="002D48E8" w:rsidRDefault="00257866" w:rsidP="00383F9D">
            <w:pPr>
              <w:rPr>
                <w:rFonts w:ascii="Times New Roman" w:hAnsi="Times New Roman" w:cs="Times New Roman"/>
              </w:rPr>
            </w:pPr>
            <w:r w:rsidRPr="002D48E8">
              <w:rPr>
                <w:rFonts w:ascii="Times New Roman" w:hAnsi="Times New Roman" w:cs="Times New Roman"/>
              </w:rPr>
              <w:t xml:space="preserve">                        </w:t>
            </w:r>
            <w:proofErr w:type="spellStart"/>
            <w:r w:rsidRPr="002D48E8">
              <w:rPr>
                <w:rFonts w:ascii="Times New Roman" w:hAnsi="Times New Roman" w:cs="Times New Roman"/>
              </w:rPr>
              <w:t>wHalf</w:t>
            </w:r>
            <w:proofErr w:type="spellEnd"/>
            <w:r w:rsidRPr="002D48E8">
              <w:rPr>
                <w:rFonts w:ascii="Times New Roman" w:hAnsi="Times New Roman" w:cs="Times New Roman"/>
              </w:rPr>
              <w:t xml:space="preserve"> = w; </w:t>
            </w:r>
          </w:p>
          <w:p w14:paraId="377546F0" w14:textId="77777777" w:rsidR="00257866" w:rsidRPr="002D48E8" w:rsidRDefault="00257866" w:rsidP="00383F9D">
            <w:pPr>
              <w:rPr>
                <w:rFonts w:ascii="Times New Roman" w:hAnsi="Times New Roman" w:cs="Times New Roman"/>
              </w:rPr>
            </w:pPr>
            <w:r w:rsidRPr="002D48E8">
              <w:rPr>
                <w:rFonts w:ascii="Times New Roman" w:hAnsi="Times New Roman" w:cs="Times New Roman"/>
              </w:rPr>
              <w:t xml:space="preserve">                        </w:t>
            </w:r>
            <w:proofErr w:type="spellStart"/>
            <w:r w:rsidRPr="002D48E8">
              <w:rPr>
                <w:rFonts w:ascii="Times New Roman" w:hAnsi="Times New Roman" w:cs="Times New Roman"/>
              </w:rPr>
              <w:t>halfArea</w:t>
            </w:r>
            <w:proofErr w:type="spellEnd"/>
            <w:r w:rsidRPr="002D48E8">
              <w:rPr>
                <w:rFonts w:ascii="Times New Roman" w:hAnsi="Times New Roman" w:cs="Times New Roman"/>
              </w:rPr>
              <w:t xml:space="preserve"> = </w:t>
            </w:r>
            <w:proofErr w:type="spellStart"/>
            <w:r w:rsidRPr="002D48E8">
              <w:rPr>
                <w:rFonts w:ascii="Times New Roman" w:hAnsi="Times New Roman" w:cs="Times New Roman"/>
              </w:rPr>
              <w:t>rightArea</w:t>
            </w:r>
            <w:proofErr w:type="spellEnd"/>
            <w:r w:rsidRPr="002D48E8">
              <w:rPr>
                <w:rFonts w:ascii="Times New Roman" w:hAnsi="Times New Roman" w:cs="Times New Roman"/>
              </w:rPr>
              <w:t xml:space="preserve">; </w:t>
            </w:r>
          </w:p>
          <w:p w14:paraId="292F2E52" w14:textId="77777777" w:rsidR="00257866" w:rsidRPr="002D48E8" w:rsidRDefault="00257866" w:rsidP="00383F9D">
            <w:pPr>
              <w:rPr>
                <w:rFonts w:ascii="Times New Roman" w:hAnsi="Times New Roman" w:cs="Times New Roman"/>
              </w:rPr>
            </w:pPr>
            <w:r w:rsidRPr="002D48E8">
              <w:rPr>
                <w:rFonts w:ascii="Times New Roman" w:hAnsi="Times New Roman" w:cs="Times New Roman"/>
              </w:rPr>
              <w:t xml:space="preserve">                } </w:t>
            </w:r>
          </w:p>
          <w:p w14:paraId="1210BE0F" w14:textId="77777777" w:rsidR="00257866" w:rsidRPr="002D48E8" w:rsidRDefault="00257866" w:rsidP="00383F9D">
            <w:pPr>
              <w:rPr>
                <w:rFonts w:ascii="Times New Roman" w:hAnsi="Times New Roman" w:cs="Times New Roman"/>
              </w:rPr>
            </w:pPr>
            <w:r w:rsidRPr="002D48E8">
              <w:rPr>
                <w:rFonts w:ascii="Times New Roman" w:hAnsi="Times New Roman" w:cs="Times New Roman"/>
              </w:rPr>
              <w:t xml:space="preserve">        } </w:t>
            </w:r>
          </w:p>
          <w:p w14:paraId="2757F6C1" w14:textId="77777777" w:rsidR="00257866" w:rsidRPr="002D48E8" w:rsidRDefault="00257866" w:rsidP="00383F9D">
            <w:pPr>
              <w:rPr>
                <w:rFonts w:ascii="Times New Roman" w:hAnsi="Times New Roman" w:cs="Times New Roman"/>
              </w:rPr>
            </w:pPr>
          </w:p>
          <w:p w14:paraId="74A21184" w14:textId="77777777" w:rsidR="00257866" w:rsidRPr="002D48E8" w:rsidRDefault="00257866" w:rsidP="00383F9D">
            <w:pPr>
              <w:rPr>
                <w:rFonts w:ascii="Times New Roman" w:hAnsi="Times New Roman" w:cs="Times New Roman"/>
              </w:rPr>
            </w:pPr>
            <w:r w:rsidRPr="002D48E8">
              <w:rPr>
                <w:rFonts w:ascii="Times New Roman" w:hAnsi="Times New Roman" w:cs="Times New Roman"/>
              </w:rPr>
              <w:t xml:space="preserve">        //Display result: </w:t>
            </w:r>
          </w:p>
          <w:p w14:paraId="0886F921" w14:textId="77777777" w:rsidR="00257866" w:rsidRPr="002D48E8" w:rsidRDefault="00257866" w:rsidP="00383F9D">
            <w:pPr>
              <w:rPr>
                <w:rFonts w:ascii="Times New Roman" w:hAnsi="Times New Roman" w:cs="Times New Roman"/>
              </w:rPr>
            </w:pPr>
            <w:r w:rsidRPr="002D48E8">
              <w:rPr>
                <w:rFonts w:ascii="Times New Roman" w:hAnsi="Times New Roman" w:cs="Times New Roman"/>
              </w:rPr>
              <w:t xml:space="preserve">        </w:t>
            </w:r>
            <w:proofErr w:type="spellStart"/>
            <w:r w:rsidRPr="002D48E8">
              <w:rPr>
                <w:rFonts w:ascii="Times New Roman" w:hAnsi="Times New Roman" w:cs="Times New Roman"/>
              </w:rPr>
              <w:t>roiManager</w:t>
            </w:r>
            <w:proofErr w:type="spellEnd"/>
            <w:r w:rsidRPr="002D48E8">
              <w:rPr>
                <w:rFonts w:ascii="Times New Roman" w:hAnsi="Times New Roman" w:cs="Times New Roman"/>
              </w:rPr>
              <w:t xml:space="preserve">("Select", </w:t>
            </w:r>
            <w:proofErr w:type="spellStart"/>
            <w:r w:rsidRPr="002D48E8">
              <w:rPr>
                <w:rFonts w:ascii="Times New Roman" w:hAnsi="Times New Roman" w:cs="Times New Roman"/>
              </w:rPr>
              <w:t>roiManager</w:t>
            </w:r>
            <w:proofErr w:type="spellEnd"/>
            <w:r w:rsidRPr="002D48E8">
              <w:rPr>
                <w:rFonts w:ascii="Times New Roman" w:hAnsi="Times New Roman" w:cs="Times New Roman"/>
              </w:rPr>
              <w:t xml:space="preserve">("count")-1); </w:t>
            </w:r>
          </w:p>
          <w:p w14:paraId="3D102A59" w14:textId="77777777" w:rsidR="00257866" w:rsidRPr="002D48E8" w:rsidRDefault="00257866" w:rsidP="00383F9D">
            <w:pPr>
              <w:rPr>
                <w:rFonts w:ascii="Times New Roman" w:hAnsi="Times New Roman" w:cs="Times New Roman"/>
              </w:rPr>
            </w:pPr>
            <w:r w:rsidRPr="002D48E8">
              <w:rPr>
                <w:rFonts w:ascii="Times New Roman" w:hAnsi="Times New Roman" w:cs="Times New Roman"/>
              </w:rPr>
              <w:t xml:space="preserve">        </w:t>
            </w:r>
            <w:proofErr w:type="spellStart"/>
            <w:r w:rsidRPr="002D48E8">
              <w:rPr>
                <w:rFonts w:ascii="Times New Roman" w:hAnsi="Times New Roman" w:cs="Times New Roman"/>
              </w:rPr>
              <w:t>setKeyDown</w:t>
            </w:r>
            <w:proofErr w:type="spellEnd"/>
            <w:r w:rsidRPr="002D48E8">
              <w:rPr>
                <w:rFonts w:ascii="Times New Roman" w:hAnsi="Times New Roman" w:cs="Times New Roman"/>
              </w:rPr>
              <w:t xml:space="preserve">("alt"); </w:t>
            </w:r>
          </w:p>
          <w:p w14:paraId="30357D7D" w14:textId="77777777" w:rsidR="00257866" w:rsidRPr="002D48E8" w:rsidRDefault="00257866" w:rsidP="00383F9D">
            <w:pPr>
              <w:rPr>
                <w:rFonts w:ascii="Times New Roman" w:hAnsi="Times New Roman" w:cs="Times New Roman"/>
              </w:rPr>
            </w:pPr>
            <w:r w:rsidRPr="002D48E8">
              <w:rPr>
                <w:rFonts w:ascii="Times New Roman" w:hAnsi="Times New Roman" w:cs="Times New Roman"/>
              </w:rPr>
              <w:t xml:space="preserve">        </w:t>
            </w:r>
            <w:proofErr w:type="spellStart"/>
            <w:r w:rsidRPr="002D48E8">
              <w:rPr>
                <w:rFonts w:ascii="Times New Roman" w:hAnsi="Times New Roman" w:cs="Times New Roman"/>
              </w:rPr>
              <w:t>makeRectangle</w:t>
            </w:r>
            <w:proofErr w:type="spellEnd"/>
            <w:r w:rsidRPr="002D48E8">
              <w:rPr>
                <w:rFonts w:ascii="Times New Roman" w:hAnsi="Times New Roman" w:cs="Times New Roman"/>
              </w:rPr>
              <w:t xml:space="preserve">(x, y, </w:t>
            </w:r>
            <w:proofErr w:type="spellStart"/>
            <w:r w:rsidRPr="002D48E8">
              <w:rPr>
                <w:rFonts w:ascii="Times New Roman" w:hAnsi="Times New Roman" w:cs="Times New Roman"/>
              </w:rPr>
              <w:t>wHalf</w:t>
            </w:r>
            <w:proofErr w:type="spellEnd"/>
            <w:r w:rsidRPr="002D48E8">
              <w:rPr>
                <w:rFonts w:ascii="Times New Roman" w:hAnsi="Times New Roman" w:cs="Times New Roman"/>
              </w:rPr>
              <w:t xml:space="preserve">, height); </w:t>
            </w:r>
          </w:p>
          <w:p w14:paraId="0F1BE022" w14:textId="77777777" w:rsidR="00257866" w:rsidRPr="002D48E8" w:rsidRDefault="00257866" w:rsidP="00383F9D">
            <w:pPr>
              <w:rPr>
                <w:rFonts w:ascii="Times New Roman" w:hAnsi="Times New Roman" w:cs="Times New Roman"/>
              </w:rPr>
            </w:pPr>
            <w:r w:rsidRPr="002D48E8">
              <w:rPr>
                <w:rFonts w:ascii="Times New Roman" w:hAnsi="Times New Roman" w:cs="Times New Roman"/>
              </w:rPr>
              <w:t xml:space="preserve">        run("Copy");//work around </w:t>
            </w:r>
          </w:p>
          <w:p w14:paraId="3B7222E9" w14:textId="77777777" w:rsidR="00257866" w:rsidRPr="002D48E8" w:rsidRDefault="00257866" w:rsidP="00383F9D">
            <w:pPr>
              <w:rPr>
                <w:rFonts w:ascii="Times New Roman" w:hAnsi="Times New Roman" w:cs="Times New Roman"/>
              </w:rPr>
            </w:pPr>
            <w:r w:rsidRPr="002D48E8">
              <w:rPr>
                <w:rFonts w:ascii="Times New Roman" w:hAnsi="Times New Roman" w:cs="Times New Roman"/>
              </w:rPr>
              <w:t xml:space="preserve">        run("Add to Manager"); </w:t>
            </w:r>
          </w:p>
          <w:p w14:paraId="24B22514" w14:textId="77777777" w:rsidR="00257866" w:rsidRPr="002D48E8" w:rsidRDefault="00257866" w:rsidP="00383F9D">
            <w:pPr>
              <w:rPr>
                <w:rFonts w:ascii="Times New Roman" w:hAnsi="Times New Roman" w:cs="Times New Roman"/>
              </w:rPr>
            </w:pPr>
            <w:proofErr w:type="spellStart"/>
            <w:r w:rsidRPr="002D48E8">
              <w:rPr>
                <w:rFonts w:ascii="Times New Roman" w:hAnsi="Times New Roman" w:cs="Times New Roman"/>
              </w:rPr>
              <w:t>roiManager</w:t>
            </w:r>
            <w:proofErr w:type="spellEnd"/>
            <w:r w:rsidRPr="002D48E8">
              <w:rPr>
                <w:rFonts w:ascii="Times New Roman" w:hAnsi="Times New Roman" w:cs="Times New Roman"/>
              </w:rPr>
              <w:t xml:space="preserve">("Select", </w:t>
            </w:r>
            <w:proofErr w:type="spellStart"/>
            <w:r w:rsidRPr="002D48E8">
              <w:rPr>
                <w:rFonts w:ascii="Times New Roman" w:hAnsi="Times New Roman" w:cs="Times New Roman"/>
              </w:rPr>
              <w:t>roiManager</w:t>
            </w:r>
            <w:proofErr w:type="spellEnd"/>
            <w:r w:rsidRPr="002D48E8">
              <w:rPr>
                <w:rFonts w:ascii="Times New Roman" w:hAnsi="Times New Roman" w:cs="Times New Roman"/>
              </w:rPr>
              <w:t xml:space="preserve">("count")-1); </w:t>
            </w:r>
          </w:p>
          <w:p w14:paraId="61454156" w14:textId="77777777" w:rsidR="00257866" w:rsidRPr="002D48E8" w:rsidRDefault="00257866" w:rsidP="00383F9D">
            <w:pPr>
              <w:rPr>
                <w:rFonts w:ascii="Times New Roman" w:hAnsi="Times New Roman" w:cs="Times New Roman"/>
              </w:rPr>
            </w:pPr>
            <w:proofErr w:type="spellStart"/>
            <w:r w:rsidRPr="002D48E8">
              <w:rPr>
                <w:rFonts w:ascii="Times New Roman" w:hAnsi="Times New Roman" w:cs="Times New Roman"/>
              </w:rPr>
              <w:t>roiManager</w:t>
            </w:r>
            <w:proofErr w:type="spellEnd"/>
            <w:r w:rsidRPr="002D48E8">
              <w:rPr>
                <w:rFonts w:ascii="Times New Roman" w:hAnsi="Times New Roman" w:cs="Times New Roman"/>
              </w:rPr>
              <w:t xml:space="preserve">("Rename", </w:t>
            </w:r>
            <w:proofErr w:type="spellStart"/>
            <w:r w:rsidRPr="002D48E8">
              <w:rPr>
                <w:rFonts w:ascii="Times New Roman" w:hAnsi="Times New Roman" w:cs="Times New Roman"/>
              </w:rPr>
              <w:t>getTitle</w:t>
            </w:r>
            <w:proofErr w:type="spellEnd"/>
            <w:r w:rsidRPr="002D48E8">
              <w:rPr>
                <w:rFonts w:ascii="Times New Roman" w:hAnsi="Times New Roman" w:cs="Times New Roman"/>
              </w:rPr>
              <w:t xml:space="preserve"> + "_Right");</w:t>
            </w:r>
          </w:p>
          <w:p w14:paraId="38E86E9D" w14:textId="77777777" w:rsidR="00257866" w:rsidRPr="002D48E8" w:rsidRDefault="00257866" w:rsidP="00383F9D">
            <w:pPr>
              <w:rPr>
                <w:rFonts w:ascii="Times New Roman" w:hAnsi="Times New Roman" w:cs="Times New Roman"/>
              </w:rPr>
            </w:pPr>
            <w:r w:rsidRPr="002D48E8">
              <w:rPr>
                <w:rFonts w:ascii="Times New Roman" w:hAnsi="Times New Roman" w:cs="Times New Roman"/>
              </w:rPr>
              <w:t xml:space="preserve">        //run("Measure"); </w:t>
            </w:r>
          </w:p>
          <w:p w14:paraId="47E845DE" w14:textId="77777777" w:rsidR="00257866" w:rsidRPr="002D48E8" w:rsidRDefault="00257866" w:rsidP="00383F9D">
            <w:pPr>
              <w:rPr>
                <w:rFonts w:ascii="Times New Roman" w:hAnsi="Times New Roman" w:cs="Times New Roman"/>
              </w:rPr>
            </w:pPr>
            <w:r w:rsidRPr="002D48E8">
              <w:rPr>
                <w:rFonts w:ascii="Times New Roman" w:hAnsi="Times New Roman" w:cs="Times New Roman"/>
              </w:rPr>
              <w:t xml:space="preserve">        wait(500); </w:t>
            </w:r>
          </w:p>
          <w:p w14:paraId="34CD1E68" w14:textId="77777777" w:rsidR="00257866" w:rsidRPr="002D48E8" w:rsidRDefault="00257866" w:rsidP="00383F9D">
            <w:pPr>
              <w:rPr>
                <w:rFonts w:ascii="Times New Roman" w:hAnsi="Times New Roman" w:cs="Times New Roman"/>
              </w:rPr>
            </w:pPr>
            <w:r w:rsidRPr="002D48E8">
              <w:rPr>
                <w:rFonts w:ascii="Times New Roman" w:hAnsi="Times New Roman" w:cs="Times New Roman"/>
              </w:rPr>
              <w:t xml:space="preserve">        </w:t>
            </w:r>
            <w:proofErr w:type="spellStart"/>
            <w:r w:rsidRPr="002D48E8">
              <w:rPr>
                <w:rFonts w:ascii="Times New Roman" w:hAnsi="Times New Roman" w:cs="Times New Roman"/>
              </w:rPr>
              <w:t>roiManager</w:t>
            </w:r>
            <w:proofErr w:type="spellEnd"/>
            <w:r w:rsidRPr="002D48E8">
              <w:rPr>
                <w:rFonts w:ascii="Times New Roman" w:hAnsi="Times New Roman" w:cs="Times New Roman"/>
              </w:rPr>
              <w:t xml:space="preserve">("Select", </w:t>
            </w:r>
            <w:proofErr w:type="spellStart"/>
            <w:r w:rsidRPr="002D48E8">
              <w:rPr>
                <w:rFonts w:ascii="Times New Roman" w:hAnsi="Times New Roman" w:cs="Times New Roman"/>
              </w:rPr>
              <w:t>roiManager</w:t>
            </w:r>
            <w:proofErr w:type="spellEnd"/>
            <w:r w:rsidRPr="002D48E8">
              <w:rPr>
                <w:rFonts w:ascii="Times New Roman" w:hAnsi="Times New Roman" w:cs="Times New Roman"/>
              </w:rPr>
              <w:t xml:space="preserve">("count")-2); </w:t>
            </w:r>
          </w:p>
          <w:p w14:paraId="3C143D92" w14:textId="77777777" w:rsidR="00257866" w:rsidRPr="002D48E8" w:rsidRDefault="00257866" w:rsidP="00383F9D">
            <w:pPr>
              <w:rPr>
                <w:rFonts w:ascii="Times New Roman" w:hAnsi="Times New Roman" w:cs="Times New Roman"/>
              </w:rPr>
            </w:pPr>
            <w:r w:rsidRPr="002D48E8">
              <w:rPr>
                <w:rFonts w:ascii="Times New Roman" w:hAnsi="Times New Roman" w:cs="Times New Roman"/>
              </w:rPr>
              <w:t xml:space="preserve">        </w:t>
            </w:r>
            <w:proofErr w:type="spellStart"/>
            <w:r w:rsidRPr="002D48E8">
              <w:rPr>
                <w:rFonts w:ascii="Times New Roman" w:hAnsi="Times New Roman" w:cs="Times New Roman"/>
              </w:rPr>
              <w:t>setKeyDown</w:t>
            </w:r>
            <w:proofErr w:type="spellEnd"/>
            <w:r w:rsidRPr="002D48E8">
              <w:rPr>
                <w:rFonts w:ascii="Times New Roman" w:hAnsi="Times New Roman" w:cs="Times New Roman"/>
              </w:rPr>
              <w:t xml:space="preserve">("alt"); </w:t>
            </w:r>
          </w:p>
          <w:p w14:paraId="6F8ACFF2" w14:textId="77777777" w:rsidR="00257866" w:rsidRPr="002D48E8" w:rsidRDefault="00257866" w:rsidP="00383F9D">
            <w:pPr>
              <w:rPr>
                <w:rFonts w:ascii="Times New Roman" w:hAnsi="Times New Roman" w:cs="Times New Roman"/>
              </w:rPr>
            </w:pPr>
            <w:r w:rsidRPr="002D48E8">
              <w:rPr>
                <w:rFonts w:ascii="Times New Roman" w:hAnsi="Times New Roman" w:cs="Times New Roman"/>
              </w:rPr>
              <w:t xml:space="preserve">        </w:t>
            </w:r>
            <w:proofErr w:type="spellStart"/>
            <w:r w:rsidRPr="002D48E8">
              <w:rPr>
                <w:rFonts w:ascii="Times New Roman" w:hAnsi="Times New Roman" w:cs="Times New Roman"/>
              </w:rPr>
              <w:t>makeRectangle</w:t>
            </w:r>
            <w:proofErr w:type="spellEnd"/>
            <w:r w:rsidRPr="002D48E8">
              <w:rPr>
                <w:rFonts w:ascii="Times New Roman" w:hAnsi="Times New Roman" w:cs="Times New Roman"/>
              </w:rPr>
              <w:t>(</w:t>
            </w:r>
            <w:proofErr w:type="spellStart"/>
            <w:r w:rsidRPr="002D48E8">
              <w:rPr>
                <w:rFonts w:ascii="Times New Roman" w:hAnsi="Times New Roman" w:cs="Times New Roman"/>
              </w:rPr>
              <w:t>x+wHalf</w:t>
            </w:r>
            <w:proofErr w:type="spellEnd"/>
            <w:r w:rsidRPr="002D48E8">
              <w:rPr>
                <w:rFonts w:ascii="Times New Roman" w:hAnsi="Times New Roman" w:cs="Times New Roman"/>
              </w:rPr>
              <w:t xml:space="preserve">, y, width - </w:t>
            </w:r>
            <w:proofErr w:type="spellStart"/>
            <w:r w:rsidRPr="002D48E8">
              <w:rPr>
                <w:rFonts w:ascii="Times New Roman" w:hAnsi="Times New Roman" w:cs="Times New Roman"/>
              </w:rPr>
              <w:t>wHalf</w:t>
            </w:r>
            <w:proofErr w:type="spellEnd"/>
            <w:r w:rsidRPr="002D48E8">
              <w:rPr>
                <w:rFonts w:ascii="Times New Roman" w:hAnsi="Times New Roman" w:cs="Times New Roman"/>
              </w:rPr>
              <w:t xml:space="preserve">, height); </w:t>
            </w:r>
          </w:p>
          <w:p w14:paraId="3B5862D0" w14:textId="77777777" w:rsidR="00257866" w:rsidRPr="002D48E8" w:rsidRDefault="00257866" w:rsidP="00383F9D">
            <w:pPr>
              <w:rPr>
                <w:rFonts w:ascii="Times New Roman" w:hAnsi="Times New Roman" w:cs="Times New Roman"/>
              </w:rPr>
            </w:pPr>
            <w:r w:rsidRPr="002D48E8">
              <w:rPr>
                <w:rFonts w:ascii="Times New Roman" w:hAnsi="Times New Roman" w:cs="Times New Roman"/>
              </w:rPr>
              <w:lastRenderedPageBreak/>
              <w:t xml:space="preserve">        run("Copy");//work around </w:t>
            </w:r>
          </w:p>
          <w:p w14:paraId="48D38E9E" w14:textId="77777777" w:rsidR="00257866" w:rsidRPr="002D48E8" w:rsidRDefault="00257866" w:rsidP="00383F9D">
            <w:pPr>
              <w:rPr>
                <w:rFonts w:ascii="Times New Roman" w:hAnsi="Times New Roman" w:cs="Times New Roman"/>
              </w:rPr>
            </w:pPr>
            <w:r w:rsidRPr="002D48E8">
              <w:rPr>
                <w:rFonts w:ascii="Times New Roman" w:hAnsi="Times New Roman" w:cs="Times New Roman"/>
              </w:rPr>
              <w:t xml:space="preserve">        run("Add to Manager");  </w:t>
            </w:r>
          </w:p>
          <w:p w14:paraId="7713210E" w14:textId="77777777" w:rsidR="00257866" w:rsidRPr="002D48E8" w:rsidRDefault="00257866" w:rsidP="00383F9D">
            <w:pPr>
              <w:rPr>
                <w:rFonts w:ascii="Times New Roman" w:hAnsi="Times New Roman" w:cs="Times New Roman"/>
              </w:rPr>
            </w:pPr>
            <w:proofErr w:type="spellStart"/>
            <w:r w:rsidRPr="002D48E8">
              <w:rPr>
                <w:rFonts w:ascii="Times New Roman" w:hAnsi="Times New Roman" w:cs="Times New Roman"/>
              </w:rPr>
              <w:t>roiManager</w:t>
            </w:r>
            <w:proofErr w:type="spellEnd"/>
            <w:r w:rsidRPr="002D48E8">
              <w:rPr>
                <w:rFonts w:ascii="Times New Roman" w:hAnsi="Times New Roman" w:cs="Times New Roman"/>
              </w:rPr>
              <w:t xml:space="preserve">("Select", </w:t>
            </w:r>
            <w:proofErr w:type="spellStart"/>
            <w:r w:rsidRPr="002D48E8">
              <w:rPr>
                <w:rFonts w:ascii="Times New Roman" w:hAnsi="Times New Roman" w:cs="Times New Roman"/>
              </w:rPr>
              <w:t>roiManager</w:t>
            </w:r>
            <w:proofErr w:type="spellEnd"/>
            <w:r w:rsidRPr="002D48E8">
              <w:rPr>
                <w:rFonts w:ascii="Times New Roman" w:hAnsi="Times New Roman" w:cs="Times New Roman"/>
              </w:rPr>
              <w:t xml:space="preserve">("count")-1); </w:t>
            </w:r>
          </w:p>
          <w:p w14:paraId="33E8183D" w14:textId="77777777" w:rsidR="00257866" w:rsidRPr="002D48E8" w:rsidRDefault="00257866" w:rsidP="00383F9D">
            <w:pPr>
              <w:rPr>
                <w:rFonts w:ascii="Times New Roman" w:hAnsi="Times New Roman" w:cs="Times New Roman"/>
              </w:rPr>
            </w:pPr>
            <w:proofErr w:type="spellStart"/>
            <w:r w:rsidRPr="002D48E8">
              <w:rPr>
                <w:rFonts w:ascii="Times New Roman" w:hAnsi="Times New Roman" w:cs="Times New Roman"/>
              </w:rPr>
              <w:t>roiManager</w:t>
            </w:r>
            <w:proofErr w:type="spellEnd"/>
            <w:r w:rsidRPr="002D48E8">
              <w:rPr>
                <w:rFonts w:ascii="Times New Roman" w:hAnsi="Times New Roman" w:cs="Times New Roman"/>
              </w:rPr>
              <w:t xml:space="preserve">("Rename", </w:t>
            </w:r>
            <w:proofErr w:type="spellStart"/>
            <w:r w:rsidRPr="002D48E8">
              <w:rPr>
                <w:rFonts w:ascii="Times New Roman" w:hAnsi="Times New Roman" w:cs="Times New Roman"/>
              </w:rPr>
              <w:t>getTitle</w:t>
            </w:r>
            <w:proofErr w:type="spellEnd"/>
            <w:r w:rsidRPr="002D48E8">
              <w:rPr>
                <w:rFonts w:ascii="Times New Roman" w:hAnsi="Times New Roman" w:cs="Times New Roman"/>
              </w:rPr>
              <w:t xml:space="preserve"> + "_Left");</w:t>
            </w:r>
          </w:p>
          <w:p w14:paraId="69F6A344" w14:textId="77777777" w:rsidR="00257866" w:rsidRPr="002D48E8" w:rsidRDefault="00257866" w:rsidP="00383F9D">
            <w:pPr>
              <w:rPr>
                <w:rFonts w:ascii="Times New Roman" w:hAnsi="Times New Roman" w:cs="Times New Roman"/>
              </w:rPr>
            </w:pPr>
          </w:p>
          <w:p w14:paraId="35E25001" w14:textId="77777777" w:rsidR="00257866" w:rsidRPr="002D48E8" w:rsidRDefault="00257866" w:rsidP="00383F9D">
            <w:pPr>
              <w:rPr>
                <w:rFonts w:ascii="Times New Roman" w:hAnsi="Times New Roman" w:cs="Times New Roman"/>
              </w:rPr>
            </w:pPr>
            <w:r w:rsidRPr="002D48E8">
              <w:rPr>
                <w:rFonts w:ascii="Times New Roman" w:hAnsi="Times New Roman" w:cs="Times New Roman"/>
              </w:rPr>
              <w:t>//get histogram</w:t>
            </w:r>
          </w:p>
          <w:p w14:paraId="46240A35" w14:textId="77777777" w:rsidR="00257866" w:rsidRPr="002D48E8" w:rsidRDefault="00257866" w:rsidP="00383F9D">
            <w:pPr>
              <w:rPr>
                <w:rFonts w:ascii="Times New Roman" w:hAnsi="Times New Roman" w:cs="Times New Roman"/>
              </w:rPr>
            </w:pPr>
          </w:p>
          <w:p w14:paraId="6FA876E8" w14:textId="77777777" w:rsidR="00257866" w:rsidRPr="002D48E8" w:rsidRDefault="00257866" w:rsidP="00383F9D">
            <w:pPr>
              <w:rPr>
                <w:rFonts w:ascii="Times New Roman" w:hAnsi="Times New Roman" w:cs="Times New Roman"/>
              </w:rPr>
            </w:pPr>
            <w:proofErr w:type="spellStart"/>
            <w:r w:rsidRPr="002D48E8">
              <w:rPr>
                <w:rFonts w:ascii="Times New Roman" w:hAnsi="Times New Roman" w:cs="Times New Roman"/>
              </w:rPr>
              <w:t>roiManager</w:t>
            </w:r>
            <w:proofErr w:type="spellEnd"/>
            <w:r w:rsidRPr="002D48E8">
              <w:rPr>
                <w:rFonts w:ascii="Times New Roman" w:hAnsi="Times New Roman" w:cs="Times New Roman"/>
              </w:rPr>
              <w:t xml:space="preserve">("Select", </w:t>
            </w:r>
            <w:proofErr w:type="spellStart"/>
            <w:r w:rsidRPr="002D48E8">
              <w:rPr>
                <w:rFonts w:ascii="Times New Roman" w:hAnsi="Times New Roman" w:cs="Times New Roman"/>
              </w:rPr>
              <w:t>roiManager</w:t>
            </w:r>
            <w:proofErr w:type="spellEnd"/>
            <w:r w:rsidRPr="002D48E8">
              <w:rPr>
                <w:rFonts w:ascii="Times New Roman" w:hAnsi="Times New Roman" w:cs="Times New Roman"/>
              </w:rPr>
              <w:t xml:space="preserve">("count")-3); </w:t>
            </w:r>
          </w:p>
          <w:p w14:paraId="2CE69273" w14:textId="77777777" w:rsidR="00257866" w:rsidRPr="002D48E8" w:rsidRDefault="00257866" w:rsidP="00383F9D">
            <w:pPr>
              <w:rPr>
                <w:rFonts w:ascii="Times New Roman" w:hAnsi="Times New Roman" w:cs="Times New Roman"/>
              </w:rPr>
            </w:pPr>
            <w:r w:rsidRPr="002D48E8">
              <w:rPr>
                <w:rFonts w:ascii="Times New Roman" w:hAnsi="Times New Roman" w:cs="Times New Roman"/>
              </w:rPr>
              <w:tab/>
            </w:r>
            <w:proofErr w:type="spellStart"/>
            <w:r w:rsidRPr="002D48E8">
              <w:rPr>
                <w:rFonts w:ascii="Times New Roman" w:hAnsi="Times New Roman" w:cs="Times New Roman"/>
              </w:rPr>
              <w:t>getStatistics</w:t>
            </w:r>
            <w:proofErr w:type="spellEnd"/>
            <w:r w:rsidRPr="002D48E8">
              <w:rPr>
                <w:rFonts w:ascii="Times New Roman" w:hAnsi="Times New Roman" w:cs="Times New Roman"/>
              </w:rPr>
              <w:t xml:space="preserve">(area, mean, min, max, </w:t>
            </w:r>
            <w:proofErr w:type="spellStart"/>
            <w:r w:rsidRPr="002D48E8">
              <w:rPr>
                <w:rFonts w:ascii="Times New Roman" w:hAnsi="Times New Roman" w:cs="Times New Roman"/>
              </w:rPr>
              <w:t>stddev</w:t>
            </w:r>
            <w:proofErr w:type="spellEnd"/>
            <w:r w:rsidRPr="002D48E8">
              <w:rPr>
                <w:rFonts w:ascii="Times New Roman" w:hAnsi="Times New Roman" w:cs="Times New Roman"/>
              </w:rPr>
              <w:t>, histogram);</w:t>
            </w:r>
          </w:p>
          <w:p w14:paraId="248D1C79" w14:textId="77777777" w:rsidR="00257866" w:rsidRPr="002D48E8" w:rsidRDefault="00257866" w:rsidP="00383F9D">
            <w:pPr>
              <w:rPr>
                <w:rFonts w:ascii="Times New Roman" w:hAnsi="Times New Roman" w:cs="Times New Roman"/>
              </w:rPr>
            </w:pPr>
            <w:r w:rsidRPr="002D48E8">
              <w:rPr>
                <w:rFonts w:ascii="Times New Roman" w:hAnsi="Times New Roman" w:cs="Times New Roman"/>
              </w:rPr>
              <w:tab/>
            </w:r>
            <w:proofErr w:type="spellStart"/>
            <w:r w:rsidRPr="002D48E8">
              <w:rPr>
                <w:rFonts w:ascii="Times New Roman" w:hAnsi="Times New Roman" w:cs="Times New Roman"/>
              </w:rPr>
              <w:t>setResult</w:t>
            </w:r>
            <w:proofErr w:type="spellEnd"/>
            <w:r w:rsidRPr="002D48E8">
              <w:rPr>
                <w:rFonts w:ascii="Times New Roman" w:hAnsi="Times New Roman" w:cs="Times New Roman"/>
              </w:rPr>
              <w:t>("Skeletal", 0, histogram[255]);</w:t>
            </w:r>
          </w:p>
          <w:p w14:paraId="548A0780" w14:textId="77777777" w:rsidR="00257866" w:rsidRPr="002D48E8" w:rsidRDefault="00257866" w:rsidP="00383F9D">
            <w:pPr>
              <w:rPr>
                <w:rFonts w:ascii="Times New Roman" w:hAnsi="Times New Roman" w:cs="Times New Roman"/>
              </w:rPr>
            </w:pPr>
            <w:r w:rsidRPr="002D48E8">
              <w:rPr>
                <w:rFonts w:ascii="Times New Roman" w:hAnsi="Times New Roman" w:cs="Times New Roman"/>
              </w:rPr>
              <w:tab/>
            </w:r>
            <w:proofErr w:type="spellStart"/>
            <w:r w:rsidRPr="002D48E8">
              <w:rPr>
                <w:rFonts w:ascii="Times New Roman" w:hAnsi="Times New Roman" w:cs="Times New Roman"/>
              </w:rPr>
              <w:t>setResult</w:t>
            </w:r>
            <w:proofErr w:type="spellEnd"/>
            <w:r w:rsidRPr="002D48E8">
              <w:rPr>
                <w:rFonts w:ascii="Times New Roman" w:hAnsi="Times New Roman" w:cs="Times New Roman"/>
              </w:rPr>
              <w:t>("Void", 0, histogram[0]);</w:t>
            </w:r>
          </w:p>
          <w:p w14:paraId="4E4EA685" w14:textId="77777777" w:rsidR="00257866" w:rsidRPr="002D48E8" w:rsidRDefault="00257866" w:rsidP="00383F9D">
            <w:pPr>
              <w:rPr>
                <w:rFonts w:ascii="Times New Roman" w:hAnsi="Times New Roman" w:cs="Times New Roman"/>
              </w:rPr>
            </w:pPr>
            <w:r w:rsidRPr="002D48E8">
              <w:rPr>
                <w:rFonts w:ascii="Times New Roman" w:hAnsi="Times New Roman" w:cs="Times New Roman"/>
              </w:rPr>
              <w:tab/>
            </w:r>
            <w:proofErr w:type="spellStart"/>
            <w:r w:rsidRPr="002D48E8">
              <w:rPr>
                <w:rFonts w:ascii="Times New Roman" w:hAnsi="Times New Roman" w:cs="Times New Roman"/>
              </w:rPr>
              <w:t>setResult</w:t>
            </w:r>
            <w:proofErr w:type="spellEnd"/>
            <w:r w:rsidRPr="002D48E8">
              <w:rPr>
                <w:rFonts w:ascii="Times New Roman" w:hAnsi="Times New Roman" w:cs="Times New Roman"/>
              </w:rPr>
              <w:t>("Ratio", 0, histogram[255]/histogram[0]);</w:t>
            </w:r>
          </w:p>
          <w:p w14:paraId="3A57212C" w14:textId="77777777" w:rsidR="00257866" w:rsidRPr="002D48E8" w:rsidRDefault="00257866" w:rsidP="00383F9D">
            <w:pPr>
              <w:rPr>
                <w:rFonts w:ascii="Times New Roman" w:hAnsi="Times New Roman" w:cs="Times New Roman"/>
              </w:rPr>
            </w:pPr>
            <w:r w:rsidRPr="002D48E8">
              <w:rPr>
                <w:rFonts w:ascii="Times New Roman" w:hAnsi="Times New Roman" w:cs="Times New Roman"/>
              </w:rPr>
              <w:tab/>
            </w:r>
            <w:proofErr w:type="spellStart"/>
            <w:r w:rsidRPr="002D48E8">
              <w:rPr>
                <w:rFonts w:ascii="Times New Roman" w:hAnsi="Times New Roman" w:cs="Times New Roman"/>
              </w:rPr>
              <w:t>updateResults</w:t>
            </w:r>
            <w:proofErr w:type="spellEnd"/>
            <w:r w:rsidRPr="002D48E8">
              <w:rPr>
                <w:rFonts w:ascii="Times New Roman" w:hAnsi="Times New Roman" w:cs="Times New Roman"/>
              </w:rPr>
              <w:t>();</w:t>
            </w:r>
          </w:p>
          <w:p w14:paraId="3BA05B31" w14:textId="77777777" w:rsidR="00257866" w:rsidRPr="002D48E8" w:rsidRDefault="00257866" w:rsidP="00383F9D">
            <w:pPr>
              <w:rPr>
                <w:rFonts w:ascii="Times New Roman" w:hAnsi="Times New Roman" w:cs="Times New Roman"/>
              </w:rPr>
            </w:pPr>
            <w:r w:rsidRPr="002D48E8">
              <w:rPr>
                <w:rFonts w:ascii="Times New Roman" w:hAnsi="Times New Roman" w:cs="Times New Roman"/>
              </w:rPr>
              <w:tab/>
            </w:r>
          </w:p>
          <w:p w14:paraId="11D74836" w14:textId="77777777" w:rsidR="00257866" w:rsidRPr="002D48E8" w:rsidRDefault="00257866" w:rsidP="00383F9D">
            <w:pPr>
              <w:rPr>
                <w:rFonts w:ascii="Times New Roman" w:hAnsi="Times New Roman" w:cs="Times New Roman"/>
              </w:rPr>
            </w:pPr>
            <w:proofErr w:type="spellStart"/>
            <w:r w:rsidRPr="002D48E8">
              <w:rPr>
                <w:rFonts w:ascii="Times New Roman" w:hAnsi="Times New Roman" w:cs="Times New Roman"/>
              </w:rPr>
              <w:t>roiManager</w:t>
            </w:r>
            <w:proofErr w:type="spellEnd"/>
            <w:r w:rsidRPr="002D48E8">
              <w:rPr>
                <w:rFonts w:ascii="Times New Roman" w:hAnsi="Times New Roman" w:cs="Times New Roman"/>
              </w:rPr>
              <w:t xml:space="preserve">("Select", </w:t>
            </w:r>
            <w:proofErr w:type="spellStart"/>
            <w:r w:rsidRPr="002D48E8">
              <w:rPr>
                <w:rFonts w:ascii="Times New Roman" w:hAnsi="Times New Roman" w:cs="Times New Roman"/>
              </w:rPr>
              <w:t>roiManager</w:t>
            </w:r>
            <w:proofErr w:type="spellEnd"/>
            <w:r w:rsidRPr="002D48E8">
              <w:rPr>
                <w:rFonts w:ascii="Times New Roman" w:hAnsi="Times New Roman" w:cs="Times New Roman"/>
              </w:rPr>
              <w:t xml:space="preserve">("count")-2); </w:t>
            </w:r>
          </w:p>
          <w:p w14:paraId="0AF9F831" w14:textId="77777777" w:rsidR="00257866" w:rsidRPr="002D48E8" w:rsidRDefault="00257866" w:rsidP="00383F9D">
            <w:pPr>
              <w:rPr>
                <w:rFonts w:ascii="Times New Roman" w:hAnsi="Times New Roman" w:cs="Times New Roman"/>
              </w:rPr>
            </w:pPr>
            <w:r w:rsidRPr="002D48E8">
              <w:rPr>
                <w:rFonts w:ascii="Times New Roman" w:hAnsi="Times New Roman" w:cs="Times New Roman"/>
              </w:rPr>
              <w:tab/>
            </w:r>
            <w:proofErr w:type="spellStart"/>
            <w:r w:rsidRPr="002D48E8">
              <w:rPr>
                <w:rFonts w:ascii="Times New Roman" w:hAnsi="Times New Roman" w:cs="Times New Roman"/>
              </w:rPr>
              <w:t>getStatistics</w:t>
            </w:r>
            <w:proofErr w:type="spellEnd"/>
            <w:r w:rsidRPr="002D48E8">
              <w:rPr>
                <w:rFonts w:ascii="Times New Roman" w:hAnsi="Times New Roman" w:cs="Times New Roman"/>
              </w:rPr>
              <w:t xml:space="preserve">(area, mean, min, max, </w:t>
            </w:r>
            <w:proofErr w:type="spellStart"/>
            <w:r w:rsidRPr="002D48E8">
              <w:rPr>
                <w:rFonts w:ascii="Times New Roman" w:hAnsi="Times New Roman" w:cs="Times New Roman"/>
              </w:rPr>
              <w:t>stddev</w:t>
            </w:r>
            <w:proofErr w:type="spellEnd"/>
            <w:r w:rsidRPr="002D48E8">
              <w:rPr>
                <w:rFonts w:ascii="Times New Roman" w:hAnsi="Times New Roman" w:cs="Times New Roman"/>
              </w:rPr>
              <w:t>, histogram);</w:t>
            </w:r>
          </w:p>
          <w:p w14:paraId="32B32899" w14:textId="77777777" w:rsidR="00257866" w:rsidRPr="002D48E8" w:rsidRDefault="00257866" w:rsidP="00383F9D">
            <w:pPr>
              <w:rPr>
                <w:rFonts w:ascii="Times New Roman" w:hAnsi="Times New Roman" w:cs="Times New Roman"/>
              </w:rPr>
            </w:pPr>
            <w:r w:rsidRPr="002D48E8">
              <w:rPr>
                <w:rFonts w:ascii="Times New Roman" w:hAnsi="Times New Roman" w:cs="Times New Roman"/>
              </w:rPr>
              <w:tab/>
            </w:r>
            <w:proofErr w:type="spellStart"/>
            <w:r w:rsidRPr="002D48E8">
              <w:rPr>
                <w:rFonts w:ascii="Times New Roman" w:hAnsi="Times New Roman" w:cs="Times New Roman"/>
              </w:rPr>
              <w:t>setResult</w:t>
            </w:r>
            <w:proofErr w:type="spellEnd"/>
            <w:r w:rsidRPr="002D48E8">
              <w:rPr>
                <w:rFonts w:ascii="Times New Roman" w:hAnsi="Times New Roman" w:cs="Times New Roman"/>
              </w:rPr>
              <w:t>("Skeletal", 1, histogram[255]);</w:t>
            </w:r>
          </w:p>
          <w:p w14:paraId="1E294349" w14:textId="77777777" w:rsidR="00257866" w:rsidRPr="002D48E8" w:rsidRDefault="00257866" w:rsidP="00383F9D">
            <w:pPr>
              <w:rPr>
                <w:rFonts w:ascii="Times New Roman" w:hAnsi="Times New Roman" w:cs="Times New Roman"/>
              </w:rPr>
            </w:pPr>
            <w:r w:rsidRPr="002D48E8">
              <w:rPr>
                <w:rFonts w:ascii="Times New Roman" w:hAnsi="Times New Roman" w:cs="Times New Roman"/>
              </w:rPr>
              <w:tab/>
            </w:r>
            <w:proofErr w:type="spellStart"/>
            <w:r w:rsidRPr="002D48E8">
              <w:rPr>
                <w:rFonts w:ascii="Times New Roman" w:hAnsi="Times New Roman" w:cs="Times New Roman"/>
              </w:rPr>
              <w:t>setResult</w:t>
            </w:r>
            <w:proofErr w:type="spellEnd"/>
            <w:r w:rsidRPr="002D48E8">
              <w:rPr>
                <w:rFonts w:ascii="Times New Roman" w:hAnsi="Times New Roman" w:cs="Times New Roman"/>
              </w:rPr>
              <w:t>("Void", 1, histogram[0]);</w:t>
            </w:r>
          </w:p>
          <w:p w14:paraId="300708DC" w14:textId="77777777" w:rsidR="00257866" w:rsidRPr="002D48E8" w:rsidRDefault="00257866" w:rsidP="00383F9D">
            <w:pPr>
              <w:rPr>
                <w:rFonts w:ascii="Times New Roman" w:hAnsi="Times New Roman" w:cs="Times New Roman"/>
              </w:rPr>
            </w:pPr>
            <w:r w:rsidRPr="002D48E8">
              <w:rPr>
                <w:rFonts w:ascii="Times New Roman" w:hAnsi="Times New Roman" w:cs="Times New Roman"/>
              </w:rPr>
              <w:tab/>
            </w:r>
            <w:proofErr w:type="spellStart"/>
            <w:r w:rsidRPr="002D48E8">
              <w:rPr>
                <w:rFonts w:ascii="Times New Roman" w:hAnsi="Times New Roman" w:cs="Times New Roman"/>
              </w:rPr>
              <w:t>setResult</w:t>
            </w:r>
            <w:proofErr w:type="spellEnd"/>
            <w:r w:rsidRPr="002D48E8">
              <w:rPr>
                <w:rFonts w:ascii="Times New Roman" w:hAnsi="Times New Roman" w:cs="Times New Roman"/>
              </w:rPr>
              <w:t>("Ratio", 1, histogram[255]/histogram[0]);</w:t>
            </w:r>
          </w:p>
          <w:p w14:paraId="18EBA263" w14:textId="77777777" w:rsidR="00257866" w:rsidRPr="002D48E8" w:rsidRDefault="00257866" w:rsidP="00383F9D">
            <w:pPr>
              <w:rPr>
                <w:rFonts w:ascii="Times New Roman" w:hAnsi="Times New Roman" w:cs="Times New Roman"/>
              </w:rPr>
            </w:pPr>
            <w:r w:rsidRPr="002D48E8">
              <w:rPr>
                <w:rFonts w:ascii="Times New Roman" w:hAnsi="Times New Roman" w:cs="Times New Roman"/>
              </w:rPr>
              <w:tab/>
            </w:r>
            <w:proofErr w:type="spellStart"/>
            <w:r w:rsidRPr="002D48E8">
              <w:rPr>
                <w:rFonts w:ascii="Times New Roman" w:hAnsi="Times New Roman" w:cs="Times New Roman"/>
              </w:rPr>
              <w:t>updateResults</w:t>
            </w:r>
            <w:proofErr w:type="spellEnd"/>
            <w:r w:rsidRPr="002D48E8">
              <w:rPr>
                <w:rFonts w:ascii="Times New Roman" w:hAnsi="Times New Roman" w:cs="Times New Roman"/>
              </w:rPr>
              <w:t>();</w:t>
            </w:r>
          </w:p>
          <w:p w14:paraId="22C167DD" w14:textId="77777777" w:rsidR="00257866" w:rsidRPr="002D48E8" w:rsidRDefault="00257866" w:rsidP="00383F9D">
            <w:pPr>
              <w:rPr>
                <w:rFonts w:ascii="Times New Roman" w:hAnsi="Times New Roman" w:cs="Times New Roman"/>
              </w:rPr>
            </w:pPr>
            <w:r w:rsidRPr="002D48E8">
              <w:rPr>
                <w:rFonts w:ascii="Times New Roman" w:hAnsi="Times New Roman" w:cs="Times New Roman"/>
              </w:rPr>
              <w:tab/>
            </w:r>
          </w:p>
          <w:p w14:paraId="70BA5017" w14:textId="77777777" w:rsidR="00257866" w:rsidRPr="002D48E8" w:rsidRDefault="00257866" w:rsidP="00383F9D">
            <w:pPr>
              <w:rPr>
                <w:rFonts w:ascii="Times New Roman" w:hAnsi="Times New Roman" w:cs="Times New Roman"/>
              </w:rPr>
            </w:pPr>
            <w:proofErr w:type="spellStart"/>
            <w:r w:rsidRPr="002D48E8">
              <w:rPr>
                <w:rFonts w:ascii="Times New Roman" w:hAnsi="Times New Roman" w:cs="Times New Roman"/>
              </w:rPr>
              <w:t>roiManager</w:t>
            </w:r>
            <w:proofErr w:type="spellEnd"/>
            <w:r w:rsidRPr="002D48E8">
              <w:rPr>
                <w:rFonts w:ascii="Times New Roman" w:hAnsi="Times New Roman" w:cs="Times New Roman"/>
              </w:rPr>
              <w:t xml:space="preserve">("Select", </w:t>
            </w:r>
            <w:proofErr w:type="spellStart"/>
            <w:r w:rsidRPr="002D48E8">
              <w:rPr>
                <w:rFonts w:ascii="Times New Roman" w:hAnsi="Times New Roman" w:cs="Times New Roman"/>
              </w:rPr>
              <w:t>roiManager</w:t>
            </w:r>
            <w:proofErr w:type="spellEnd"/>
            <w:r w:rsidRPr="002D48E8">
              <w:rPr>
                <w:rFonts w:ascii="Times New Roman" w:hAnsi="Times New Roman" w:cs="Times New Roman"/>
              </w:rPr>
              <w:t xml:space="preserve">("count")-1); </w:t>
            </w:r>
          </w:p>
          <w:p w14:paraId="369F7526" w14:textId="77777777" w:rsidR="00257866" w:rsidRPr="002D48E8" w:rsidRDefault="00257866" w:rsidP="00383F9D">
            <w:pPr>
              <w:rPr>
                <w:rFonts w:ascii="Times New Roman" w:hAnsi="Times New Roman" w:cs="Times New Roman"/>
              </w:rPr>
            </w:pPr>
            <w:r w:rsidRPr="002D48E8">
              <w:rPr>
                <w:rFonts w:ascii="Times New Roman" w:hAnsi="Times New Roman" w:cs="Times New Roman"/>
              </w:rPr>
              <w:tab/>
            </w:r>
            <w:proofErr w:type="spellStart"/>
            <w:r w:rsidRPr="002D48E8">
              <w:rPr>
                <w:rFonts w:ascii="Times New Roman" w:hAnsi="Times New Roman" w:cs="Times New Roman"/>
              </w:rPr>
              <w:t>getStatistics</w:t>
            </w:r>
            <w:proofErr w:type="spellEnd"/>
            <w:r w:rsidRPr="002D48E8">
              <w:rPr>
                <w:rFonts w:ascii="Times New Roman" w:hAnsi="Times New Roman" w:cs="Times New Roman"/>
              </w:rPr>
              <w:t xml:space="preserve">(area, mean, min, max, </w:t>
            </w:r>
            <w:proofErr w:type="spellStart"/>
            <w:r w:rsidRPr="002D48E8">
              <w:rPr>
                <w:rFonts w:ascii="Times New Roman" w:hAnsi="Times New Roman" w:cs="Times New Roman"/>
              </w:rPr>
              <w:t>stddev</w:t>
            </w:r>
            <w:proofErr w:type="spellEnd"/>
            <w:r w:rsidRPr="002D48E8">
              <w:rPr>
                <w:rFonts w:ascii="Times New Roman" w:hAnsi="Times New Roman" w:cs="Times New Roman"/>
              </w:rPr>
              <w:t>, histogram);</w:t>
            </w:r>
          </w:p>
          <w:p w14:paraId="1E5DF0C6" w14:textId="77777777" w:rsidR="00257866" w:rsidRPr="002D48E8" w:rsidRDefault="00257866" w:rsidP="00383F9D">
            <w:pPr>
              <w:rPr>
                <w:rFonts w:ascii="Times New Roman" w:hAnsi="Times New Roman" w:cs="Times New Roman"/>
              </w:rPr>
            </w:pPr>
            <w:r w:rsidRPr="002D48E8">
              <w:rPr>
                <w:rFonts w:ascii="Times New Roman" w:hAnsi="Times New Roman" w:cs="Times New Roman"/>
              </w:rPr>
              <w:tab/>
            </w:r>
            <w:proofErr w:type="spellStart"/>
            <w:r w:rsidRPr="002D48E8">
              <w:rPr>
                <w:rFonts w:ascii="Times New Roman" w:hAnsi="Times New Roman" w:cs="Times New Roman"/>
              </w:rPr>
              <w:t>setResult</w:t>
            </w:r>
            <w:proofErr w:type="spellEnd"/>
            <w:r w:rsidRPr="002D48E8">
              <w:rPr>
                <w:rFonts w:ascii="Times New Roman" w:hAnsi="Times New Roman" w:cs="Times New Roman"/>
              </w:rPr>
              <w:t>("Skeletal", 2, histogram[255]);</w:t>
            </w:r>
          </w:p>
          <w:p w14:paraId="14EA97BA" w14:textId="77777777" w:rsidR="00257866" w:rsidRPr="002D48E8" w:rsidRDefault="00257866" w:rsidP="00383F9D">
            <w:pPr>
              <w:rPr>
                <w:rFonts w:ascii="Times New Roman" w:hAnsi="Times New Roman" w:cs="Times New Roman"/>
              </w:rPr>
            </w:pPr>
            <w:r w:rsidRPr="002D48E8">
              <w:rPr>
                <w:rFonts w:ascii="Times New Roman" w:hAnsi="Times New Roman" w:cs="Times New Roman"/>
              </w:rPr>
              <w:tab/>
            </w:r>
            <w:proofErr w:type="spellStart"/>
            <w:r w:rsidRPr="002D48E8">
              <w:rPr>
                <w:rFonts w:ascii="Times New Roman" w:hAnsi="Times New Roman" w:cs="Times New Roman"/>
              </w:rPr>
              <w:t>setResult</w:t>
            </w:r>
            <w:proofErr w:type="spellEnd"/>
            <w:r w:rsidRPr="002D48E8">
              <w:rPr>
                <w:rFonts w:ascii="Times New Roman" w:hAnsi="Times New Roman" w:cs="Times New Roman"/>
              </w:rPr>
              <w:t>("Void", 2, histogram[0]);</w:t>
            </w:r>
          </w:p>
          <w:p w14:paraId="06CB6C1A" w14:textId="77777777" w:rsidR="00257866" w:rsidRPr="002D48E8" w:rsidRDefault="00257866" w:rsidP="00383F9D">
            <w:pPr>
              <w:rPr>
                <w:rFonts w:ascii="Times New Roman" w:hAnsi="Times New Roman" w:cs="Times New Roman"/>
              </w:rPr>
            </w:pPr>
            <w:r w:rsidRPr="002D48E8">
              <w:rPr>
                <w:rFonts w:ascii="Times New Roman" w:hAnsi="Times New Roman" w:cs="Times New Roman"/>
              </w:rPr>
              <w:tab/>
            </w:r>
            <w:proofErr w:type="spellStart"/>
            <w:r w:rsidRPr="002D48E8">
              <w:rPr>
                <w:rFonts w:ascii="Times New Roman" w:hAnsi="Times New Roman" w:cs="Times New Roman"/>
              </w:rPr>
              <w:t>setResult</w:t>
            </w:r>
            <w:proofErr w:type="spellEnd"/>
            <w:r w:rsidRPr="002D48E8">
              <w:rPr>
                <w:rFonts w:ascii="Times New Roman" w:hAnsi="Times New Roman" w:cs="Times New Roman"/>
              </w:rPr>
              <w:t>("Ratio", 2, histogram[255]/histogram[0]);</w:t>
            </w:r>
          </w:p>
          <w:p w14:paraId="44FED765" w14:textId="77777777" w:rsidR="00257866" w:rsidRPr="002D48E8" w:rsidRDefault="00257866" w:rsidP="00383F9D">
            <w:pPr>
              <w:rPr>
                <w:rFonts w:ascii="Times New Roman" w:hAnsi="Times New Roman" w:cs="Times New Roman"/>
              </w:rPr>
            </w:pPr>
            <w:r w:rsidRPr="002D48E8">
              <w:rPr>
                <w:rFonts w:ascii="Times New Roman" w:hAnsi="Times New Roman" w:cs="Times New Roman"/>
              </w:rPr>
              <w:tab/>
            </w:r>
            <w:proofErr w:type="spellStart"/>
            <w:r w:rsidRPr="002D48E8">
              <w:rPr>
                <w:rFonts w:ascii="Times New Roman" w:hAnsi="Times New Roman" w:cs="Times New Roman"/>
              </w:rPr>
              <w:t>updateResults</w:t>
            </w:r>
            <w:proofErr w:type="spellEnd"/>
            <w:r w:rsidRPr="002D48E8">
              <w:rPr>
                <w:rFonts w:ascii="Times New Roman" w:hAnsi="Times New Roman" w:cs="Times New Roman"/>
              </w:rPr>
              <w:t>();</w:t>
            </w:r>
          </w:p>
          <w:p w14:paraId="7F9A0F23" w14:textId="77777777" w:rsidR="00257866" w:rsidRPr="002D48E8" w:rsidRDefault="00257866" w:rsidP="00383F9D">
            <w:pPr>
              <w:rPr>
                <w:rFonts w:ascii="Times New Roman" w:hAnsi="Times New Roman" w:cs="Times New Roman"/>
              </w:rPr>
            </w:pPr>
            <w:r w:rsidRPr="002D48E8">
              <w:rPr>
                <w:rFonts w:ascii="Times New Roman" w:hAnsi="Times New Roman" w:cs="Times New Roman"/>
              </w:rPr>
              <w:tab/>
            </w:r>
            <w:proofErr w:type="spellStart"/>
            <w:r w:rsidRPr="002D48E8">
              <w:rPr>
                <w:rFonts w:ascii="Times New Roman" w:hAnsi="Times New Roman" w:cs="Times New Roman"/>
              </w:rPr>
              <w:t>setResult</w:t>
            </w:r>
            <w:proofErr w:type="spellEnd"/>
            <w:r w:rsidRPr="002D48E8">
              <w:rPr>
                <w:rFonts w:ascii="Times New Roman" w:hAnsi="Times New Roman" w:cs="Times New Roman"/>
              </w:rPr>
              <w:t xml:space="preserve">("Label", 0, </w:t>
            </w:r>
            <w:proofErr w:type="spellStart"/>
            <w:r w:rsidRPr="002D48E8">
              <w:rPr>
                <w:rFonts w:ascii="Times New Roman" w:hAnsi="Times New Roman" w:cs="Times New Roman"/>
              </w:rPr>
              <w:t>getTitle</w:t>
            </w:r>
            <w:proofErr w:type="spellEnd"/>
            <w:r w:rsidRPr="002D48E8">
              <w:rPr>
                <w:rFonts w:ascii="Times New Roman" w:hAnsi="Times New Roman" w:cs="Times New Roman"/>
              </w:rPr>
              <w:t>)</w:t>
            </w:r>
          </w:p>
          <w:p w14:paraId="54439C90" w14:textId="77777777" w:rsidR="00257866" w:rsidRPr="002D48E8" w:rsidRDefault="00257866" w:rsidP="00383F9D">
            <w:pPr>
              <w:rPr>
                <w:rFonts w:ascii="Times New Roman" w:hAnsi="Times New Roman" w:cs="Times New Roman"/>
              </w:rPr>
            </w:pPr>
            <w:r w:rsidRPr="002D48E8">
              <w:rPr>
                <w:rFonts w:ascii="Times New Roman" w:hAnsi="Times New Roman" w:cs="Times New Roman"/>
              </w:rPr>
              <w:tab/>
            </w:r>
            <w:proofErr w:type="spellStart"/>
            <w:r w:rsidRPr="002D48E8">
              <w:rPr>
                <w:rFonts w:ascii="Times New Roman" w:hAnsi="Times New Roman" w:cs="Times New Roman"/>
              </w:rPr>
              <w:t>setResult</w:t>
            </w:r>
            <w:proofErr w:type="spellEnd"/>
            <w:r w:rsidRPr="002D48E8">
              <w:rPr>
                <w:rFonts w:ascii="Times New Roman" w:hAnsi="Times New Roman" w:cs="Times New Roman"/>
              </w:rPr>
              <w:t xml:space="preserve">("Label", 1, </w:t>
            </w:r>
            <w:proofErr w:type="spellStart"/>
            <w:r w:rsidRPr="002D48E8">
              <w:rPr>
                <w:rFonts w:ascii="Times New Roman" w:hAnsi="Times New Roman" w:cs="Times New Roman"/>
              </w:rPr>
              <w:t>getTitle</w:t>
            </w:r>
            <w:proofErr w:type="spellEnd"/>
            <w:r w:rsidRPr="002D48E8">
              <w:rPr>
                <w:rFonts w:ascii="Times New Roman" w:hAnsi="Times New Roman" w:cs="Times New Roman"/>
              </w:rPr>
              <w:t xml:space="preserve"> + "_Right")</w:t>
            </w:r>
          </w:p>
          <w:p w14:paraId="40DA1B0D" w14:textId="77777777" w:rsidR="00257866" w:rsidRPr="002D48E8" w:rsidRDefault="00257866" w:rsidP="00383F9D">
            <w:pPr>
              <w:rPr>
                <w:rFonts w:ascii="Times New Roman" w:hAnsi="Times New Roman" w:cs="Times New Roman"/>
              </w:rPr>
            </w:pPr>
            <w:r w:rsidRPr="002D48E8">
              <w:rPr>
                <w:rFonts w:ascii="Times New Roman" w:hAnsi="Times New Roman" w:cs="Times New Roman"/>
              </w:rPr>
              <w:tab/>
            </w:r>
            <w:proofErr w:type="spellStart"/>
            <w:r w:rsidRPr="002D48E8">
              <w:rPr>
                <w:rFonts w:ascii="Times New Roman" w:hAnsi="Times New Roman" w:cs="Times New Roman"/>
              </w:rPr>
              <w:t>setResult</w:t>
            </w:r>
            <w:proofErr w:type="spellEnd"/>
            <w:r w:rsidRPr="002D48E8">
              <w:rPr>
                <w:rFonts w:ascii="Times New Roman" w:hAnsi="Times New Roman" w:cs="Times New Roman"/>
              </w:rPr>
              <w:t xml:space="preserve">("Label", 2, </w:t>
            </w:r>
            <w:proofErr w:type="spellStart"/>
            <w:r w:rsidRPr="002D48E8">
              <w:rPr>
                <w:rFonts w:ascii="Times New Roman" w:hAnsi="Times New Roman" w:cs="Times New Roman"/>
              </w:rPr>
              <w:t>getTitle</w:t>
            </w:r>
            <w:proofErr w:type="spellEnd"/>
            <w:r w:rsidRPr="002D48E8">
              <w:rPr>
                <w:rFonts w:ascii="Times New Roman" w:hAnsi="Times New Roman" w:cs="Times New Roman"/>
              </w:rPr>
              <w:t xml:space="preserve"> + "_Left")</w:t>
            </w:r>
          </w:p>
          <w:p w14:paraId="0A4C9A4B" w14:textId="77777777" w:rsidR="00257866" w:rsidRDefault="00257866" w:rsidP="00383F9D">
            <w:pPr>
              <w:spacing w:line="360" w:lineRule="auto"/>
              <w:rPr>
                <w:rFonts w:ascii="Times New Roman" w:eastAsia="Times New Roman" w:hAnsi="Times New Roman" w:cs="Times New Roman"/>
                <w:color w:val="222222"/>
              </w:rPr>
            </w:pPr>
            <w:r w:rsidRPr="002D48E8">
              <w:rPr>
                <w:rFonts w:ascii="Times New Roman" w:hAnsi="Times New Roman" w:cs="Times New Roman"/>
              </w:rPr>
              <w:t>}</w:t>
            </w:r>
          </w:p>
        </w:tc>
      </w:tr>
    </w:tbl>
    <w:p w14:paraId="4BDEE587" w14:textId="760CEC7C" w:rsidR="00894D5D" w:rsidRDefault="00894D5D">
      <w:pPr>
        <w:rPr>
          <w:rFonts w:ascii="Times New Roman" w:hAnsi="Times New Roman" w:cs="Times New Roman"/>
        </w:rPr>
      </w:pPr>
    </w:p>
    <w:p w14:paraId="4D75FBA4" w14:textId="77777777" w:rsidR="00257866" w:rsidRDefault="00257866">
      <w:pPr>
        <w:rPr>
          <w:rFonts w:ascii="Times New Roman" w:hAnsi="Times New Roman" w:cs="Times New Roman"/>
          <w:b/>
          <w:bCs/>
        </w:rPr>
      </w:pPr>
    </w:p>
    <w:p w14:paraId="285DC609" w14:textId="68F796EA" w:rsidR="008D0A31" w:rsidRDefault="008D0A31">
      <w:pPr>
        <w:rPr>
          <w:rFonts w:ascii="Times New Roman" w:hAnsi="Times New Roman" w:cs="Times New Roman"/>
          <w:lang w:val="haw-US"/>
        </w:rPr>
      </w:pPr>
      <w:commentRangeStart w:id="34"/>
      <w:commentRangeStart w:id="35"/>
      <w:r>
        <w:rPr>
          <w:rFonts w:ascii="Times New Roman" w:hAnsi="Times New Roman" w:cs="Times New Roman"/>
          <w:b/>
          <w:bCs/>
          <w:lang w:val="haw-US"/>
        </w:rPr>
        <w:t xml:space="preserve">Table </w:t>
      </w:r>
      <w:commentRangeEnd w:id="34"/>
      <w:r w:rsidR="00AF5FB6">
        <w:rPr>
          <w:rStyle w:val="CommentReference"/>
        </w:rPr>
        <w:commentReference w:id="34"/>
      </w:r>
      <w:commentRangeEnd w:id="35"/>
      <w:r w:rsidR="006A7F15">
        <w:rPr>
          <w:rStyle w:val="CommentReference"/>
        </w:rPr>
        <w:commentReference w:id="35"/>
      </w:r>
      <w:r w:rsidR="00742E65">
        <w:rPr>
          <w:rFonts w:ascii="Times New Roman" w:hAnsi="Times New Roman" w:cs="Times New Roman"/>
          <w:b/>
          <w:bCs/>
          <w:lang w:val="haw-US"/>
        </w:rPr>
        <w:t>2.</w:t>
      </w:r>
      <w:r>
        <w:rPr>
          <w:rFonts w:ascii="Times New Roman" w:hAnsi="Times New Roman" w:cs="Times New Roman"/>
          <w:b/>
          <w:bCs/>
          <w:lang w:val="haw-US"/>
        </w:rPr>
        <w:t xml:space="preserve">3. </w:t>
      </w:r>
      <w:r>
        <w:rPr>
          <w:rFonts w:ascii="Times New Roman" w:hAnsi="Times New Roman" w:cs="Times New Roman"/>
          <w:lang w:val="haw-US"/>
        </w:rPr>
        <w:t xml:space="preserve"> Final R script conducting statistical modeling.</w:t>
      </w:r>
    </w:p>
    <w:p w14:paraId="2F7230AE" w14:textId="77777777" w:rsidR="008D0A31" w:rsidRDefault="008D0A31">
      <w:pPr>
        <w:rPr>
          <w:rFonts w:ascii="Times New Roman" w:hAnsi="Times New Roman" w:cs="Times New Roman"/>
          <w:lang w:val="haw-US"/>
        </w:rPr>
      </w:pPr>
    </w:p>
    <w:tbl>
      <w:tblPr>
        <w:tblStyle w:val="TableGrid"/>
        <w:tblW w:w="0" w:type="auto"/>
        <w:tblLook w:val="04A0" w:firstRow="1" w:lastRow="0" w:firstColumn="1" w:lastColumn="0" w:noHBand="0" w:noVBand="1"/>
      </w:tblPr>
      <w:tblGrid>
        <w:gridCol w:w="9350"/>
      </w:tblGrid>
      <w:tr w:rsidR="008D0A31" w14:paraId="4B1741F5" w14:textId="77777777" w:rsidTr="008D0A31">
        <w:tc>
          <w:tcPr>
            <w:tcW w:w="9350" w:type="dxa"/>
          </w:tcPr>
          <w:p w14:paraId="19E396A7" w14:textId="47E1269E" w:rsidR="008D0A31" w:rsidRPr="00B77902" w:rsidRDefault="00B77902" w:rsidP="00ED467A">
            <w:pPr>
              <w:rPr>
                <w:rFonts w:ascii="Times New Roman" w:hAnsi="Times New Roman" w:cs="Times New Roman"/>
              </w:rPr>
            </w:pPr>
            <w:r>
              <w:rPr>
                <w:rFonts w:ascii="Times New Roman" w:hAnsi="Times New Roman" w:cs="Times New Roman"/>
              </w:rPr>
              <w:t xml:space="preserve">**R Markdown documents for </w:t>
            </w:r>
            <w:r w:rsidR="00545D0F">
              <w:rPr>
                <w:rFonts w:ascii="Times New Roman" w:hAnsi="Times New Roman" w:cs="Times New Roman"/>
              </w:rPr>
              <w:t>all</w:t>
            </w:r>
            <w:r>
              <w:rPr>
                <w:rFonts w:ascii="Times New Roman" w:hAnsi="Times New Roman" w:cs="Times New Roman"/>
              </w:rPr>
              <w:t xml:space="preserve"> plots and models available.</w:t>
            </w:r>
          </w:p>
        </w:tc>
      </w:tr>
    </w:tbl>
    <w:p w14:paraId="7A0F81D1" w14:textId="3FF42E01" w:rsidR="00381286" w:rsidRDefault="00381286" w:rsidP="004267C2">
      <w:pPr>
        <w:widowControl w:val="0"/>
        <w:autoSpaceDE w:val="0"/>
        <w:autoSpaceDN w:val="0"/>
        <w:adjustRightInd w:val="0"/>
        <w:spacing w:line="480" w:lineRule="auto"/>
        <w:ind w:left="480" w:hanging="480"/>
        <w:rPr>
          <w:rFonts w:ascii="Times New Roman" w:hAnsi="Times New Roman" w:cs="Times New Roman"/>
          <w:b/>
          <w:bCs/>
        </w:rPr>
      </w:pPr>
    </w:p>
    <w:p w14:paraId="0D7E3C35" w14:textId="77777777" w:rsidR="00381286" w:rsidRDefault="00381286" w:rsidP="004267C2">
      <w:pPr>
        <w:widowControl w:val="0"/>
        <w:autoSpaceDE w:val="0"/>
        <w:autoSpaceDN w:val="0"/>
        <w:adjustRightInd w:val="0"/>
        <w:spacing w:line="480" w:lineRule="auto"/>
        <w:ind w:left="480" w:hanging="480"/>
        <w:rPr>
          <w:rFonts w:ascii="Times New Roman" w:hAnsi="Times New Roman" w:cs="Times New Roman"/>
          <w:b/>
          <w:bCs/>
        </w:rPr>
        <w:sectPr w:rsidR="00381286" w:rsidSect="003053AB">
          <w:pgSz w:w="12240" w:h="15840"/>
          <w:pgMar w:top="1440" w:right="1440" w:bottom="1440" w:left="1440" w:header="720" w:footer="720" w:gutter="0"/>
          <w:cols w:space="720"/>
          <w:titlePg/>
          <w:docGrid w:linePitch="360"/>
        </w:sectPr>
      </w:pPr>
    </w:p>
    <w:p w14:paraId="3ED8711B" w14:textId="69F4267B" w:rsidR="00381286" w:rsidRPr="00B945EB" w:rsidRDefault="00381286" w:rsidP="00381286">
      <w:pPr>
        <w:rPr>
          <w:rFonts w:ascii="Times New Roman" w:hAnsi="Times New Roman" w:cs="Times New Roman"/>
          <w:lang w:val="haw-US"/>
        </w:rPr>
      </w:pPr>
      <w:r w:rsidRPr="005B3CBF">
        <w:rPr>
          <w:rFonts w:ascii="Times New Roman" w:hAnsi="Times New Roman" w:cs="Times New Roman"/>
          <w:b/>
          <w:bCs/>
          <w:lang w:val="haw-US"/>
        </w:rPr>
        <w:lastRenderedPageBreak/>
        <w:t>Table 4.</w:t>
      </w:r>
      <w:r>
        <w:rPr>
          <w:rFonts w:ascii="Times New Roman" w:hAnsi="Times New Roman" w:cs="Times New Roman"/>
          <w:b/>
          <w:bCs/>
          <w:lang w:val="haw-US"/>
        </w:rPr>
        <w:t>1</w:t>
      </w:r>
      <w:r>
        <w:rPr>
          <w:rFonts w:ascii="Times New Roman" w:hAnsi="Times New Roman" w:cs="Times New Roman"/>
          <w:lang w:val="haw-US"/>
        </w:rPr>
        <w:t xml:space="preserve">. Compilation of some recent studies investigating the effects of </w:t>
      </w:r>
      <w:r w:rsidRPr="002D5A54">
        <w:rPr>
          <w:rFonts w:ascii="Times New Roman" w:hAnsi="Times New Roman" w:cs="Times New Roman"/>
          <w:b/>
          <w:bCs/>
          <w:lang w:val="haw-US"/>
        </w:rPr>
        <w:t>warming and ocean acidification</w:t>
      </w:r>
      <w:r>
        <w:rPr>
          <w:rFonts w:ascii="Times New Roman" w:hAnsi="Times New Roman" w:cs="Times New Roman"/>
          <w:lang w:val="haw-US"/>
        </w:rPr>
        <w:t xml:space="preserve"> on all life-stages of sea urchins. This listing is restricted to recent publications and are ordered in terms of relevence to this study (preference for same species, long term, juvenile-adult life stages). Results are reported here if there was significance. Abbreviations are as follows: PL= pre-larval, L = larval, J = juvenile (post-metamorphasis), A = adult (60mm), C = control, pH</w:t>
      </w:r>
      <w:r w:rsidR="006E4384">
        <w:rPr>
          <w:rFonts w:ascii="Times New Roman" w:hAnsi="Times New Roman" w:cs="Times New Roman"/>
          <w:vertAlign w:val="subscript"/>
        </w:rPr>
        <w:t>CF</w:t>
      </w:r>
      <w:r>
        <w:rPr>
          <w:rFonts w:ascii="Times New Roman" w:hAnsi="Times New Roman" w:cs="Times New Roman"/>
          <w:vertAlign w:val="subscript"/>
          <w:lang w:val="haw-US"/>
        </w:rPr>
        <w:t xml:space="preserve"> </w:t>
      </w:r>
      <w:r>
        <w:rPr>
          <w:rFonts w:ascii="Times New Roman" w:hAnsi="Times New Roman" w:cs="Times New Roman"/>
          <w:lang w:val="haw-US"/>
        </w:rPr>
        <w:t>= Ceolomic fluid pH</w:t>
      </w:r>
    </w:p>
    <w:p w14:paraId="1077E6F6" w14:textId="77777777" w:rsidR="00381286" w:rsidRPr="005B3CBF" w:rsidRDefault="00381286" w:rsidP="00381286">
      <w:pPr>
        <w:rPr>
          <w:rFonts w:ascii="Times New Roman" w:hAnsi="Times New Roman" w:cs="Times New Roman"/>
        </w:rPr>
      </w:pPr>
    </w:p>
    <w:tbl>
      <w:tblPr>
        <w:tblStyle w:val="PlainTable4"/>
        <w:tblW w:w="14279" w:type="dxa"/>
        <w:tblBorders>
          <w:top w:val="single" w:sz="4" w:space="0" w:color="auto"/>
        </w:tblBorders>
        <w:tblLayout w:type="fixed"/>
        <w:tblLook w:val="04A0" w:firstRow="1" w:lastRow="0" w:firstColumn="1" w:lastColumn="0" w:noHBand="0" w:noVBand="1"/>
      </w:tblPr>
      <w:tblGrid>
        <w:gridCol w:w="1350"/>
        <w:gridCol w:w="900"/>
        <w:gridCol w:w="626"/>
        <w:gridCol w:w="994"/>
        <w:gridCol w:w="990"/>
        <w:gridCol w:w="1598"/>
        <w:gridCol w:w="5062"/>
        <w:gridCol w:w="1080"/>
        <w:gridCol w:w="1065"/>
        <w:gridCol w:w="614"/>
      </w:tblGrid>
      <w:tr w:rsidR="00381286" w:rsidRPr="004F76AD" w14:paraId="7FF29021" w14:textId="77777777" w:rsidTr="00BE13F4">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1350" w:type="dxa"/>
            <w:tcBorders>
              <w:top w:val="double" w:sz="4" w:space="0" w:color="auto"/>
              <w:bottom w:val="single" w:sz="4" w:space="0" w:color="auto"/>
            </w:tcBorders>
          </w:tcPr>
          <w:p w14:paraId="62E43026" w14:textId="77777777" w:rsidR="00381286" w:rsidRPr="00AF3204" w:rsidRDefault="00381286" w:rsidP="002A5704">
            <w:pPr>
              <w:rPr>
                <w:rFonts w:ascii="Times New Roman" w:hAnsi="Times New Roman" w:cs="Times New Roman"/>
                <w:b w:val="0"/>
                <w:bCs w:val="0"/>
                <w:sz w:val="18"/>
                <w:szCs w:val="18"/>
              </w:rPr>
            </w:pPr>
            <w:r w:rsidRPr="00AF3204">
              <w:rPr>
                <w:rFonts w:ascii="Times New Roman" w:hAnsi="Times New Roman" w:cs="Times New Roman"/>
                <w:b w:val="0"/>
                <w:bCs w:val="0"/>
                <w:sz w:val="18"/>
                <w:szCs w:val="18"/>
              </w:rPr>
              <w:t>Taxon</w:t>
            </w:r>
          </w:p>
        </w:tc>
        <w:tc>
          <w:tcPr>
            <w:tcW w:w="900" w:type="dxa"/>
            <w:tcBorders>
              <w:top w:val="double" w:sz="4" w:space="0" w:color="auto"/>
              <w:bottom w:val="single" w:sz="4" w:space="0" w:color="auto"/>
            </w:tcBorders>
          </w:tcPr>
          <w:p w14:paraId="67181844" w14:textId="77777777" w:rsidR="00381286" w:rsidRPr="00AF3204" w:rsidRDefault="00381286" w:rsidP="002A570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AF3204">
              <w:rPr>
                <w:rFonts w:ascii="Times New Roman" w:hAnsi="Times New Roman" w:cs="Times New Roman"/>
                <w:b w:val="0"/>
                <w:bCs w:val="0"/>
                <w:sz w:val="18"/>
                <w:szCs w:val="18"/>
                <w:lang w:val="haw-US"/>
              </w:rPr>
              <w:t>Exposure period</w:t>
            </w:r>
          </w:p>
        </w:tc>
        <w:tc>
          <w:tcPr>
            <w:tcW w:w="626" w:type="dxa"/>
            <w:tcBorders>
              <w:top w:val="double" w:sz="4" w:space="0" w:color="auto"/>
              <w:bottom w:val="single" w:sz="4" w:space="0" w:color="auto"/>
            </w:tcBorders>
          </w:tcPr>
          <w:p w14:paraId="2267C937" w14:textId="77777777" w:rsidR="00381286" w:rsidRPr="00AF3204" w:rsidRDefault="00381286" w:rsidP="002A570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8"/>
                <w:szCs w:val="18"/>
              </w:rPr>
            </w:pPr>
            <w:r w:rsidRPr="00AF3204">
              <w:rPr>
                <w:rFonts w:ascii="Times New Roman" w:hAnsi="Times New Roman" w:cs="Times New Roman"/>
                <w:b w:val="0"/>
                <w:bCs w:val="0"/>
                <w:sz w:val="18"/>
                <w:szCs w:val="18"/>
              </w:rPr>
              <w:t>Life Stage</w:t>
            </w:r>
          </w:p>
        </w:tc>
        <w:tc>
          <w:tcPr>
            <w:tcW w:w="994" w:type="dxa"/>
            <w:tcBorders>
              <w:top w:val="double" w:sz="4" w:space="0" w:color="auto"/>
              <w:bottom w:val="single" w:sz="4" w:space="0" w:color="auto"/>
            </w:tcBorders>
          </w:tcPr>
          <w:p w14:paraId="029EF4A9" w14:textId="77777777" w:rsidR="00381286" w:rsidRPr="00AF3204" w:rsidRDefault="00381286" w:rsidP="002A570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8"/>
                <w:szCs w:val="18"/>
              </w:rPr>
            </w:pPr>
            <w:r w:rsidRPr="00AF3204">
              <w:rPr>
                <w:rFonts w:ascii="Times New Roman" w:hAnsi="Times New Roman" w:cs="Times New Roman"/>
                <w:b w:val="0"/>
                <w:bCs w:val="0"/>
                <w:sz w:val="18"/>
                <w:szCs w:val="18"/>
              </w:rPr>
              <w:t>pH</w:t>
            </w:r>
          </w:p>
        </w:tc>
        <w:tc>
          <w:tcPr>
            <w:tcW w:w="990" w:type="dxa"/>
            <w:tcBorders>
              <w:top w:val="double" w:sz="4" w:space="0" w:color="auto"/>
              <w:bottom w:val="single" w:sz="4" w:space="0" w:color="auto"/>
            </w:tcBorders>
          </w:tcPr>
          <w:p w14:paraId="271CBB48" w14:textId="77777777" w:rsidR="00381286" w:rsidRPr="00AF3204" w:rsidRDefault="00381286" w:rsidP="002A570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8"/>
                <w:szCs w:val="18"/>
              </w:rPr>
            </w:pPr>
            <w:r w:rsidRPr="00AF3204">
              <w:rPr>
                <w:rFonts w:ascii="Times New Roman" w:hAnsi="Times New Roman" w:cs="Times New Roman"/>
                <w:b w:val="0"/>
                <w:bCs w:val="0"/>
                <w:sz w:val="18"/>
                <w:szCs w:val="18"/>
              </w:rPr>
              <w:t>Temp (</w:t>
            </w:r>
            <w:r w:rsidRPr="00AF3204">
              <w:rPr>
                <w:rFonts w:ascii="Times New Roman" w:hAnsi="Times New Roman" w:cs="Times New Roman"/>
                <w:b w:val="0"/>
                <w:bCs w:val="0"/>
                <w:sz w:val="18"/>
                <w:szCs w:val="18"/>
              </w:rPr>
              <w:sym w:font="Symbol" w:char="F0B0"/>
            </w:r>
            <w:r w:rsidRPr="00AF3204">
              <w:rPr>
                <w:rFonts w:ascii="Times New Roman" w:hAnsi="Times New Roman" w:cs="Times New Roman"/>
                <w:b w:val="0"/>
                <w:bCs w:val="0"/>
                <w:sz w:val="18"/>
                <w:szCs w:val="18"/>
              </w:rPr>
              <w:t>C)</w:t>
            </w:r>
          </w:p>
        </w:tc>
        <w:tc>
          <w:tcPr>
            <w:tcW w:w="1598" w:type="dxa"/>
            <w:tcBorders>
              <w:top w:val="double" w:sz="4" w:space="0" w:color="auto"/>
              <w:bottom w:val="single" w:sz="4" w:space="0" w:color="auto"/>
            </w:tcBorders>
          </w:tcPr>
          <w:p w14:paraId="1449825E" w14:textId="77777777" w:rsidR="00381286" w:rsidRPr="00AF3204" w:rsidRDefault="00381286" w:rsidP="002A570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8"/>
                <w:szCs w:val="18"/>
                <w:lang w:val="haw-US"/>
              </w:rPr>
            </w:pPr>
            <w:r w:rsidRPr="00AF3204">
              <w:rPr>
                <w:rFonts w:ascii="Times New Roman" w:hAnsi="Times New Roman" w:cs="Times New Roman"/>
                <w:b w:val="0"/>
                <w:bCs w:val="0"/>
                <w:sz w:val="18"/>
                <w:szCs w:val="18"/>
                <w:lang w:val="haw-US"/>
              </w:rPr>
              <w:t>Effects Explored</w:t>
            </w:r>
          </w:p>
        </w:tc>
        <w:tc>
          <w:tcPr>
            <w:tcW w:w="5062" w:type="dxa"/>
            <w:tcBorders>
              <w:top w:val="double" w:sz="4" w:space="0" w:color="auto"/>
              <w:bottom w:val="single" w:sz="4" w:space="0" w:color="auto"/>
            </w:tcBorders>
          </w:tcPr>
          <w:p w14:paraId="631B0605" w14:textId="77777777" w:rsidR="00381286" w:rsidRPr="00AF3204" w:rsidRDefault="00381286" w:rsidP="002A570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8"/>
                <w:szCs w:val="18"/>
                <w:lang w:val="haw-US"/>
              </w:rPr>
            </w:pPr>
            <w:r w:rsidRPr="00AF3204">
              <w:rPr>
                <w:rFonts w:ascii="Times New Roman" w:hAnsi="Times New Roman" w:cs="Times New Roman"/>
                <w:b w:val="0"/>
                <w:bCs w:val="0"/>
                <w:sz w:val="18"/>
                <w:szCs w:val="18"/>
                <w:lang w:val="haw-US"/>
              </w:rPr>
              <w:t>Results</w:t>
            </w:r>
          </w:p>
        </w:tc>
        <w:tc>
          <w:tcPr>
            <w:tcW w:w="1080" w:type="dxa"/>
            <w:tcBorders>
              <w:top w:val="double" w:sz="4" w:space="0" w:color="auto"/>
              <w:bottom w:val="single" w:sz="4" w:space="0" w:color="auto"/>
            </w:tcBorders>
          </w:tcPr>
          <w:p w14:paraId="1EC2DEA9" w14:textId="77777777" w:rsidR="00381286" w:rsidRPr="00AF3204" w:rsidRDefault="00381286" w:rsidP="002A570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8"/>
                <w:szCs w:val="18"/>
                <w:lang w:val="haw-US"/>
              </w:rPr>
            </w:pPr>
            <w:r w:rsidRPr="00AF3204">
              <w:rPr>
                <w:rFonts w:ascii="Times New Roman" w:hAnsi="Times New Roman" w:cs="Times New Roman"/>
                <w:b w:val="0"/>
                <w:bCs w:val="0"/>
                <w:sz w:val="18"/>
                <w:szCs w:val="18"/>
                <w:lang w:val="haw-US"/>
              </w:rPr>
              <w:t>Location</w:t>
            </w:r>
          </w:p>
        </w:tc>
        <w:tc>
          <w:tcPr>
            <w:tcW w:w="1065" w:type="dxa"/>
            <w:tcBorders>
              <w:top w:val="double" w:sz="4" w:space="0" w:color="auto"/>
              <w:bottom w:val="single" w:sz="4" w:space="0" w:color="auto"/>
            </w:tcBorders>
          </w:tcPr>
          <w:p w14:paraId="34E4C200" w14:textId="77777777" w:rsidR="00381286" w:rsidRPr="00AF3204" w:rsidRDefault="00381286" w:rsidP="002A570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8"/>
                <w:szCs w:val="18"/>
              </w:rPr>
            </w:pPr>
            <w:r w:rsidRPr="00AF3204">
              <w:rPr>
                <w:rFonts w:ascii="Times New Roman" w:hAnsi="Times New Roman" w:cs="Times New Roman"/>
                <w:b w:val="0"/>
                <w:bCs w:val="0"/>
                <w:sz w:val="18"/>
                <w:szCs w:val="18"/>
              </w:rPr>
              <w:t>Source</w:t>
            </w:r>
          </w:p>
        </w:tc>
        <w:tc>
          <w:tcPr>
            <w:tcW w:w="614" w:type="dxa"/>
            <w:tcBorders>
              <w:top w:val="double" w:sz="4" w:space="0" w:color="auto"/>
              <w:bottom w:val="single" w:sz="4" w:space="0" w:color="auto"/>
            </w:tcBorders>
          </w:tcPr>
          <w:p w14:paraId="46F35437" w14:textId="77777777" w:rsidR="00381286" w:rsidRPr="00AF3204" w:rsidRDefault="00381286" w:rsidP="002A570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8"/>
                <w:szCs w:val="18"/>
              </w:rPr>
            </w:pPr>
            <w:r w:rsidRPr="00AF3204">
              <w:rPr>
                <w:rFonts w:ascii="Times New Roman" w:hAnsi="Times New Roman" w:cs="Times New Roman"/>
                <w:b w:val="0"/>
                <w:bCs w:val="0"/>
                <w:sz w:val="18"/>
                <w:szCs w:val="18"/>
              </w:rPr>
              <w:t>Date</w:t>
            </w:r>
          </w:p>
        </w:tc>
      </w:tr>
      <w:tr w:rsidR="00381286" w:rsidRPr="004F76AD" w14:paraId="4C569CEE" w14:textId="77777777" w:rsidTr="00BE13F4">
        <w:trPr>
          <w:cnfStyle w:val="000000100000" w:firstRow="0" w:lastRow="0" w:firstColumn="0" w:lastColumn="0" w:oddVBand="0" w:evenVBand="0" w:oddHBand="1" w:evenHBand="0" w:firstRowFirstColumn="0" w:firstRowLastColumn="0" w:lastRowFirstColumn="0" w:lastRowLastColumn="0"/>
          <w:trHeight w:val="872"/>
        </w:trPr>
        <w:tc>
          <w:tcPr>
            <w:cnfStyle w:val="001000000000" w:firstRow="0" w:lastRow="0" w:firstColumn="1" w:lastColumn="0" w:oddVBand="0" w:evenVBand="0" w:oddHBand="0" w:evenHBand="0" w:firstRowFirstColumn="0" w:firstRowLastColumn="0" w:lastRowFirstColumn="0" w:lastRowLastColumn="0"/>
            <w:tcW w:w="1350" w:type="dxa"/>
            <w:tcBorders>
              <w:top w:val="single" w:sz="4" w:space="0" w:color="auto"/>
            </w:tcBorders>
          </w:tcPr>
          <w:p w14:paraId="17902D23" w14:textId="77777777" w:rsidR="00381286" w:rsidRPr="00AF3204" w:rsidRDefault="00381286" w:rsidP="002A5704">
            <w:pPr>
              <w:rPr>
                <w:rFonts w:ascii="Times New Roman" w:hAnsi="Times New Roman" w:cs="Times New Roman"/>
                <w:b w:val="0"/>
                <w:bCs w:val="0"/>
                <w:i/>
                <w:iCs/>
                <w:sz w:val="18"/>
                <w:szCs w:val="18"/>
                <w:lang w:val="haw-US"/>
              </w:rPr>
            </w:pPr>
            <w:r w:rsidRPr="00AF3204">
              <w:rPr>
                <w:rFonts w:ascii="Times New Roman" w:hAnsi="Times New Roman" w:cs="Times New Roman"/>
                <w:b w:val="0"/>
                <w:bCs w:val="0"/>
                <w:i/>
                <w:iCs/>
                <w:sz w:val="18"/>
                <w:szCs w:val="18"/>
                <w:lang w:val="haw-US"/>
              </w:rPr>
              <w:t>Tripneustes gratilla</w:t>
            </w:r>
          </w:p>
        </w:tc>
        <w:tc>
          <w:tcPr>
            <w:tcW w:w="900" w:type="dxa"/>
            <w:tcBorders>
              <w:top w:val="single" w:sz="4" w:space="0" w:color="auto"/>
            </w:tcBorders>
          </w:tcPr>
          <w:p w14:paraId="112067F7" w14:textId="77777777" w:rsidR="00381286" w:rsidRPr="00AF3204" w:rsidRDefault="00381286" w:rsidP="002A57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sz w:val="18"/>
                <w:szCs w:val="18"/>
                <w:lang w:val="haw-US"/>
              </w:rPr>
              <w:t>147 d</w:t>
            </w:r>
          </w:p>
          <w:p w14:paraId="234136D0" w14:textId="77777777" w:rsidR="00381286" w:rsidRPr="00AF3204" w:rsidRDefault="00381286" w:rsidP="002A57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sz w:val="18"/>
                <w:szCs w:val="18"/>
                <w:lang w:val="haw-US"/>
              </w:rPr>
              <w:t>(~5 mo)</w:t>
            </w:r>
          </w:p>
        </w:tc>
        <w:tc>
          <w:tcPr>
            <w:tcW w:w="626" w:type="dxa"/>
            <w:tcBorders>
              <w:top w:val="single" w:sz="4" w:space="0" w:color="auto"/>
            </w:tcBorders>
          </w:tcPr>
          <w:p w14:paraId="17E0995D" w14:textId="77777777" w:rsidR="00381286" w:rsidRPr="00AF3204" w:rsidRDefault="00381286" w:rsidP="002A57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sz w:val="18"/>
                <w:szCs w:val="18"/>
                <w:lang w:val="haw-US"/>
              </w:rPr>
              <w:t>J-A</w:t>
            </w:r>
          </w:p>
        </w:tc>
        <w:tc>
          <w:tcPr>
            <w:tcW w:w="994" w:type="dxa"/>
            <w:tcBorders>
              <w:top w:val="single" w:sz="4" w:space="0" w:color="auto"/>
            </w:tcBorders>
          </w:tcPr>
          <w:p w14:paraId="1E68496C" w14:textId="77777777" w:rsidR="00381286" w:rsidRPr="00AF3204" w:rsidRDefault="00381286" w:rsidP="002A57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sz w:val="18"/>
                <w:szCs w:val="18"/>
                <w:lang w:val="haw-US"/>
              </w:rPr>
              <w:t xml:space="preserve">C   =  </w:t>
            </w:r>
            <w:r w:rsidRPr="00AF3204">
              <w:rPr>
                <w:rFonts w:ascii="Times New Roman" w:hAnsi="Times New Roman" w:cs="Times New Roman"/>
                <w:b/>
                <w:bCs/>
                <w:sz w:val="18"/>
                <w:szCs w:val="18"/>
                <w:lang w:val="haw-US"/>
              </w:rPr>
              <w:t>8.1</w:t>
            </w:r>
            <w:r w:rsidRPr="00AF3204">
              <w:rPr>
                <w:rFonts w:ascii="Times New Roman" w:hAnsi="Times New Roman" w:cs="Times New Roman"/>
                <w:sz w:val="18"/>
                <w:szCs w:val="18"/>
                <w:lang w:val="haw-US"/>
              </w:rPr>
              <w:t xml:space="preserve"> </w:t>
            </w:r>
          </w:p>
          <w:p w14:paraId="21D57666" w14:textId="77777777" w:rsidR="00381286" w:rsidRPr="00AF3204" w:rsidRDefault="00381286" w:rsidP="002A57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sz w:val="18"/>
                <w:szCs w:val="18"/>
                <w:lang w:val="haw-US"/>
              </w:rPr>
              <w:t xml:space="preserve">-0.3 = </w:t>
            </w:r>
            <w:r w:rsidRPr="00AF3204">
              <w:rPr>
                <w:rFonts w:ascii="Times New Roman" w:hAnsi="Times New Roman" w:cs="Times New Roman"/>
                <w:b/>
                <w:bCs/>
                <w:sz w:val="18"/>
                <w:szCs w:val="18"/>
                <w:lang w:val="haw-US"/>
              </w:rPr>
              <w:t>7.8</w:t>
            </w:r>
          </w:p>
          <w:p w14:paraId="152BE972" w14:textId="77777777" w:rsidR="00381286" w:rsidRPr="00AF3204" w:rsidRDefault="00381286" w:rsidP="002A57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sz w:val="18"/>
                <w:szCs w:val="18"/>
                <w:lang w:val="haw-US"/>
              </w:rPr>
              <w:t xml:space="preserve">-0.5 = </w:t>
            </w:r>
            <w:r w:rsidRPr="00AF3204">
              <w:rPr>
                <w:rFonts w:ascii="Times New Roman" w:hAnsi="Times New Roman" w:cs="Times New Roman"/>
                <w:b/>
                <w:bCs/>
                <w:sz w:val="18"/>
                <w:szCs w:val="18"/>
                <w:lang w:val="haw-US"/>
              </w:rPr>
              <w:t>7.6</w:t>
            </w:r>
          </w:p>
        </w:tc>
        <w:tc>
          <w:tcPr>
            <w:tcW w:w="990" w:type="dxa"/>
            <w:tcBorders>
              <w:top w:val="single" w:sz="4" w:space="0" w:color="auto"/>
            </w:tcBorders>
          </w:tcPr>
          <w:p w14:paraId="50A76B57" w14:textId="77777777" w:rsidR="00381286" w:rsidRPr="00AF3204" w:rsidRDefault="00381286" w:rsidP="002A57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sz w:val="18"/>
                <w:szCs w:val="18"/>
                <w:lang w:val="haw-US"/>
              </w:rPr>
              <w:t xml:space="preserve">C  =  </w:t>
            </w:r>
            <w:r w:rsidRPr="00AF3204">
              <w:rPr>
                <w:rFonts w:ascii="Times New Roman" w:hAnsi="Times New Roman" w:cs="Times New Roman"/>
                <w:b/>
                <w:bCs/>
                <w:sz w:val="18"/>
                <w:szCs w:val="18"/>
                <w:lang w:val="haw-US"/>
              </w:rPr>
              <w:t>22</w:t>
            </w:r>
          </w:p>
          <w:p w14:paraId="41CDD9E6" w14:textId="77777777" w:rsidR="00381286" w:rsidRPr="00AF3204" w:rsidRDefault="00381286" w:rsidP="002A57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sz w:val="18"/>
                <w:szCs w:val="18"/>
                <w:lang w:val="haw-US"/>
              </w:rPr>
              <w:t xml:space="preserve">+3 = </w:t>
            </w:r>
            <w:r w:rsidRPr="00AF3204">
              <w:rPr>
                <w:rFonts w:ascii="Times New Roman" w:hAnsi="Times New Roman" w:cs="Times New Roman"/>
                <w:b/>
                <w:bCs/>
                <w:sz w:val="18"/>
                <w:szCs w:val="18"/>
                <w:lang w:val="haw-US"/>
              </w:rPr>
              <w:t>25</w:t>
            </w:r>
          </w:p>
          <w:p w14:paraId="112D189C" w14:textId="77777777" w:rsidR="00381286" w:rsidRPr="00AF3204" w:rsidRDefault="00381286" w:rsidP="002A57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sz w:val="18"/>
                <w:szCs w:val="18"/>
                <w:lang w:val="haw-US"/>
              </w:rPr>
              <w:t xml:space="preserve">+6 = </w:t>
            </w:r>
            <w:r w:rsidRPr="00AF3204">
              <w:rPr>
                <w:rFonts w:ascii="Times New Roman" w:hAnsi="Times New Roman" w:cs="Times New Roman"/>
                <w:b/>
                <w:bCs/>
                <w:sz w:val="18"/>
                <w:szCs w:val="18"/>
                <w:lang w:val="haw-US"/>
              </w:rPr>
              <w:t>28</w:t>
            </w:r>
          </w:p>
        </w:tc>
        <w:tc>
          <w:tcPr>
            <w:tcW w:w="1598" w:type="dxa"/>
            <w:tcBorders>
              <w:top w:val="single" w:sz="4" w:space="0" w:color="auto"/>
            </w:tcBorders>
          </w:tcPr>
          <w:p w14:paraId="0A15DA2A" w14:textId="3BAB55A2" w:rsidR="00381286" w:rsidRPr="00AF3204" w:rsidRDefault="00381286" w:rsidP="002A57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sz w:val="18"/>
                <w:szCs w:val="18"/>
                <w:lang w:val="haw-US"/>
              </w:rPr>
              <w:t>Growth</w:t>
            </w:r>
            <w:r w:rsidR="00DD32FB" w:rsidRPr="00AF3204">
              <w:rPr>
                <w:rFonts w:ascii="Times New Roman" w:hAnsi="Times New Roman" w:cs="Times New Roman"/>
                <w:sz w:val="18"/>
                <w:szCs w:val="18"/>
                <w:lang w:val="haw-US"/>
              </w:rPr>
              <w:t xml:space="preserve"> (%)</w:t>
            </w:r>
            <w:r w:rsidRPr="00AF3204">
              <w:rPr>
                <w:rFonts w:ascii="Times New Roman" w:hAnsi="Times New Roman" w:cs="Times New Roman"/>
                <w:sz w:val="18"/>
                <w:szCs w:val="18"/>
                <w:lang w:val="haw-US"/>
              </w:rPr>
              <w:t>,</w:t>
            </w:r>
            <w:r w:rsidR="00DD32FB" w:rsidRPr="00AF3204">
              <w:rPr>
                <w:rFonts w:ascii="Times New Roman" w:hAnsi="Times New Roman" w:cs="Times New Roman"/>
                <w:sz w:val="18"/>
                <w:szCs w:val="18"/>
                <w:lang w:val="haw-US"/>
              </w:rPr>
              <w:t xml:space="preserve"> wet weight (g),</w:t>
            </w:r>
          </w:p>
          <w:p w14:paraId="035F274C" w14:textId="60E6AC6D" w:rsidR="00381286" w:rsidRPr="00AF3204" w:rsidRDefault="00381286" w:rsidP="002A57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sz w:val="18"/>
                <w:szCs w:val="18"/>
                <w:lang w:val="haw-US"/>
              </w:rPr>
              <w:t>Gonad index</w:t>
            </w:r>
            <w:r w:rsidR="00DD32FB" w:rsidRPr="00AF3204">
              <w:rPr>
                <w:rFonts w:ascii="Times New Roman" w:hAnsi="Times New Roman" w:cs="Times New Roman"/>
                <w:sz w:val="18"/>
                <w:szCs w:val="18"/>
                <w:lang w:val="haw-US"/>
              </w:rPr>
              <w:t xml:space="preserve"> (%)</w:t>
            </w:r>
            <w:r w:rsidRPr="00AF3204">
              <w:rPr>
                <w:rFonts w:ascii="Times New Roman" w:hAnsi="Times New Roman" w:cs="Times New Roman"/>
                <w:sz w:val="18"/>
                <w:szCs w:val="18"/>
                <w:lang w:val="haw-US"/>
              </w:rPr>
              <w:t>,</w:t>
            </w:r>
          </w:p>
          <w:p w14:paraId="74733E43" w14:textId="16A97C9E" w:rsidR="00381286" w:rsidRPr="006E4384" w:rsidRDefault="00381286" w:rsidP="002A57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AF3204">
              <w:rPr>
                <w:rFonts w:ascii="Times New Roman" w:hAnsi="Times New Roman" w:cs="Times New Roman"/>
                <w:sz w:val="18"/>
                <w:szCs w:val="18"/>
                <w:lang w:val="haw-US"/>
              </w:rPr>
              <w:t>pH</w:t>
            </w:r>
            <w:r w:rsidR="006E4384">
              <w:rPr>
                <w:rFonts w:ascii="Times New Roman" w:hAnsi="Times New Roman" w:cs="Times New Roman"/>
                <w:sz w:val="18"/>
                <w:szCs w:val="18"/>
                <w:vertAlign w:val="subscript"/>
              </w:rPr>
              <w:t>CF</w:t>
            </w:r>
          </w:p>
        </w:tc>
        <w:tc>
          <w:tcPr>
            <w:tcW w:w="5062" w:type="dxa"/>
            <w:tcBorders>
              <w:top w:val="single" w:sz="4" w:space="0" w:color="auto"/>
              <w:bottom w:val="single" w:sz="12" w:space="0" w:color="auto"/>
            </w:tcBorders>
          </w:tcPr>
          <w:p w14:paraId="04287E43" w14:textId="25F111BA" w:rsidR="00381286" w:rsidRPr="00AF3204" w:rsidRDefault="00381286" w:rsidP="002A57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b/>
                <w:bCs/>
                <w:sz w:val="18"/>
                <w:szCs w:val="18"/>
                <w:lang w:val="haw-US"/>
              </w:rPr>
              <w:t>T</w:t>
            </w:r>
            <w:r w:rsidRPr="00AF3204">
              <w:rPr>
                <w:rFonts w:ascii="Times New Roman" w:hAnsi="Times New Roman" w:cs="Times New Roman"/>
                <w:sz w:val="18"/>
                <w:szCs w:val="18"/>
                <w:lang w:val="haw-US"/>
              </w:rPr>
              <w:t>:</w:t>
            </w:r>
            <w:r w:rsidR="00DD32FB" w:rsidRPr="00AF3204">
              <w:rPr>
                <w:rFonts w:ascii="Times New Roman" w:hAnsi="Times New Roman" w:cs="Times New Roman"/>
                <w:sz w:val="18"/>
                <w:szCs w:val="18"/>
                <w:lang w:val="haw-US"/>
              </w:rPr>
              <w:t xml:space="preserve"> </w:t>
            </w:r>
            <w:r w:rsidR="00534EA1" w:rsidRPr="00AF3204">
              <w:rPr>
                <w:rFonts w:ascii="Times New Roman" w:hAnsi="Times New Roman" w:cs="Times New Roman"/>
                <w:sz w:val="18"/>
                <w:szCs w:val="18"/>
                <w:lang w:val="haw-US"/>
              </w:rPr>
              <w:t>increased</w:t>
            </w:r>
            <w:r w:rsidR="00DD32FB" w:rsidRPr="00AF3204">
              <w:rPr>
                <w:rFonts w:ascii="Times New Roman" w:hAnsi="Times New Roman" w:cs="Times New Roman"/>
                <w:sz w:val="18"/>
                <w:szCs w:val="18"/>
                <w:lang w:val="haw-US"/>
              </w:rPr>
              <w:t xml:space="preserve"> growth and heavier at warmer (25, 28) than ambient (22); lower pH</w:t>
            </w:r>
            <w:r w:rsidR="00DD32FB" w:rsidRPr="00AF3204">
              <w:rPr>
                <w:rFonts w:ascii="Times New Roman" w:hAnsi="Times New Roman" w:cs="Times New Roman"/>
                <w:sz w:val="18"/>
                <w:szCs w:val="18"/>
                <w:vertAlign w:val="subscript"/>
                <w:lang w:val="haw-US"/>
              </w:rPr>
              <w:t>cf</w:t>
            </w:r>
            <w:r w:rsidR="00DD32FB" w:rsidRPr="00AF3204">
              <w:rPr>
                <w:rFonts w:ascii="Times New Roman" w:hAnsi="Times New Roman" w:cs="Times New Roman"/>
                <w:sz w:val="18"/>
                <w:szCs w:val="18"/>
                <w:lang w:val="haw-US"/>
              </w:rPr>
              <w:t xml:space="preserve"> at higher T (25, 28)</w:t>
            </w:r>
            <w:r w:rsidR="00D32410" w:rsidRPr="00AF3204">
              <w:rPr>
                <w:rFonts w:ascii="Times New Roman" w:hAnsi="Times New Roman" w:cs="Times New Roman"/>
                <w:sz w:val="18"/>
                <w:szCs w:val="18"/>
                <w:lang w:val="haw-US"/>
              </w:rPr>
              <w:t xml:space="preserve"> </w:t>
            </w:r>
          </w:p>
          <w:p w14:paraId="208095CD" w14:textId="233DDCD1" w:rsidR="00381286" w:rsidRPr="00AF3204" w:rsidRDefault="00381286" w:rsidP="002A5704">
            <w:pPr>
              <w:pBdr>
                <w:top w:val="single" w:sz="4" w:space="1" w:color="auto"/>
                <w:bottom w:val="single" w:sz="4" w:space="1" w:color="auto"/>
              </w:pBd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b/>
                <w:bCs/>
                <w:sz w:val="18"/>
                <w:szCs w:val="18"/>
                <w:lang w:val="haw-US"/>
              </w:rPr>
              <w:t>pH</w:t>
            </w:r>
            <w:r w:rsidRPr="00AF3204">
              <w:rPr>
                <w:rFonts w:ascii="Times New Roman" w:hAnsi="Times New Roman" w:cs="Times New Roman"/>
                <w:sz w:val="18"/>
                <w:szCs w:val="18"/>
                <w:lang w:val="haw-US"/>
              </w:rPr>
              <w:t>:</w:t>
            </w:r>
            <w:r w:rsidR="00DD32FB" w:rsidRPr="00AF3204">
              <w:rPr>
                <w:rFonts w:ascii="Times New Roman" w:hAnsi="Times New Roman" w:cs="Times New Roman"/>
                <w:sz w:val="18"/>
                <w:szCs w:val="18"/>
                <w:lang w:val="haw-US"/>
              </w:rPr>
              <w:t xml:space="preserve"> </w:t>
            </w:r>
            <w:r w:rsidR="00534EA1" w:rsidRPr="00AF3204">
              <w:rPr>
                <w:rFonts w:ascii="Times New Roman" w:hAnsi="Times New Roman" w:cs="Times New Roman"/>
                <w:sz w:val="18"/>
                <w:szCs w:val="18"/>
                <w:lang w:val="haw-US"/>
              </w:rPr>
              <w:t>decreased</w:t>
            </w:r>
            <w:r w:rsidR="00DD32FB" w:rsidRPr="00AF3204">
              <w:rPr>
                <w:rFonts w:ascii="Times New Roman" w:hAnsi="Times New Roman" w:cs="Times New Roman"/>
                <w:sz w:val="18"/>
                <w:szCs w:val="18"/>
                <w:lang w:val="haw-US"/>
              </w:rPr>
              <w:t xml:space="preserve"> growth at 7.6 than 8.1 (8.1=7.8); </w:t>
            </w:r>
            <w:r w:rsidR="00D32410" w:rsidRPr="00AF3204">
              <w:rPr>
                <w:rFonts w:ascii="Times New Roman" w:hAnsi="Times New Roman" w:cs="Times New Roman"/>
                <w:sz w:val="18"/>
                <w:szCs w:val="18"/>
                <w:lang w:val="haw-US"/>
              </w:rPr>
              <w:t>lower pH</w:t>
            </w:r>
            <w:r w:rsidR="00D32410" w:rsidRPr="00AF3204">
              <w:rPr>
                <w:rFonts w:ascii="Times New Roman" w:hAnsi="Times New Roman" w:cs="Times New Roman"/>
                <w:sz w:val="18"/>
                <w:szCs w:val="18"/>
                <w:vertAlign w:val="subscript"/>
                <w:lang w:val="haw-US"/>
              </w:rPr>
              <w:t>cf</w:t>
            </w:r>
            <w:r w:rsidR="00D32410" w:rsidRPr="00AF3204">
              <w:rPr>
                <w:rFonts w:ascii="Times New Roman" w:hAnsi="Times New Roman" w:cs="Times New Roman"/>
                <w:sz w:val="18"/>
                <w:szCs w:val="18"/>
                <w:lang w:val="haw-US"/>
              </w:rPr>
              <w:t xml:space="preserve"> at lowest pH (7.6)</w:t>
            </w:r>
          </w:p>
          <w:p w14:paraId="7FFF9B8E" w14:textId="0D1964F8" w:rsidR="00381286" w:rsidRPr="00AF3204" w:rsidRDefault="00381286" w:rsidP="002A57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AF3204">
              <w:rPr>
                <w:rFonts w:ascii="Times New Roman" w:hAnsi="Times New Roman" w:cs="Times New Roman"/>
                <w:b/>
                <w:bCs/>
                <w:sz w:val="18"/>
                <w:szCs w:val="18"/>
                <w:lang w:val="haw-US"/>
              </w:rPr>
              <w:t>T x pH</w:t>
            </w:r>
            <w:r w:rsidRPr="00AF3204">
              <w:rPr>
                <w:rFonts w:ascii="Times New Roman" w:hAnsi="Times New Roman" w:cs="Times New Roman"/>
                <w:sz w:val="18"/>
                <w:szCs w:val="18"/>
                <w:lang w:val="haw-US"/>
              </w:rPr>
              <w:t>:</w:t>
            </w:r>
            <w:r w:rsidR="00DD32FB" w:rsidRPr="00AF3204">
              <w:rPr>
                <w:rFonts w:ascii="Times New Roman" w:hAnsi="Times New Roman" w:cs="Times New Roman"/>
                <w:sz w:val="18"/>
                <w:szCs w:val="18"/>
                <w:lang w:val="haw-US"/>
              </w:rPr>
              <w:t xml:space="preserve"> warming increased reprodctive potential while OA decreased (% gonad index), no gonads at all at 7.6.</w:t>
            </w:r>
          </w:p>
        </w:tc>
        <w:tc>
          <w:tcPr>
            <w:tcW w:w="1080" w:type="dxa"/>
            <w:tcBorders>
              <w:top w:val="single" w:sz="4" w:space="0" w:color="auto"/>
            </w:tcBorders>
          </w:tcPr>
          <w:p w14:paraId="0BFF9EBC" w14:textId="77777777" w:rsidR="00381286" w:rsidRPr="00AF3204" w:rsidRDefault="00381286" w:rsidP="002A57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sz w:val="18"/>
                <w:szCs w:val="18"/>
                <w:lang w:val="haw-US"/>
              </w:rPr>
              <w:t>NSW, Australia</w:t>
            </w:r>
          </w:p>
        </w:tc>
        <w:tc>
          <w:tcPr>
            <w:tcW w:w="1065" w:type="dxa"/>
            <w:tcBorders>
              <w:top w:val="single" w:sz="4" w:space="0" w:color="auto"/>
            </w:tcBorders>
          </w:tcPr>
          <w:p w14:paraId="6879476B" w14:textId="77777777" w:rsidR="00381286" w:rsidRPr="00AF3204" w:rsidRDefault="00381286" w:rsidP="002A57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sz w:val="18"/>
                <w:szCs w:val="18"/>
                <w:lang w:val="haw-US"/>
              </w:rPr>
              <w:fldChar w:fldCharType="begin" w:fldLock="1"/>
            </w:r>
            <w:r w:rsidRPr="00AF3204">
              <w:rPr>
                <w:rFonts w:ascii="Times New Roman" w:hAnsi="Times New Roman" w:cs="Times New Roman"/>
                <w:sz w:val="18"/>
                <w:szCs w:val="18"/>
                <w:lang w:val="haw-US"/>
              </w:rPr>
              <w:instrText>ADDIN CSL_CITATION {"citationItems":[{"id":"ITEM-1","itemData":{"DOI":"10.1098/rspb.2017.2684","ISBN":"0962-8452","ISSN":"14712954","PMID":"29643209","abstract":"Understanding how growth trajectories of calcifying invertebrates are affected by changing climate requires acclimation experiments that follow development across life-history transitions. In a long-term acclimation study, the effects of increased acidification and temperature on survival and growth of the tropical sea urchin Tripneustes gratilla from the early juven- ile (5mm test diameter—TD) through the developmental transition to the mature adult (60mmTD) were investigated. Juveniles were reared in a com- bination of three temperature and three pH/pCO2 treatments, including treatments commensurate with global change projections. Elevated tempera- ture and pCO2/pH both affected growth, but there was no interaction between these factors. The urchins grew more slowly at pH 7.6, but not at pH 7.8. Slow growth may be influenced by the inability to compensate coe- lomic fluid acid–base balance at pH 7.6. Growth was faster at þ3 and þ68C compared to that in ambient temperature. Acidification and warming had strong and interactive effects on reproductive potential. Warming increased the gonad index, but acidification decreased it. At pH 7.6 there were vir- tually no gonads in any urchins regardless of temperature. The T. gratilla were larger at maturity under combined near-future warming and acidifica- tion scenarios (þ38C/pH 7.8). Although the juveniles grew and survived in near-future warming and acidification conditions, chronic exposure to these stressors from an early stage altered allocation to somatic and gonad growth. In the absence of phenotypic adjustment, the interactive effects of warming and acidification on the benthic life phases of sea urchins may compromise reproductive fitness and population maintenance as global climatic change unfolds. Electronic","author":[{"dropping-particle":"","family":"Dworjanyn","given":"Symon A","non-dropping-particle":"","parse-names":false,"suffix":""},{"dropping-particle":"","family":"Byrne","given":"Maria","non-dropping-particle":"","parse-names":false,"suffix":""}],"container-title":"Proceedings of the Royal Society B: Biological Sciences","id":"ITEM-1","issue":"1876","issued":{"date-parts":[["2018"]]},"title":"Impacts of ocean acidification on sea urchin growth across the juvenile to mature adult life-stage transition is mitigated by warming","type":"article-journal","volume":"285"},"uris":["http://www.mendeley.com/documents/?uuid=fb984fcf-4f6e-4b2f-95a3-834ce78af949"]}],"mendeley":{"formattedCitation":"(Dworjanyn &amp; Byrne, 2018)","manualFormatting":"Dworjanyn and Byrne ","plainTextFormattedCitation":"(Dworjanyn &amp; Byrne, 2018)","previouslyFormattedCitation":"(Dworjanyn &amp; Byrne, 2018)"},"properties":{"noteIndex":0},"schema":"https://github.com/citation-style-language/schema/raw/master/csl-citation.json"}</w:instrText>
            </w:r>
            <w:r w:rsidRPr="00AF3204">
              <w:rPr>
                <w:rFonts w:ascii="Times New Roman" w:hAnsi="Times New Roman" w:cs="Times New Roman"/>
                <w:sz w:val="18"/>
                <w:szCs w:val="18"/>
                <w:lang w:val="haw-US"/>
              </w:rPr>
              <w:fldChar w:fldCharType="separate"/>
            </w:r>
            <w:r w:rsidRPr="00AF3204">
              <w:rPr>
                <w:rFonts w:ascii="Times New Roman" w:hAnsi="Times New Roman" w:cs="Times New Roman"/>
                <w:noProof/>
                <w:sz w:val="18"/>
                <w:szCs w:val="18"/>
                <w:lang w:val="haw-US"/>
              </w:rPr>
              <w:t xml:space="preserve">Dworjanyn and Byrne </w:t>
            </w:r>
            <w:r w:rsidRPr="00AF3204">
              <w:rPr>
                <w:rFonts w:ascii="Times New Roman" w:hAnsi="Times New Roman" w:cs="Times New Roman"/>
                <w:sz w:val="18"/>
                <w:szCs w:val="18"/>
                <w:lang w:val="haw-US"/>
              </w:rPr>
              <w:fldChar w:fldCharType="end"/>
            </w:r>
          </w:p>
        </w:tc>
        <w:tc>
          <w:tcPr>
            <w:tcW w:w="614" w:type="dxa"/>
            <w:tcBorders>
              <w:top w:val="single" w:sz="4" w:space="0" w:color="auto"/>
            </w:tcBorders>
          </w:tcPr>
          <w:p w14:paraId="0FB5CBC2" w14:textId="77777777" w:rsidR="00381286" w:rsidRPr="00AF3204" w:rsidRDefault="00381286" w:rsidP="002A57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sz w:val="18"/>
                <w:szCs w:val="18"/>
                <w:lang w:val="haw-US"/>
              </w:rPr>
              <w:t>2018</w:t>
            </w:r>
          </w:p>
        </w:tc>
      </w:tr>
      <w:tr w:rsidR="00381286" w:rsidRPr="004F76AD" w14:paraId="44E49893" w14:textId="77777777" w:rsidTr="00BE13F4">
        <w:trPr>
          <w:trHeight w:val="870"/>
        </w:trPr>
        <w:tc>
          <w:tcPr>
            <w:cnfStyle w:val="001000000000" w:firstRow="0" w:lastRow="0" w:firstColumn="1" w:lastColumn="0" w:oddVBand="0" w:evenVBand="0" w:oddHBand="0" w:evenHBand="0" w:firstRowFirstColumn="0" w:firstRowLastColumn="0" w:lastRowFirstColumn="0" w:lastRowLastColumn="0"/>
            <w:tcW w:w="1350" w:type="dxa"/>
          </w:tcPr>
          <w:p w14:paraId="31CF2CEE" w14:textId="77777777" w:rsidR="00381286" w:rsidRPr="00AF3204" w:rsidRDefault="00381286" w:rsidP="002A5704">
            <w:pPr>
              <w:rPr>
                <w:rFonts w:ascii="Times New Roman" w:hAnsi="Times New Roman" w:cs="Times New Roman"/>
                <w:sz w:val="18"/>
                <w:szCs w:val="18"/>
              </w:rPr>
            </w:pPr>
            <w:r w:rsidRPr="00AF3204">
              <w:rPr>
                <w:rFonts w:ascii="Times New Roman" w:hAnsi="Times New Roman" w:cs="Times New Roman"/>
                <w:b w:val="0"/>
                <w:bCs w:val="0"/>
                <w:i/>
                <w:iCs/>
                <w:sz w:val="18"/>
                <w:szCs w:val="18"/>
                <w:lang w:val="haw-US"/>
              </w:rPr>
              <w:t>Tripneustes gratilla</w:t>
            </w:r>
          </w:p>
        </w:tc>
        <w:tc>
          <w:tcPr>
            <w:tcW w:w="900" w:type="dxa"/>
          </w:tcPr>
          <w:p w14:paraId="73FB7176" w14:textId="77777777" w:rsidR="00381286" w:rsidRPr="00AF3204" w:rsidRDefault="00381286" w:rsidP="002A57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sz w:val="18"/>
                <w:szCs w:val="18"/>
                <w:lang w:val="haw-US"/>
              </w:rPr>
              <w:t>146 d</w:t>
            </w:r>
          </w:p>
          <w:p w14:paraId="103CB541" w14:textId="77777777" w:rsidR="00381286" w:rsidRPr="00AF3204" w:rsidRDefault="00381286" w:rsidP="002A57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sz w:val="18"/>
                <w:szCs w:val="18"/>
                <w:lang w:val="haw-US"/>
              </w:rPr>
              <w:t>(~5 mo)</w:t>
            </w:r>
          </w:p>
        </w:tc>
        <w:tc>
          <w:tcPr>
            <w:tcW w:w="626" w:type="dxa"/>
          </w:tcPr>
          <w:p w14:paraId="04023BFC" w14:textId="77777777" w:rsidR="00381286" w:rsidRPr="00AF3204" w:rsidRDefault="00381286" w:rsidP="002A57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sz w:val="18"/>
                <w:szCs w:val="18"/>
                <w:lang w:val="haw-US"/>
              </w:rPr>
              <w:t>J-A</w:t>
            </w:r>
          </w:p>
        </w:tc>
        <w:tc>
          <w:tcPr>
            <w:tcW w:w="994" w:type="dxa"/>
          </w:tcPr>
          <w:p w14:paraId="64C3DCF4" w14:textId="77777777" w:rsidR="00381286" w:rsidRPr="00AF3204" w:rsidRDefault="00381286" w:rsidP="002A57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sz w:val="18"/>
                <w:szCs w:val="18"/>
                <w:lang w:val="haw-US"/>
              </w:rPr>
              <w:t xml:space="preserve">C   =  </w:t>
            </w:r>
            <w:r w:rsidRPr="00AF3204">
              <w:rPr>
                <w:rFonts w:ascii="Times New Roman" w:hAnsi="Times New Roman" w:cs="Times New Roman"/>
                <w:b/>
                <w:bCs/>
                <w:sz w:val="18"/>
                <w:szCs w:val="18"/>
                <w:lang w:val="haw-US"/>
              </w:rPr>
              <w:t>8.1</w:t>
            </w:r>
            <w:r w:rsidRPr="00AF3204">
              <w:rPr>
                <w:rFonts w:ascii="Times New Roman" w:hAnsi="Times New Roman" w:cs="Times New Roman"/>
                <w:sz w:val="18"/>
                <w:szCs w:val="18"/>
                <w:lang w:val="haw-US"/>
              </w:rPr>
              <w:t xml:space="preserve"> </w:t>
            </w:r>
          </w:p>
          <w:p w14:paraId="49007580" w14:textId="77777777" w:rsidR="00381286" w:rsidRPr="00AF3204" w:rsidRDefault="00381286" w:rsidP="002A57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sz w:val="18"/>
                <w:szCs w:val="18"/>
                <w:lang w:val="haw-US"/>
              </w:rPr>
              <w:t xml:space="preserve">-0.3 = </w:t>
            </w:r>
            <w:r w:rsidRPr="00AF3204">
              <w:rPr>
                <w:rFonts w:ascii="Times New Roman" w:hAnsi="Times New Roman" w:cs="Times New Roman"/>
                <w:b/>
                <w:bCs/>
                <w:sz w:val="18"/>
                <w:szCs w:val="18"/>
                <w:lang w:val="haw-US"/>
              </w:rPr>
              <w:t>7.8</w:t>
            </w:r>
          </w:p>
          <w:p w14:paraId="31A888D1" w14:textId="77777777" w:rsidR="00381286" w:rsidRPr="00AF3204" w:rsidRDefault="00381286" w:rsidP="002A57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AF3204">
              <w:rPr>
                <w:rFonts w:ascii="Times New Roman" w:hAnsi="Times New Roman" w:cs="Times New Roman"/>
                <w:sz w:val="18"/>
                <w:szCs w:val="18"/>
                <w:lang w:val="haw-US"/>
              </w:rPr>
              <w:t xml:space="preserve">-0.5 = </w:t>
            </w:r>
            <w:r w:rsidRPr="00AF3204">
              <w:rPr>
                <w:rFonts w:ascii="Times New Roman" w:hAnsi="Times New Roman" w:cs="Times New Roman"/>
                <w:b/>
                <w:bCs/>
                <w:sz w:val="18"/>
                <w:szCs w:val="18"/>
                <w:lang w:val="haw-US"/>
              </w:rPr>
              <w:t>7.6</w:t>
            </w:r>
          </w:p>
        </w:tc>
        <w:tc>
          <w:tcPr>
            <w:tcW w:w="990" w:type="dxa"/>
          </w:tcPr>
          <w:p w14:paraId="2995812F" w14:textId="77777777" w:rsidR="00381286" w:rsidRPr="00AF3204" w:rsidRDefault="00381286" w:rsidP="002A57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sz w:val="18"/>
                <w:szCs w:val="18"/>
                <w:lang w:val="haw-US"/>
              </w:rPr>
              <w:t xml:space="preserve">C  =  </w:t>
            </w:r>
            <w:r w:rsidRPr="00AF3204">
              <w:rPr>
                <w:rFonts w:ascii="Times New Roman" w:hAnsi="Times New Roman" w:cs="Times New Roman"/>
                <w:b/>
                <w:bCs/>
                <w:sz w:val="18"/>
                <w:szCs w:val="18"/>
                <w:lang w:val="haw-US"/>
              </w:rPr>
              <w:t>22</w:t>
            </w:r>
          </w:p>
          <w:p w14:paraId="6789B7F2" w14:textId="77777777" w:rsidR="00381286" w:rsidRPr="00AF3204" w:rsidRDefault="00381286" w:rsidP="002A57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sz w:val="18"/>
                <w:szCs w:val="18"/>
                <w:lang w:val="haw-US"/>
              </w:rPr>
              <w:t xml:space="preserve">+3 = </w:t>
            </w:r>
            <w:r w:rsidRPr="00AF3204">
              <w:rPr>
                <w:rFonts w:ascii="Times New Roman" w:hAnsi="Times New Roman" w:cs="Times New Roman"/>
                <w:b/>
                <w:bCs/>
                <w:sz w:val="18"/>
                <w:szCs w:val="18"/>
                <w:lang w:val="haw-US"/>
              </w:rPr>
              <w:t>25</w:t>
            </w:r>
          </w:p>
          <w:p w14:paraId="2962B0E2" w14:textId="77777777" w:rsidR="00381286" w:rsidRPr="00AF3204" w:rsidRDefault="00381286" w:rsidP="002A57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AF3204">
              <w:rPr>
                <w:rFonts w:ascii="Times New Roman" w:hAnsi="Times New Roman" w:cs="Times New Roman"/>
                <w:sz w:val="18"/>
                <w:szCs w:val="18"/>
                <w:lang w:val="haw-US"/>
              </w:rPr>
              <w:t xml:space="preserve">+6 = </w:t>
            </w:r>
            <w:r w:rsidRPr="00AF3204">
              <w:rPr>
                <w:rFonts w:ascii="Times New Roman" w:hAnsi="Times New Roman" w:cs="Times New Roman"/>
                <w:b/>
                <w:bCs/>
                <w:sz w:val="18"/>
                <w:szCs w:val="18"/>
                <w:lang w:val="haw-US"/>
              </w:rPr>
              <w:t>28</w:t>
            </w:r>
          </w:p>
        </w:tc>
        <w:tc>
          <w:tcPr>
            <w:tcW w:w="1598" w:type="dxa"/>
          </w:tcPr>
          <w:p w14:paraId="4A288C24" w14:textId="4364D9FC" w:rsidR="00381286" w:rsidRPr="00AF3204" w:rsidRDefault="00381286" w:rsidP="002A57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sz w:val="18"/>
                <w:szCs w:val="18"/>
                <w:lang w:val="haw-US"/>
              </w:rPr>
              <w:t>Minerology (% MgCO</w:t>
            </w:r>
            <w:r w:rsidRPr="00AF3204">
              <w:rPr>
                <w:rFonts w:ascii="Times New Roman" w:hAnsi="Times New Roman" w:cs="Times New Roman"/>
                <w:sz w:val="18"/>
                <w:szCs w:val="18"/>
                <w:vertAlign w:val="subscript"/>
                <w:lang w:val="haw-US"/>
              </w:rPr>
              <w:t xml:space="preserve">3 </w:t>
            </w:r>
            <w:r w:rsidRPr="00AF3204">
              <w:rPr>
                <w:rFonts w:ascii="Times New Roman" w:hAnsi="Times New Roman" w:cs="Times New Roman"/>
                <w:sz w:val="18"/>
                <w:szCs w:val="18"/>
                <w:lang w:val="haw-US"/>
              </w:rPr>
              <w:t>and SEM), Test thickness, Crushing force</w:t>
            </w:r>
            <w:r w:rsidR="00534EA1" w:rsidRPr="00AF3204">
              <w:rPr>
                <w:rFonts w:ascii="Times New Roman" w:hAnsi="Times New Roman" w:cs="Times New Roman"/>
                <w:sz w:val="18"/>
                <w:szCs w:val="18"/>
                <w:lang w:val="haw-US"/>
              </w:rPr>
              <w:t xml:space="preserve"> (i.e. test strength)</w:t>
            </w:r>
          </w:p>
        </w:tc>
        <w:tc>
          <w:tcPr>
            <w:tcW w:w="5062" w:type="dxa"/>
            <w:tcBorders>
              <w:top w:val="single" w:sz="12" w:space="0" w:color="auto"/>
              <w:bottom w:val="single" w:sz="12" w:space="0" w:color="auto"/>
            </w:tcBorders>
          </w:tcPr>
          <w:p w14:paraId="10952A35" w14:textId="00BFBA51" w:rsidR="00381286" w:rsidRPr="00AF3204" w:rsidRDefault="00381286" w:rsidP="002A57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b/>
                <w:bCs/>
                <w:sz w:val="18"/>
                <w:szCs w:val="18"/>
                <w:lang w:val="haw-US"/>
              </w:rPr>
              <w:t>T</w:t>
            </w:r>
            <w:r w:rsidRPr="00AF3204">
              <w:rPr>
                <w:rFonts w:ascii="Times New Roman" w:hAnsi="Times New Roman" w:cs="Times New Roman"/>
                <w:sz w:val="18"/>
                <w:szCs w:val="18"/>
                <w:lang w:val="haw-US"/>
              </w:rPr>
              <w:t>: increased %MgCO</w:t>
            </w:r>
            <w:r w:rsidRPr="00AF3204">
              <w:rPr>
                <w:rFonts w:ascii="Times New Roman" w:hAnsi="Times New Roman" w:cs="Times New Roman"/>
                <w:sz w:val="18"/>
                <w:szCs w:val="18"/>
                <w:vertAlign w:val="subscript"/>
                <w:lang w:val="haw-US"/>
              </w:rPr>
              <w:t>3</w:t>
            </w:r>
            <w:r w:rsidRPr="00AF3204">
              <w:rPr>
                <w:rFonts w:ascii="Times New Roman" w:hAnsi="Times New Roman" w:cs="Times New Roman"/>
                <w:sz w:val="18"/>
                <w:szCs w:val="18"/>
                <w:lang w:val="haw-US"/>
              </w:rPr>
              <w:t xml:space="preserve"> in both warmer T (25,</w:t>
            </w:r>
            <w:r w:rsidR="00FA590D" w:rsidRPr="00AF3204">
              <w:rPr>
                <w:rFonts w:ascii="Times New Roman" w:hAnsi="Times New Roman" w:cs="Times New Roman"/>
                <w:sz w:val="18"/>
                <w:szCs w:val="18"/>
                <w:lang w:val="haw-US"/>
              </w:rPr>
              <w:t xml:space="preserve"> </w:t>
            </w:r>
            <w:r w:rsidRPr="00AF3204">
              <w:rPr>
                <w:rFonts w:ascii="Times New Roman" w:hAnsi="Times New Roman" w:cs="Times New Roman"/>
                <w:sz w:val="18"/>
                <w:szCs w:val="18"/>
                <w:lang w:val="haw-US"/>
              </w:rPr>
              <w:t>28)</w:t>
            </w:r>
            <w:r w:rsidR="00534EA1" w:rsidRPr="00AF3204">
              <w:rPr>
                <w:rFonts w:ascii="Times New Roman" w:hAnsi="Times New Roman" w:cs="Times New Roman"/>
                <w:sz w:val="18"/>
                <w:szCs w:val="18"/>
                <w:lang w:val="haw-US"/>
              </w:rPr>
              <w:t>; weakest test strength</w:t>
            </w:r>
            <w:r w:rsidRPr="00AF3204">
              <w:rPr>
                <w:rFonts w:ascii="Times New Roman" w:hAnsi="Times New Roman" w:cs="Times New Roman"/>
                <w:sz w:val="18"/>
                <w:szCs w:val="18"/>
                <w:lang w:val="haw-US"/>
              </w:rPr>
              <w:t xml:space="preserve"> </w:t>
            </w:r>
            <w:r w:rsidR="00534EA1" w:rsidRPr="00AF3204">
              <w:rPr>
                <w:rFonts w:ascii="Times New Roman" w:hAnsi="Times New Roman" w:cs="Times New Roman"/>
                <w:sz w:val="18"/>
                <w:szCs w:val="18"/>
                <w:lang w:val="haw-US"/>
              </w:rPr>
              <w:t>at control (22)</w:t>
            </w:r>
          </w:p>
          <w:p w14:paraId="4580E0A9" w14:textId="2406BF74" w:rsidR="00381286" w:rsidRPr="00AF3204" w:rsidRDefault="00381286" w:rsidP="002A5704">
            <w:pPr>
              <w:pBdr>
                <w:top w:val="single" w:sz="4" w:space="1" w:color="auto"/>
                <w:bottom w:val="single" w:sz="4" w:space="1" w:color="auto"/>
              </w:pBd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b/>
                <w:bCs/>
                <w:sz w:val="18"/>
                <w:szCs w:val="18"/>
                <w:lang w:val="haw-US"/>
              </w:rPr>
              <w:t>pH</w:t>
            </w:r>
            <w:r w:rsidRPr="00AF3204">
              <w:rPr>
                <w:rFonts w:ascii="Times New Roman" w:hAnsi="Times New Roman" w:cs="Times New Roman"/>
                <w:sz w:val="18"/>
                <w:szCs w:val="18"/>
                <w:lang w:val="haw-US"/>
              </w:rPr>
              <w:t xml:space="preserve">: </w:t>
            </w:r>
            <w:r w:rsidR="00534EA1" w:rsidRPr="00AF3204">
              <w:rPr>
                <w:rFonts w:ascii="Times New Roman" w:hAnsi="Times New Roman" w:cs="Times New Roman"/>
                <w:sz w:val="18"/>
                <w:szCs w:val="18"/>
                <w:lang w:val="haw-US"/>
              </w:rPr>
              <w:t>decreased test strength at two lowest pH (7.8, 7.6)</w:t>
            </w:r>
          </w:p>
          <w:p w14:paraId="7C379014" w14:textId="6F81FB1F" w:rsidR="00381286" w:rsidRPr="00AF3204" w:rsidRDefault="00381286" w:rsidP="002A57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b/>
                <w:bCs/>
                <w:sz w:val="18"/>
                <w:szCs w:val="18"/>
                <w:lang w:val="haw-US"/>
              </w:rPr>
              <w:t>T x pH</w:t>
            </w:r>
            <w:r w:rsidRPr="00AF3204">
              <w:rPr>
                <w:rFonts w:ascii="Times New Roman" w:hAnsi="Times New Roman" w:cs="Times New Roman"/>
                <w:sz w:val="18"/>
                <w:szCs w:val="18"/>
                <w:lang w:val="haw-US"/>
              </w:rPr>
              <w:t xml:space="preserve">: </w:t>
            </w:r>
            <w:r w:rsidR="00FA590D" w:rsidRPr="00AF3204">
              <w:rPr>
                <w:rFonts w:ascii="Times New Roman" w:hAnsi="Times New Roman" w:cs="Times New Roman"/>
                <w:sz w:val="18"/>
                <w:szCs w:val="18"/>
                <w:lang w:val="haw-US"/>
              </w:rPr>
              <w:t xml:space="preserve">low pH reduced </w:t>
            </w:r>
            <w:r w:rsidRPr="00AF3204">
              <w:rPr>
                <w:rFonts w:ascii="Times New Roman" w:hAnsi="Times New Roman" w:cs="Times New Roman"/>
                <w:sz w:val="18"/>
                <w:szCs w:val="18"/>
                <w:lang w:val="haw-US"/>
              </w:rPr>
              <w:t>test thickness</w:t>
            </w:r>
            <w:r w:rsidR="00FA590D" w:rsidRPr="00AF3204">
              <w:rPr>
                <w:rFonts w:ascii="Times New Roman" w:hAnsi="Times New Roman" w:cs="Times New Roman"/>
                <w:sz w:val="18"/>
                <w:szCs w:val="18"/>
                <w:lang w:val="haw-US"/>
              </w:rPr>
              <w:t xml:space="preserve"> with variation with temperatures</w:t>
            </w:r>
          </w:p>
        </w:tc>
        <w:tc>
          <w:tcPr>
            <w:tcW w:w="1080" w:type="dxa"/>
          </w:tcPr>
          <w:p w14:paraId="7A9F438D" w14:textId="77777777" w:rsidR="00381286" w:rsidRPr="00AF3204" w:rsidRDefault="00381286" w:rsidP="002A57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sz w:val="18"/>
                <w:szCs w:val="18"/>
                <w:lang w:val="haw-US"/>
              </w:rPr>
              <w:t>NSW, Australia</w:t>
            </w:r>
          </w:p>
        </w:tc>
        <w:tc>
          <w:tcPr>
            <w:tcW w:w="1065" w:type="dxa"/>
          </w:tcPr>
          <w:p w14:paraId="4AEF74D4" w14:textId="77777777" w:rsidR="00381286" w:rsidRPr="00AF3204" w:rsidRDefault="00381286" w:rsidP="002A57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sz w:val="18"/>
                <w:szCs w:val="18"/>
                <w:lang w:val="haw-US"/>
              </w:rPr>
              <w:fldChar w:fldCharType="begin" w:fldLock="1"/>
            </w:r>
            <w:r w:rsidRPr="00AF3204">
              <w:rPr>
                <w:rFonts w:ascii="Times New Roman" w:hAnsi="Times New Roman" w:cs="Times New Roman"/>
                <w:sz w:val="18"/>
                <w:szCs w:val="18"/>
                <w:lang w:val="haw-US"/>
              </w:rPr>
              <w:instrText>ADDIN CSL_CITATION {"citationItems":[{"id":"ITEM-1","itemData":{"DOI":"10.1021/es5017526","ISBN":"1520-5851 (Electronic)\\r0013-936X (Linking)","ISSN":"15205851","PMID":"25252045","abstract":"We examined the long-term effects of near-future changes in temperature and acidification on skeletal mineralogy, thickness, and strength in the sea urchin Tripneustes gratilla reared in all combinations of three pH (pH 8.1, 7.8, 7.6) and three temperatures (22 degrees C, 25 degrees C, 28 degrees C) from the early juvenile to adult, over 146 days. As the high-magnesium calcite of the echinoderm skeleton is a biomineral form highly sensitive to acidification, and influenced by temperature, we documented the MgCO3 content of the spines, test plates, and teeth. The percentage of MgCO3 varied systematically, with more Mg2+ in the test and spines. The percentage of MgCO3 in the test and teeth, but not the spines increased with temperature. Acidification did not change the percentage MgCO3. Test thickness increased with warming and decreased at pH 7.6, with no interaction between these factors. In crushing tests live urchins mostly ruptured at sutures between the plates. The force required to crush a live urchin was reduced in animals reared in low pH conditions but increased in those reared in warm conditions, a result driven by differences in urchin size. It appears that the interactive effects of warming and acidification on the Mg2+ content and protective function of the sea urchin skeleton will play out in a complex way as global climatic change unfolds.","author":[{"dropping-particle":"","family":"Byrne","given":"Maria","non-dropping-particle":"","parse-names":false,"suffix":""},{"dropping-particle":"","family":"Smith","given":"Abigail M.","non-dropping-particle":"","parse-names":false,"suffix":""},{"dropping-particle":"","family":"West","given":"Samantha","non-dropping-particle":"","parse-names":false,"suffix":""},{"dropping-particle":"","family":"Collard","given":"Marie","non-dropping-particle":"","parse-names":false,"suffix":""},{"dropping-particle":"","family":"Dubois","given":"Philippe","non-dropping-particle":"","parse-names":false,"suffix":""},{"dropping-particle":"","family":"Graba-Landry","given":"Alexia","non-dropping-particle":"","parse-names":false,"suffix":""},{"dropping-particle":"","family":"Dworjanyn","given":"Symon A.","non-dropping-particle":"","parse-names":false,"suffix":""}],"container-title":"Environmental Science and Technology","id":"ITEM-1","issue":"21","issued":{"date-parts":[["2014"]]},"page":"12620-12627","title":"Warming influences Mg2+ content, while warming and acidification influence calcification and test strength of a sea urchin","type":"article-journal","volume":"48"},"uris":["http://www.mendeley.com/documents/?uuid=74f2f4dd-e9b6-479c-95dc-f8c315b032d7"]}],"mendeley":{"formattedCitation":"(Byrne et al., 2014)","manualFormatting":"Byrne","plainTextFormattedCitation":"(Byrne et al., 2014)","previouslyFormattedCitation":"(Byrne et al., 2014)"},"properties":{"noteIndex":0},"schema":"https://github.com/citation-style-language/schema/raw/master/csl-citation.json"}</w:instrText>
            </w:r>
            <w:r w:rsidRPr="00AF3204">
              <w:rPr>
                <w:rFonts w:ascii="Times New Roman" w:hAnsi="Times New Roman" w:cs="Times New Roman"/>
                <w:sz w:val="18"/>
                <w:szCs w:val="18"/>
                <w:lang w:val="haw-US"/>
              </w:rPr>
              <w:fldChar w:fldCharType="separate"/>
            </w:r>
            <w:r w:rsidRPr="00AF3204">
              <w:rPr>
                <w:rFonts w:ascii="Times New Roman" w:hAnsi="Times New Roman" w:cs="Times New Roman"/>
                <w:noProof/>
                <w:sz w:val="18"/>
                <w:szCs w:val="18"/>
                <w:lang w:val="haw-US"/>
              </w:rPr>
              <w:t>Byrne</w:t>
            </w:r>
            <w:r w:rsidRPr="00AF3204">
              <w:rPr>
                <w:rFonts w:ascii="Times New Roman" w:hAnsi="Times New Roman" w:cs="Times New Roman"/>
                <w:sz w:val="18"/>
                <w:szCs w:val="18"/>
                <w:lang w:val="haw-US"/>
              </w:rPr>
              <w:fldChar w:fldCharType="end"/>
            </w:r>
            <w:r w:rsidRPr="00AF3204">
              <w:rPr>
                <w:rFonts w:ascii="Times New Roman" w:hAnsi="Times New Roman" w:cs="Times New Roman"/>
                <w:sz w:val="18"/>
                <w:szCs w:val="18"/>
                <w:lang w:val="haw-US"/>
              </w:rPr>
              <w:t xml:space="preserve"> et al.</w:t>
            </w:r>
          </w:p>
        </w:tc>
        <w:tc>
          <w:tcPr>
            <w:tcW w:w="614" w:type="dxa"/>
          </w:tcPr>
          <w:p w14:paraId="5F61C58D" w14:textId="77777777" w:rsidR="00381286" w:rsidRPr="00AF3204" w:rsidRDefault="00381286" w:rsidP="002A57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sz w:val="18"/>
                <w:szCs w:val="18"/>
                <w:lang w:val="haw-US"/>
              </w:rPr>
              <w:t>2014</w:t>
            </w:r>
          </w:p>
        </w:tc>
      </w:tr>
      <w:tr w:rsidR="00381286" w:rsidRPr="004F76AD" w14:paraId="38DF03AE" w14:textId="77777777" w:rsidTr="00BE13F4">
        <w:trPr>
          <w:cnfStyle w:val="000000100000" w:firstRow="0" w:lastRow="0" w:firstColumn="0" w:lastColumn="0" w:oddVBand="0" w:evenVBand="0" w:oddHBand="1" w:evenHBand="0" w:firstRowFirstColumn="0" w:firstRowLastColumn="0" w:lastRowFirstColumn="0" w:lastRowLastColumn="0"/>
          <w:trHeight w:val="843"/>
        </w:trPr>
        <w:tc>
          <w:tcPr>
            <w:cnfStyle w:val="001000000000" w:firstRow="0" w:lastRow="0" w:firstColumn="1" w:lastColumn="0" w:oddVBand="0" w:evenVBand="0" w:oddHBand="0" w:evenHBand="0" w:firstRowFirstColumn="0" w:firstRowLastColumn="0" w:lastRowFirstColumn="0" w:lastRowLastColumn="0"/>
            <w:tcW w:w="1350" w:type="dxa"/>
          </w:tcPr>
          <w:p w14:paraId="10BE1DE4" w14:textId="77777777" w:rsidR="00381286" w:rsidRPr="00AF3204" w:rsidRDefault="00381286" w:rsidP="002A5704">
            <w:pPr>
              <w:rPr>
                <w:rFonts w:ascii="Times New Roman" w:hAnsi="Times New Roman" w:cs="Times New Roman"/>
                <w:sz w:val="18"/>
                <w:szCs w:val="18"/>
              </w:rPr>
            </w:pPr>
            <w:r w:rsidRPr="00AF3204">
              <w:rPr>
                <w:rFonts w:ascii="Times New Roman" w:hAnsi="Times New Roman" w:cs="Times New Roman"/>
                <w:b w:val="0"/>
                <w:bCs w:val="0"/>
                <w:i/>
                <w:iCs/>
                <w:sz w:val="18"/>
                <w:szCs w:val="18"/>
                <w:lang w:val="haw-US"/>
              </w:rPr>
              <w:t>Tripneustes gratilla</w:t>
            </w:r>
          </w:p>
        </w:tc>
        <w:tc>
          <w:tcPr>
            <w:tcW w:w="900" w:type="dxa"/>
          </w:tcPr>
          <w:p w14:paraId="688D692D" w14:textId="77777777" w:rsidR="00381286" w:rsidRPr="00AF3204" w:rsidRDefault="00381286" w:rsidP="002A57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sz w:val="18"/>
                <w:szCs w:val="18"/>
                <w:lang w:val="haw-US"/>
              </w:rPr>
              <w:t>5 d</w:t>
            </w:r>
          </w:p>
        </w:tc>
        <w:tc>
          <w:tcPr>
            <w:tcW w:w="626" w:type="dxa"/>
          </w:tcPr>
          <w:p w14:paraId="1408C9C7" w14:textId="77777777" w:rsidR="00381286" w:rsidRPr="00AF3204" w:rsidRDefault="00381286" w:rsidP="002A57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sz w:val="18"/>
                <w:szCs w:val="18"/>
                <w:lang w:val="haw-US"/>
              </w:rPr>
              <w:t>L</w:t>
            </w:r>
          </w:p>
        </w:tc>
        <w:tc>
          <w:tcPr>
            <w:tcW w:w="994" w:type="dxa"/>
          </w:tcPr>
          <w:p w14:paraId="30319662" w14:textId="77777777" w:rsidR="00381286" w:rsidRPr="00AF3204" w:rsidRDefault="00381286" w:rsidP="002A57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sz w:val="18"/>
                <w:szCs w:val="18"/>
                <w:lang w:val="haw-US"/>
              </w:rPr>
              <w:t xml:space="preserve">C   =  </w:t>
            </w:r>
            <w:r w:rsidRPr="00AF3204">
              <w:rPr>
                <w:rFonts w:ascii="Times New Roman" w:hAnsi="Times New Roman" w:cs="Times New Roman"/>
                <w:b/>
                <w:bCs/>
                <w:sz w:val="18"/>
                <w:szCs w:val="18"/>
                <w:lang w:val="haw-US"/>
              </w:rPr>
              <w:t>8.1</w:t>
            </w:r>
            <w:r w:rsidRPr="00AF3204">
              <w:rPr>
                <w:rFonts w:ascii="Times New Roman" w:hAnsi="Times New Roman" w:cs="Times New Roman"/>
                <w:sz w:val="18"/>
                <w:szCs w:val="18"/>
                <w:lang w:val="haw-US"/>
              </w:rPr>
              <w:t xml:space="preserve"> </w:t>
            </w:r>
          </w:p>
          <w:p w14:paraId="79630531" w14:textId="77777777" w:rsidR="00381286" w:rsidRPr="00AF3204" w:rsidRDefault="00381286" w:rsidP="002A57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sz w:val="18"/>
                <w:szCs w:val="18"/>
                <w:lang w:val="haw-US"/>
              </w:rPr>
              <w:t xml:space="preserve">-0.3 = </w:t>
            </w:r>
            <w:r w:rsidRPr="00AF3204">
              <w:rPr>
                <w:rFonts w:ascii="Times New Roman" w:hAnsi="Times New Roman" w:cs="Times New Roman"/>
                <w:b/>
                <w:bCs/>
                <w:sz w:val="18"/>
                <w:szCs w:val="18"/>
                <w:lang w:val="haw-US"/>
              </w:rPr>
              <w:t>7.8</w:t>
            </w:r>
          </w:p>
          <w:p w14:paraId="66CB0F9A" w14:textId="77777777" w:rsidR="00381286" w:rsidRPr="00AF3204" w:rsidRDefault="00381286" w:rsidP="002A57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AF3204">
              <w:rPr>
                <w:rFonts w:ascii="Times New Roman" w:hAnsi="Times New Roman" w:cs="Times New Roman"/>
                <w:sz w:val="18"/>
                <w:szCs w:val="18"/>
                <w:lang w:val="haw-US"/>
              </w:rPr>
              <w:t xml:space="preserve">-0.5 = </w:t>
            </w:r>
            <w:r w:rsidRPr="00AF3204">
              <w:rPr>
                <w:rFonts w:ascii="Times New Roman" w:hAnsi="Times New Roman" w:cs="Times New Roman"/>
                <w:b/>
                <w:bCs/>
                <w:sz w:val="18"/>
                <w:szCs w:val="18"/>
                <w:lang w:val="haw-US"/>
              </w:rPr>
              <w:t>7.6</w:t>
            </w:r>
          </w:p>
        </w:tc>
        <w:tc>
          <w:tcPr>
            <w:tcW w:w="990" w:type="dxa"/>
          </w:tcPr>
          <w:p w14:paraId="172268E1" w14:textId="77777777" w:rsidR="00381286" w:rsidRPr="00AF3204" w:rsidRDefault="00381286" w:rsidP="002A57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sz w:val="18"/>
                <w:szCs w:val="18"/>
                <w:lang w:val="haw-US"/>
              </w:rPr>
              <w:t xml:space="preserve">C  =  </w:t>
            </w:r>
            <w:r w:rsidRPr="00AF3204">
              <w:rPr>
                <w:rFonts w:ascii="Times New Roman" w:hAnsi="Times New Roman" w:cs="Times New Roman"/>
                <w:b/>
                <w:bCs/>
                <w:sz w:val="18"/>
                <w:szCs w:val="18"/>
                <w:lang w:val="haw-US"/>
              </w:rPr>
              <w:t>24</w:t>
            </w:r>
          </w:p>
          <w:p w14:paraId="1E1E42BA" w14:textId="77777777" w:rsidR="00381286" w:rsidRPr="00AF3204" w:rsidRDefault="00381286" w:rsidP="002A57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sz w:val="18"/>
                <w:szCs w:val="18"/>
                <w:lang w:val="haw-US"/>
              </w:rPr>
              <w:t xml:space="preserve">+3 = </w:t>
            </w:r>
            <w:r w:rsidRPr="00AF3204">
              <w:rPr>
                <w:rFonts w:ascii="Times New Roman" w:hAnsi="Times New Roman" w:cs="Times New Roman"/>
                <w:b/>
                <w:bCs/>
                <w:sz w:val="18"/>
                <w:szCs w:val="18"/>
                <w:lang w:val="haw-US"/>
              </w:rPr>
              <w:t>27</w:t>
            </w:r>
          </w:p>
          <w:p w14:paraId="09F29BE3" w14:textId="77777777" w:rsidR="00381286" w:rsidRPr="00AF3204" w:rsidRDefault="00381286" w:rsidP="002A57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AF3204">
              <w:rPr>
                <w:rFonts w:ascii="Times New Roman" w:hAnsi="Times New Roman" w:cs="Times New Roman"/>
                <w:sz w:val="18"/>
                <w:szCs w:val="18"/>
                <w:lang w:val="haw-US"/>
              </w:rPr>
              <w:t xml:space="preserve">+6 = </w:t>
            </w:r>
            <w:r w:rsidRPr="00AF3204">
              <w:rPr>
                <w:rFonts w:ascii="Times New Roman" w:hAnsi="Times New Roman" w:cs="Times New Roman"/>
                <w:b/>
                <w:bCs/>
                <w:sz w:val="18"/>
                <w:szCs w:val="18"/>
                <w:lang w:val="haw-US"/>
              </w:rPr>
              <w:t>30</w:t>
            </w:r>
          </w:p>
        </w:tc>
        <w:tc>
          <w:tcPr>
            <w:tcW w:w="1598" w:type="dxa"/>
          </w:tcPr>
          <w:p w14:paraId="3B52FD6D" w14:textId="66887B65" w:rsidR="00381286" w:rsidRPr="00AF3204" w:rsidRDefault="00534EA1" w:rsidP="002A57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sz w:val="18"/>
                <w:szCs w:val="18"/>
                <w:lang w:val="haw-US"/>
              </w:rPr>
              <w:t>Larval development</w:t>
            </w:r>
            <w:r w:rsidR="00A31571" w:rsidRPr="00AF3204">
              <w:rPr>
                <w:rFonts w:ascii="Times New Roman" w:hAnsi="Times New Roman" w:cs="Times New Roman"/>
                <w:sz w:val="18"/>
                <w:szCs w:val="18"/>
                <w:lang w:val="haw-US"/>
              </w:rPr>
              <w:t xml:space="preserve"> (% normal)</w:t>
            </w:r>
            <w:r w:rsidRPr="00AF3204">
              <w:rPr>
                <w:rFonts w:ascii="Times New Roman" w:hAnsi="Times New Roman" w:cs="Times New Roman"/>
                <w:sz w:val="18"/>
                <w:szCs w:val="18"/>
                <w:lang w:val="haw-US"/>
              </w:rPr>
              <w:t xml:space="preserve">, </w:t>
            </w:r>
            <w:r w:rsidR="003D41D0" w:rsidRPr="00AF3204">
              <w:rPr>
                <w:rFonts w:ascii="Times New Roman" w:hAnsi="Times New Roman" w:cs="Times New Roman"/>
                <w:sz w:val="18"/>
                <w:szCs w:val="18"/>
                <w:lang w:val="haw-US"/>
              </w:rPr>
              <w:t>calcification</w:t>
            </w:r>
          </w:p>
        </w:tc>
        <w:tc>
          <w:tcPr>
            <w:tcW w:w="5062" w:type="dxa"/>
            <w:tcBorders>
              <w:top w:val="single" w:sz="12" w:space="0" w:color="auto"/>
              <w:bottom w:val="single" w:sz="12" w:space="0" w:color="auto"/>
            </w:tcBorders>
          </w:tcPr>
          <w:p w14:paraId="79D10DA5" w14:textId="573FB0C2" w:rsidR="00381286" w:rsidRPr="00AF3204" w:rsidRDefault="00381286" w:rsidP="002A57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b/>
                <w:bCs/>
                <w:sz w:val="18"/>
                <w:szCs w:val="18"/>
                <w:lang w:val="haw-US"/>
              </w:rPr>
              <w:t>T</w:t>
            </w:r>
            <w:r w:rsidRPr="00AF3204">
              <w:rPr>
                <w:rFonts w:ascii="Times New Roman" w:hAnsi="Times New Roman" w:cs="Times New Roman"/>
                <w:sz w:val="18"/>
                <w:szCs w:val="18"/>
                <w:lang w:val="haw-US"/>
              </w:rPr>
              <w:t>:</w:t>
            </w:r>
            <w:r w:rsidR="00A1331B" w:rsidRPr="00AF3204">
              <w:rPr>
                <w:rFonts w:ascii="Times New Roman" w:hAnsi="Times New Roman" w:cs="Times New Roman"/>
                <w:sz w:val="18"/>
                <w:szCs w:val="18"/>
                <w:lang w:val="haw-US"/>
              </w:rPr>
              <w:t xml:space="preserve"> </w:t>
            </w:r>
            <w:r w:rsidRPr="00AF3204">
              <w:rPr>
                <w:rFonts w:ascii="Times New Roman" w:hAnsi="Times New Roman" w:cs="Times New Roman"/>
                <w:sz w:val="18"/>
                <w:szCs w:val="18"/>
                <w:lang w:val="haw-US"/>
              </w:rPr>
              <w:t xml:space="preserve"> increased growth </w:t>
            </w:r>
            <w:r w:rsidR="003D41D0" w:rsidRPr="00AF3204">
              <w:rPr>
                <w:rFonts w:ascii="Times New Roman" w:hAnsi="Times New Roman" w:cs="Times New Roman"/>
                <w:sz w:val="18"/>
                <w:szCs w:val="18"/>
                <w:lang w:val="haw-US"/>
              </w:rPr>
              <w:t xml:space="preserve">at + </w:t>
            </w:r>
            <w:r w:rsidRPr="00AF3204">
              <w:rPr>
                <w:rFonts w:ascii="Times New Roman" w:hAnsi="Times New Roman" w:cs="Times New Roman"/>
                <w:sz w:val="18"/>
                <w:szCs w:val="18"/>
                <w:lang w:val="haw-US"/>
              </w:rPr>
              <w:t>3</w:t>
            </w:r>
            <w:r w:rsidRPr="00AF3204">
              <w:rPr>
                <w:rFonts w:ascii="Times New Roman" w:hAnsi="Times New Roman" w:cs="Times New Roman"/>
                <w:sz w:val="18"/>
                <w:szCs w:val="18"/>
                <w:lang w:val="haw-US"/>
              </w:rPr>
              <w:sym w:font="Symbol" w:char="F0B0"/>
            </w:r>
            <w:r w:rsidRPr="00AF3204">
              <w:rPr>
                <w:rFonts w:ascii="Times New Roman" w:hAnsi="Times New Roman" w:cs="Times New Roman"/>
                <w:sz w:val="18"/>
                <w:szCs w:val="18"/>
                <w:lang w:val="haw-US"/>
              </w:rPr>
              <w:t>C</w:t>
            </w:r>
            <w:r w:rsidR="003D41D0" w:rsidRPr="00AF3204">
              <w:rPr>
                <w:rFonts w:ascii="Times New Roman" w:hAnsi="Times New Roman" w:cs="Times New Roman"/>
                <w:sz w:val="18"/>
                <w:szCs w:val="18"/>
                <w:lang w:val="haw-US"/>
              </w:rPr>
              <w:t xml:space="preserve"> </w:t>
            </w:r>
          </w:p>
          <w:p w14:paraId="640564FB" w14:textId="0028EDDB" w:rsidR="00381286" w:rsidRPr="00AF3204" w:rsidRDefault="00381286" w:rsidP="002A5704">
            <w:pPr>
              <w:pBdr>
                <w:top w:val="single" w:sz="4" w:space="1" w:color="auto"/>
                <w:bottom w:val="single" w:sz="4" w:space="1" w:color="auto"/>
              </w:pBd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b/>
                <w:bCs/>
                <w:sz w:val="18"/>
                <w:szCs w:val="18"/>
                <w:lang w:val="haw-US"/>
              </w:rPr>
              <w:t>pH</w:t>
            </w:r>
            <w:r w:rsidRPr="00AF3204">
              <w:rPr>
                <w:rFonts w:ascii="Times New Roman" w:hAnsi="Times New Roman" w:cs="Times New Roman"/>
                <w:sz w:val="18"/>
                <w:szCs w:val="18"/>
                <w:lang w:val="haw-US"/>
              </w:rPr>
              <w:t>: decrease</w:t>
            </w:r>
            <w:r w:rsidR="003D41D0" w:rsidRPr="00AF3204">
              <w:rPr>
                <w:rFonts w:ascii="Times New Roman" w:hAnsi="Times New Roman" w:cs="Times New Roman"/>
                <w:sz w:val="18"/>
                <w:szCs w:val="18"/>
                <w:lang w:val="haw-US"/>
              </w:rPr>
              <w:t>d calcification (7.8, 7.6)</w:t>
            </w:r>
          </w:p>
          <w:p w14:paraId="3DFFDCB5" w14:textId="5171AB0C" w:rsidR="00381286" w:rsidRPr="00AF3204" w:rsidRDefault="00381286" w:rsidP="002A57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b/>
                <w:bCs/>
                <w:sz w:val="18"/>
                <w:szCs w:val="18"/>
                <w:lang w:val="haw-US"/>
              </w:rPr>
              <w:t>T x pH</w:t>
            </w:r>
            <w:r w:rsidRPr="00AF3204">
              <w:rPr>
                <w:rFonts w:ascii="Times New Roman" w:hAnsi="Times New Roman" w:cs="Times New Roman"/>
                <w:sz w:val="18"/>
                <w:szCs w:val="18"/>
                <w:lang w:val="haw-US"/>
              </w:rPr>
              <w:t>: +3</w:t>
            </w:r>
            <w:r w:rsidRPr="00AF3204">
              <w:rPr>
                <w:rFonts w:ascii="Times New Roman" w:hAnsi="Times New Roman" w:cs="Times New Roman"/>
                <w:sz w:val="18"/>
                <w:szCs w:val="18"/>
                <w:lang w:val="haw-US"/>
              </w:rPr>
              <w:sym w:font="Symbol" w:char="F0B0"/>
            </w:r>
            <w:r w:rsidRPr="00AF3204">
              <w:rPr>
                <w:rFonts w:ascii="Times New Roman" w:hAnsi="Times New Roman" w:cs="Times New Roman"/>
                <w:sz w:val="18"/>
                <w:szCs w:val="18"/>
                <w:lang w:val="haw-US"/>
              </w:rPr>
              <w:t>C diminshed pH effect</w:t>
            </w:r>
            <w:r w:rsidR="00A1331B" w:rsidRPr="00AF3204">
              <w:rPr>
                <w:rFonts w:ascii="Times New Roman" w:hAnsi="Times New Roman" w:cs="Times New Roman"/>
                <w:sz w:val="18"/>
                <w:szCs w:val="18"/>
                <w:lang w:val="haw-US"/>
              </w:rPr>
              <w:t xml:space="preserve"> on growth</w:t>
            </w:r>
          </w:p>
        </w:tc>
        <w:tc>
          <w:tcPr>
            <w:tcW w:w="1080" w:type="dxa"/>
          </w:tcPr>
          <w:p w14:paraId="1BC2D855" w14:textId="77777777" w:rsidR="00381286" w:rsidRPr="00AF3204" w:rsidRDefault="00381286" w:rsidP="002A57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sz w:val="18"/>
                <w:szCs w:val="18"/>
                <w:lang w:val="haw-US"/>
              </w:rPr>
              <w:t>NSW, Australia</w:t>
            </w:r>
          </w:p>
        </w:tc>
        <w:tc>
          <w:tcPr>
            <w:tcW w:w="1065" w:type="dxa"/>
          </w:tcPr>
          <w:p w14:paraId="1CF200C9" w14:textId="41F92C55" w:rsidR="00381286" w:rsidRPr="00AF3204" w:rsidRDefault="00381286" w:rsidP="002A57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sz w:val="18"/>
                <w:szCs w:val="18"/>
                <w:lang w:val="haw-US"/>
              </w:rPr>
              <w:fldChar w:fldCharType="begin" w:fldLock="1"/>
            </w:r>
            <w:r w:rsidR="002A5704" w:rsidRPr="00AF3204">
              <w:rPr>
                <w:rFonts w:ascii="Times New Roman" w:hAnsi="Times New Roman" w:cs="Times New Roman"/>
                <w:sz w:val="18"/>
                <w:szCs w:val="18"/>
                <w:lang w:val="haw-US"/>
              </w:rPr>
              <w:instrText>ADDIN CSL_CITATION {"citationItems":[{"id":"ITEM-1","itemData":{"DOI":"10.1371/journal.pone.0011372","ISBN":"1932-6203","ISSN":"19326203","PMID":"20613879","abstract":"BACKGROUND: As the oceans simultaneously warm, acidify and increase in P(CO2), prospects for marine biota are of concern. Calcifying species may find it difficult to produce their skeleton because ocean acidification decreases calcium carbonate saturation and accompanying hypercapnia suppresses metabolism. However, this may be buffered by enhanced growth and metabolism due to warming. METHODOLOGY/PRINCIPAL FINDINGS: We examined the interactive effects of near-future ocean warming and increased acidification/P(CO2) on larval development in the tropical sea urchin Tripneustes gratilla. Larvae were reared in multifactorial experiments in flow-through conditions in all combinations of three temperature and three pH/P(CO2) treatments. Experiments were placed in the setting of projected near future conditions for SE Australia, a global change hot spot. Increased acidity/P(CO2) and decreased carbonate mineral saturation significantly reduced larval growth resulting in decreased skeletal length. Increased temperature (+3 degrees C) stimulated growth, producing significantly bigger larvae across all pH/P(CO2) treatments up to a thermal threshold (+6 degrees C). Increased acidity (-0.3-0.5 pH units) and hypercapnia significantly reduced larval calcification. A +3 degrees C warming diminished the negative effects of acidification and hypercapnia on larval growth. CONCLUSIONS AND SIGNIFICANCE: This study of the effects of ocean warming and CO(2) driven acidification on development and calcification of marine invertebrate larvae reared in experimental conditions from the outset of development (fertilization) shows the positive and negative effects of these stressors. In simultaneous exposure to stressors the dwarfing effects of acidification were dominant. Reduction in size of sea urchin larvae in a high P(CO2) ocean would likely impair their performance with negative consequent effects for benthic adult populations.","author":[{"dropping-particle":"","family":"Sheppard Brennand","given":"Hannah","non-dropping-particle":"","parse-names":false,"suffix":""},{"dropping-particle":"","family":"Soars","given":"Natalie","non-dropping-particle":"","parse-names":false,"suffix":""},{"dropping-particle":"","family":"Dworjanyn","given":"Symon A","non-dropping-particle":"","parse-names":false,"suffix":""},{"dropping-particle":"","family":"Davis","given":"Andrew R","non-dropping-particle":"","parse-names":false,"suffix":""},{"dropping-particle":"","family":"Byrne","given":"Maria","non-dropping-particle":"","parse-names":false,"suffix":""}],"container-title":"PLoS ONE","id":"ITEM-1","issue":"6","issued":{"date-parts":[["2010"]]},"page":"1-7","title":"Impact of ocean warming and ocean acidification on larval development and calcification in the sea urchin Tripneustes gratilla","type":"article-journal","volume":"5"},"uris":["http://www.mendeley.com/documents/?uuid=5a54a79b-6e4a-48c7-a199-ddce7c0482d4"]}],"mendeley":{"formattedCitation":"(Sheppard Brennand et al., 2010)","manualFormatting":"Sheppard Brennand et al.","plainTextFormattedCitation":"(Sheppard Brennand et al., 2010)","previouslyFormattedCitation":"(Sheppard Brennand et al., 2010)"},"properties":{"noteIndex":0},"schema":"https://github.com/citation-style-language/schema/raw/master/csl-citation.json"}</w:instrText>
            </w:r>
            <w:r w:rsidRPr="00AF3204">
              <w:rPr>
                <w:rFonts w:ascii="Times New Roman" w:hAnsi="Times New Roman" w:cs="Times New Roman"/>
                <w:sz w:val="18"/>
                <w:szCs w:val="18"/>
                <w:lang w:val="haw-US"/>
              </w:rPr>
              <w:fldChar w:fldCharType="separate"/>
            </w:r>
            <w:r w:rsidRPr="00AF3204">
              <w:rPr>
                <w:rFonts w:ascii="Times New Roman" w:hAnsi="Times New Roman" w:cs="Times New Roman"/>
                <w:noProof/>
                <w:sz w:val="18"/>
                <w:szCs w:val="18"/>
                <w:lang w:val="haw-US"/>
              </w:rPr>
              <w:t>Sheppard Brennand et al.</w:t>
            </w:r>
            <w:r w:rsidRPr="00AF3204">
              <w:rPr>
                <w:rFonts w:ascii="Times New Roman" w:hAnsi="Times New Roman" w:cs="Times New Roman"/>
                <w:sz w:val="18"/>
                <w:szCs w:val="18"/>
                <w:lang w:val="haw-US"/>
              </w:rPr>
              <w:fldChar w:fldCharType="end"/>
            </w:r>
          </w:p>
        </w:tc>
        <w:tc>
          <w:tcPr>
            <w:tcW w:w="614" w:type="dxa"/>
          </w:tcPr>
          <w:p w14:paraId="0B14D293" w14:textId="77777777" w:rsidR="00381286" w:rsidRPr="00AF3204" w:rsidRDefault="00381286" w:rsidP="002A57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sz w:val="18"/>
                <w:szCs w:val="18"/>
                <w:lang w:val="haw-US"/>
              </w:rPr>
              <w:t>2010</w:t>
            </w:r>
          </w:p>
        </w:tc>
      </w:tr>
      <w:tr w:rsidR="00534EA1" w:rsidRPr="004F76AD" w14:paraId="115E15CC" w14:textId="77777777" w:rsidTr="00BE13F4">
        <w:trPr>
          <w:trHeight w:val="739"/>
        </w:trPr>
        <w:tc>
          <w:tcPr>
            <w:cnfStyle w:val="001000000000" w:firstRow="0" w:lastRow="0" w:firstColumn="1" w:lastColumn="0" w:oddVBand="0" w:evenVBand="0" w:oddHBand="0" w:evenHBand="0" w:firstRowFirstColumn="0" w:firstRowLastColumn="0" w:lastRowFirstColumn="0" w:lastRowLastColumn="0"/>
            <w:tcW w:w="1350" w:type="dxa"/>
          </w:tcPr>
          <w:p w14:paraId="5E9CFF7A" w14:textId="163AF14F" w:rsidR="00534EA1" w:rsidRPr="00AF3204" w:rsidRDefault="00534EA1" w:rsidP="00534EA1">
            <w:pPr>
              <w:rPr>
                <w:rFonts w:ascii="Times New Roman" w:hAnsi="Times New Roman" w:cs="Times New Roman"/>
                <w:b w:val="0"/>
                <w:bCs w:val="0"/>
                <w:i/>
                <w:iCs/>
                <w:sz w:val="18"/>
                <w:szCs w:val="18"/>
                <w:lang w:val="haw-US"/>
              </w:rPr>
            </w:pPr>
            <w:r w:rsidRPr="00AF3204">
              <w:rPr>
                <w:rFonts w:ascii="Times New Roman" w:hAnsi="Times New Roman" w:cs="Times New Roman"/>
                <w:b w:val="0"/>
                <w:bCs w:val="0"/>
                <w:i/>
                <w:iCs/>
                <w:sz w:val="18"/>
                <w:szCs w:val="18"/>
                <w:lang w:val="haw-US"/>
              </w:rPr>
              <w:t>Paracentrotus lividus</w:t>
            </w:r>
          </w:p>
        </w:tc>
        <w:tc>
          <w:tcPr>
            <w:tcW w:w="900" w:type="dxa"/>
          </w:tcPr>
          <w:p w14:paraId="6E4810CE" w14:textId="77777777" w:rsidR="00534EA1" w:rsidRPr="00AF3204" w:rsidRDefault="00534EA1" w:rsidP="00534E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sz w:val="18"/>
                <w:szCs w:val="18"/>
                <w:lang w:val="haw-US"/>
              </w:rPr>
              <w:t>343 d</w:t>
            </w:r>
          </w:p>
          <w:p w14:paraId="5DB99603" w14:textId="77777777" w:rsidR="00534EA1" w:rsidRPr="00AF3204" w:rsidRDefault="00534EA1" w:rsidP="00534E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sz w:val="18"/>
                <w:szCs w:val="18"/>
                <w:lang w:val="haw-US"/>
              </w:rPr>
              <w:t>(49 wks,</w:t>
            </w:r>
          </w:p>
          <w:p w14:paraId="4801E049" w14:textId="33BCCF93" w:rsidR="00534EA1" w:rsidRPr="00AF3204" w:rsidRDefault="00534EA1" w:rsidP="00534E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sz w:val="18"/>
                <w:szCs w:val="18"/>
                <w:lang w:val="haw-US"/>
              </w:rPr>
              <w:t>~11 mo)</w:t>
            </w:r>
          </w:p>
        </w:tc>
        <w:tc>
          <w:tcPr>
            <w:tcW w:w="626" w:type="dxa"/>
          </w:tcPr>
          <w:p w14:paraId="0B0618C1" w14:textId="6D74161D" w:rsidR="00534EA1" w:rsidRPr="00AF3204" w:rsidRDefault="00534EA1" w:rsidP="00534E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sz w:val="18"/>
                <w:szCs w:val="18"/>
                <w:lang w:val="haw-US"/>
              </w:rPr>
              <w:t>J-A</w:t>
            </w:r>
          </w:p>
        </w:tc>
        <w:tc>
          <w:tcPr>
            <w:tcW w:w="994" w:type="dxa"/>
          </w:tcPr>
          <w:p w14:paraId="19813CF7" w14:textId="77777777" w:rsidR="00534EA1" w:rsidRPr="00AF3204" w:rsidRDefault="00534EA1" w:rsidP="00534E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sz w:val="18"/>
                <w:szCs w:val="18"/>
                <w:lang w:val="haw-US"/>
              </w:rPr>
              <w:t xml:space="preserve">C   =  </w:t>
            </w:r>
            <w:r w:rsidRPr="00AF3204">
              <w:rPr>
                <w:rFonts w:ascii="Times New Roman" w:hAnsi="Times New Roman" w:cs="Times New Roman"/>
                <w:b/>
                <w:bCs/>
                <w:sz w:val="18"/>
                <w:szCs w:val="18"/>
                <w:lang w:val="haw-US"/>
              </w:rPr>
              <w:t>8.0</w:t>
            </w:r>
            <w:r w:rsidRPr="00AF3204">
              <w:rPr>
                <w:rFonts w:ascii="Times New Roman" w:hAnsi="Times New Roman" w:cs="Times New Roman"/>
                <w:sz w:val="18"/>
                <w:szCs w:val="18"/>
                <w:lang w:val="haw-US"/>
              </w:rPr>
              <w:t xml:space="preserve"> </w:t>
            </w:r>
          </w:p>
          <w:p w14:paraId="0E0C8EE6" w14:textId="77777777" w:rsidR="00534EA1" w:rsidRPr="00AF3204" w:rsidRDefault="00534EA1" w:rsidP="00534E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sz w:val="18"/>
                <w:szCs w:val="18"/>
                <w:lang w:val="haw-US"/>
              </w:rPr>
              <w:t xml:space="preserve">-0.1 = </w:t>
            </w:r>
            <w:r w:rsidRPr="00AF3204">
              <w:rPr>
                <w:rFonts w:ascii="Times New Roman" w:hAnsi="Times New Roman" w:cs="Times New Roman"/>
                <w:b/>
                <w:bCs/>
                <w:sz w:val="18"/>
                <w:szCs w:val="18"/>
                <w:lang w:val="haw-US"/>
              </w:rPr>
              <w:t>7.9</w:t>
            </w:r>
          </w:p>
          <w:p w14:paraId="03F05B7D" w14:textId="12D2C5C1" w:rsidR="00534EA1" w:rsidRPr="00AF3204" w:rsidRDefault="00534EA1" w:rsidP="00534E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AF3204">
              <w:rPr>
                <w:rFonts w:ascii="Times New Roman" w:hAnsi="Times New Roman" w:cs="Times New Roman"/>
                <w:sz w:val="18"/>
                <w:szCs w:val="18"/>
                <w:lang w:val="haw-US"/>
              </w:rPr>
              <w:t xml:space="preserve">-0.2 = </w:t>
            </w:r>
            <w:r w:rsidRPr="00AF3204">
              <w:rPr>
                <w:rFonts w:ascii="Times New Roman" w:hAnsi="Times New Roman" w:cs="Times New Roman"/>
                <w:b/>
                <w:bCs/>
                <w:sz w:val="18"/>
                <w:szCs w:val="18"/>
                <w:lang w:val="haw-US"/>
              </w:rPr>
              <w:t>7.8</w:t>
            </w:r>
          </w:p>
        </w:tc>
        <w:tc>
          <w:tcPr>
            <w:tcW w:w="990" w:type="dxa"/>
          </w:tcPr>
          <w:p w14:paraId="3AF9396E" w14:textId="67E22913" w:rsidR="00534EA1" w:rsidRPr="00AF3204" w:rsidRDefault="00534EA1" w:rsidP="00534E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sz w:val="18"/>
                <w:szCs w:val="18"/>
                <w:lang w:val="haw-US"/>
              </w:rPr>
              <w:t>C=</w:t>
            </w:r>
            <w:r w:rsidR="00C03DDC" w:rsidRPr="00AF3204">
              <w:rPr>
                <w:rFonts w:ascii="Times New Roman" w:hAnsi="Times New Roman" w:cs="Times New Roman"/>
                <w:sz w:val="18"/>
                <w:szCs w:val="18"/>
                <w:lang w:val="haw-US"/>
              </w:rPr>
              <w:t xml:space="preserve"> </w:t>
            </w:r>
            <w:r w:rsidRPr="00AF3204">
              <w:rPr>
                <w:rFonts w:ascii="Times New Roman" w:hAnsi="Times New Roman" w:cs="Times New Roman"/>
                <w:b/>
                <w:bCs/>
                <w:sz w:val="18"/>
                <w:szCs w:val="18"/>
                <w:lang w:val="haw-US"/>
              </w:rPr>
              <w:t>9-15</w:t>
            </w:r>
          </w:p>
          <w:p w14:paraId="061D1345" w14:textId="6A4EAC32" w:rsidR="00534EA1" w:rsidRPr="00AF3204" w:rsidRDefault="00534EA1" w:rsidP="00534E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sz w:val="18"/>
                <w:szCs w:val="18"/>
                <w:lang w:val="haw-US"/>
              </w:rPr>
              <w:t>+2=</w:t>
            </w:r>
            <w:r w:rsidR="00C03DDC" w:rsidRPr="00AF3204">
              <w:rPr>
                <w:rFonts w:ascii="Times New Roman" w:hAnsi="Times New Roman" w:cs="Times New Roman"/>
                <w:sz w:val="18"/>
                <w:szCs w:val="18"/>
                <w:lang w:val="haw-US"/>
              </w:rPr>
              <w:t xml:space="preserve"> </w:t>
            </w:r>
            <w:r w:rsidRPr="00AF3204">
              <w:rPr>
                <w:rFonts w:ascii="Times New Roman" w:hAnsi="Times New Roman" w:cs="Times New Roman"/>
                <w:b/>
                <w:bCs/>
                <w:sz w:val="18"/>
                <w:szCs w:val="18"/>
                <w:lang w:val="haw-US"/>
              </w:rPr>
              <w:t>11-18</w:t>
            </w:r>
          </w:p>
          <w:p w14:paraId="36F286CE" w14:textId="77777777" w:rsidR="00534EA1" w:rsidRPr="00AF3204" w:rsidRDefault="00534EA1" w:rsidP="00534E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p>
        </w:tc>
        <w:tc>
          <w:tcPr>
            <w:tcW w:w="1598" w:type="dxa"/>
          </w:tcPr>
          <w:p w14:paraId="112A4FC0" w14:textId="2478FD88" w:rsidR="00534EA1" w:rsidRPr="00AF3204" w:rsidRDefault="00534EA1" w:rsidP="00534E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AF3204">
              <w:rPr>
                <w:rFonts w:ascii="Times New Roman" w:hAnsi="Times New Roman" w:cs="Times New Roman"/>
                <w:sz w:val="18"/>
                <w:szCs w:val="18"/>
                <w:lang w:val="haw-US"/>
              </w:rPr>
              <w:t>Mechanical properties</w:t>
            </w:r>
          </w:p>
        </w:tc>
        <w:tc>
          <w:tcPr>
            <w:tcW w:w="5062" w:type="dxa"/>
            <w:tcBorders>
              <w:top w:val="single" w:sz="12" w:space="0" w:color="auto"/>
              <w:bottom w:val="single" w:sz="12" w:space="0" w:color="auto"/>
            </w:tcBorders>
          </w:tcPr>
          <w:p w14:paraId="50A31E7A" w14:textId="77777777" w:rsidR="00534EA1" w:rsidRPr="00AF3204" w:rsidRDefault="00534EA1" w:rsidP="00534E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b/>
                <w:bCs/>
                <w:sz w:val="18"/>
                <w:szCs w:val="18"/>
                <w:lang w:val="haw-US"/>
              </w:rPr>
              <w:t>T</w:t>
            </w:r>
            <w:r w:rsidRPr="00AF3204">
              <w:rPr>
                <w:rFonts w:ascii="Times New Roman" w:hAnsi="Times New Roman" w:cs="Times New Roman"/>
                <w:sz w:val="18"/>
                <w:szCs w:val="18"/>
                <w:lang w:val="haw-US"/>
              </w:rPr>
              <w:t>: no effect</w:t>
            </w:r>
          </w:p>
          <w:p w14:paraId="1CD50085" w14:textId="77777777" w:rsidR="00534EA1" w:rsidRPr="00AF3204" w:rsidRDefault="00534EA1" w:rsidP="00534EA1">
            <w:pPr>
              <w:pBdr>
                <w:top w:val="single" w:sz="4" w:space="1" w:color="auto"/>
                <w:bottom w:val="single" w:sz="4" w:space="1" w:color="auto"/>
              </w:pBd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b/>
                <w:bCs/>
                <w:sz w:val="18"/>
                <w:szCs w:val="18"/>
                <w:lang w:val="haw-US"/>
              </w:rPr>
              <w:t>pH</w:t>
            </w:r>
            <w:r w:rsidRPr="00AF3204">
              <w:rPr>
                <w:rFonts w:ascii="Times New Roman" w:hAnsi="Times New Roman" w:cs="Times New Roman"/>
                <w:sz w:val="18"/>
                <w:szCs w:val="18"/>
                <w:lang w:val="haw-US"/>
              </w:rPr>
              <w:t>: no effect</w:t>
            </w:r>
          </w:p>
          <w:p w14:paraId="1F423418" w14:textId="3281ABC2" w:rsidR="00534EA1" w:rsidRPr="00AF3204" w:rsidRDefault="00534EA1" w:rsidP="00534E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AF3204">
              <w:rPr>
                <w:rFonts w:ascii="Times New Roman" w:hAnsi="Times New Roman" w:cs="Times New Roman"/>
                <w:b/>
                <w:bCs/>
                <w:sz w:val="18"/>
                <w:szCs w:val="18"/>
                <w:lang w:val="haw-US"/>
              </w:rPr>
              <w:t>T x pH</w:t>
            </w:r>
            <w:r w:rsidRPr="00AF3204">
              <w:rPr>
                <w:rFonts w:ascii="Times New Roman" w:hAnsi="Times New Roman" w:cs="Times New Roman"/>
                <w:sz w:val="18"/>
                <w:szCs w:val="18"/>
                <w:lang w:val="haw-US"/>
              </w:rPr>
              <w:t>: no effect</w:t>
            </w:r>
          </w:p>
        </w:tc>
        <w:tc>
          <w:tcPr>
            <w:tcW w:w="1080" w:type="dxa"/>
          </w:tcPr>
          <w:p w14:paraId="49D5512A" w14:textId="33A70938" w:rsidR="00534EA1" w:rsidRPr="00AF3204" w:rsidRDefault="00534EA1" w:rsidP="00534E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sz w:val="18"/>
                <w:szCs w:val="18"/>
                <w:lang w:val="haw-US"/>
              </w:rPr>
              <w:t>Plymouth, UK</w:t>
            </w:r>
          </w:p>
        </w:tc>
        <w:tc>
          <w:tcPr>
            <w:tcW w:w="1065" w:type="dxa"/>
          </w:tcPr>
          <w:p w14:paraId="179786EF" w14:textId="2A1977B8" w:rsidR="00534EA1" w:rsidRPr="00AF3204" w:rsidRDefault="00534EA1" w:rsidP="00534E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AF3204">
              <w:rPr>
                <w:rFonts w:ascii="Times New Roman" w:hAnsi="Times New Roman" w:cs="Times New Roman"/>
                <w:sz w:val="18"/>
                <w:szCs w:val="18"/>
              </w:rPr>
              <w:fldChar w:fldCharType="begin" w:fldLock="1"/>
            </w:r>
            <w:r w:rsidRPr="00AF3204">
              <w:rPr>
                <w:rFonts w:ascii="Times New Roman" w:hAnsi="Times New Roman" w:cs="Times New Roman"/>
                <w:sz w:val="18"/>
                <w:szCs w:val="18"/>
              </w:rPr>
              <w:instrText>ADDIN CSL_CITATION {"citationItems":[{"id":"ITEM-1","itemData":{"DOI":"doi:10.1093/icesjms/fsv018","abstract":"Increased atmospheric CO2 concentration is leading to changes in the carbonate chemistry and the temperature of the ocean. The impact of these processes on marine organisms will depend on their ability to cope with those changes, particularly the maintenance of calcium carbonate struc- tures. Both a laboratory experiment (long-term exposure to decreased pH and increased temperature) and collections of individuals from natural environments characterized by low pH levels (individuals from intertidal pools and around a CO2 seep) were here coupled to comprehensively study the impact of near-future conditions of pH and temperature on the mechanical properties of the skeleton of the euechinoid sea urchin Paracentrotus lividus. To assess skeletal mechanical properties, we characterized the fracture force, Young's modulus, second moment of area, material nanohardness, and specific Young's modulus of sea urchin test plates. None of these parameters were significantly affected by low pH and/or increased temperature in the laboratory experiment and by low pH only in the individuals chronically exposed to lowered pH from the CO2 seeps. In tidal pools, the fracture force was higher and the Young's modulus lower in ambital plates of individuals from the rock pool char- acterized by the largest pH variations but also a dominance of calcifying algae, which might explain some of the variation. Thus, decreases of pH to levels expected for 2100 did not directly alter the mechanical properties of the test of P. lividus. Since the maintenance of test integrity is a question of survival for sea urchins and since weakened tests would increase the sea urchins' risk of predation, our findings indicate that the decreasing seawater pH and increasing seawater temperature expected for the end of the century should not represent an immediate threat to sea urchins vulnerability.","author":[{"dropping-particle":"","family":"Collard","given":"Marie","non-dropping-particle":"","parse-names":false,"suffix":""},{"dropping-particle":"","family":"Rastrick","given":"Samuel P S","non-dropping-particle":"","parse-names":false,"suffix":""},{"dropping-particle":"","family":"Calosi","given":"Piero","non-dropping-particle":"","parse-names":false,"suffix":""},{"dropping-particle":"","family":"Demolder","given":"Yoann","non-dropping-particle":"","parse-names":false,"suffix":""},{"dropping-particle":"","family":"Dille","given":"Jean","non-dropping-particle":"","parse-names":false,"suffix":""},{"dropping-particle":"","family":"Findlay","given":"Helen S","non-dropping-particle":"","parse-names":false,"suffix":""},{"dropping-particle":"","family":"Hall-Spencer","given":"Jason Michael","non-dropping-particle":"","parse-names":false,"suffix":""},{"dropping-particle":"","family":"Milazzo","given":"Marco","non-dropping-particle":"","parse-names":false,"suffix":""},{"dropping-particle":"","family":"Moulin","given":"Laure","non-dropping-particle":"","parse-names":false,"suffix":""},{"dropping-particle":"","family":"Widdicombe","given":"Steve","non-dropping-particle":"","parse-names":false,"suffix":""},{"dropping-particle":"","family":"Dehairs","given":"Frank","non-dropping-particle":"","parse-names":false,"suffix":""},{"dropping-particle":"","family":"Dubois","given":"Philippe","non-dropping-particle":"","parse-names":false,"suffix":""}],"container-title":"ICES Journal of Marine Science","id":"ITEM-1","issue":"3","issued":{"date-parts":[["2016"]]},"note":"EXPERIMENT:\n\n\n\nTo assess skeletal mechanical properties, we characterized the fracture force, Young’s modulus, second moment of area, material nanohardness, and specific Young’s modulus of sea urchin test plates\n\nRESULT:\n- None of these parameters were significantly affected by low pH and/or increased temperature in the laboratory experiment and by low pH only in the individuals chronically exposed to lowered pH from the CO2 seeps.\n\n- our findings indicate that the decreasing seawater pH and increasing seawater temperature expected for the end of the century should not represent an immediate threat to sea urchins vulnerability.\nKeywords:","page":"727-738","title":"The impact of ocean acidification and warming on the skeletal mechanical properties of the sea urchin Paracentrotus lividus from laboratory and field observations","type":"article-journal","volume":"73"},"uris":["http://www.mendeley.com/documents/?uuid=b59fa93e-6900-457f-a763-f50c931836c3"]}],"mendeley":{"formattedCitation":"(Collard et al., 2016b)","manualFormatting":"Collard et al.","plainTextFormattedCitation":"(Collard et al., 2016b)","previouslyFormattedCitation":"(Collard et al., 2016b)"},"properties":{"noteIndex":0},"schema":"https://github.com/citation-style-language/schema/raw/master/csl-citation.json"}</w:instrText>
            </w:r>
            <w:r w:rsidRPr="00AF3204">
              <w:rPr>
                <w:rFonts w:ascii="Times New Roman" w:hAnsi="Times New Roman" w:cs="Times New Roman"/>
                <w:sz w:val="18"/>
                <w:szCs w:val="18"/>
              </w:rPr>
              <w:fldChar w:fldCharType="separate"/>
            </w:r>
            <w:r w:rsidRPr="00AF3204">
              <w:rPr>
                <w:rFonts w:ascii="Times New Roman" w:hAnsi="Times New Roman" w:cs="Times New Roman"/>
                <w:noProof/>
                <w:sz w:val="18"/>
                <w:szCs w:val="18"/>
              </w:rPr>
              <w:t>Collard et al.</w:t>
            </w:r>
            <w:r w:rsidRPr="00AF3204">
              <w:rPr>
                <w:rFonts w:ascii="Times New Roman" w:hAnsi="Times New Roman" w:cs="Times New Roman"/>
                <w:sz w:val="18"/>
                <w:szCs w:val="18"/>
              </w:rPr>
              <w:fldChar w:fldCharType="end"/>
            </w:r>
            <w:r w:rsidRPr="00AF3204">
              <w:rPr>
                <w:rFonts w:ascii="Times New Roman" w:hAnsi="Times New Roman" w:cs="Times New Roman"/>
                <w:sz w:val="18"/>
                <w:szCs w:val="18"/>
              </w:rPr>
              <w:t xml:space="preserve"> </w:t>
            </w:r>
          </w:p>
        </w:tc>
        <w:tc>
          <w:tcPr>
            <w:tcW w:w="614" w:type="dxa"/>
          </w:tcPr>
          <w:p w14:paraId="2B204E06" w14:textId="2E12A789" w:rsidR="00534EA1" w:rsidRPr="00AF3204" w:rsidRDefault="00534EA1" w:rsidP="00534E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sz w:val="18"/>
                <w:szCs w:val="18"/>
                <w:lang w:val="haw-US"/>
              </w:rPr>
              <w:t>2016</w:t>
            </w:r>
          </w:p>
        </w:tc>
      </w:tr>
      <w:tr w:rsidR="00534EA1" w:rsidRPr="004F76AD" w14:paraId="2161BF5D" w14:textId="77777777" w:rsidTr="00BE13F4">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350" w:type="dxa"/>
          </w:tcPr>
          <w:p w14:paraId="6176EFE0" w14:textId="724A947E" w:rsidR="00534EA1" w:rsidRPr="00AF3204" w:rsidRDefault="00534EA1" w:rsidP="00534EA1">
            <w:pPr>
              <w:rPr>
                <w:rFonts w:ascii="Times New Roman" w:hAnsi="Times New Roman" w:cs="Times New Roman"/>
                <w:sz w:val="18"/>
                <w:szCs w:val="18"/>
              </w:rPr>
            </w:pPr>
            <w:r w:rsidRPr="00AF3204">
              <w:rPr>
                <w:rFonts w:ascii="Times New Roman" w:hAnsi="Times New Roman" w:cs="Times New Roman"/>
                <w:b w:val="0"/>
                <w:bCs w:val="0"/>
                <w:i/>
                <w:iCs/>
                <w:sz w:val="18"/>
                <w:szCs w:val="18"/>
                <w:lang w:val="haw-US"/>
              </w:rPr>
              <w:t>Hemicentrotus erythrogramma</w:t>
            </w:r>
          </w:p>
        </w:tc>
        <w:tc>
          <w:tcPr>
            <w:tcW w:w="900" w:type="dxa"/>
          </w:tcPr>
          <w:p w14:paraId="503DC5AC" w14:textId="6724EEFB" w:rsidR="00534EA1" w:rsidRPr="00AF3204" w:rsidRDefault="00534EA1" w:rsidP="00534E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AF3204">
              <w:rPr>
                <w:rFonts w:ascii="Times New Roman" w:hAnsi="Times New Roman" w:cs="Times New Roman"/>
                <w:sz w:val="18"/>
                <w:szCs w:val="18"/>
                <w:lang w:val="haw-US"/>
              </w:rPr>
              <w:t>4 d</w:t>
            </w:r>
          </w:p>
        </w:tc>
        <w:tc>
          <w:tcPr>
            <w:tcW w:w="626" w:type="dxa"/>
          </w:tcPr>
          <w:p w14:paraId="6CD53AE9" w14:textId="3558E841" w:rsidR="00534EA1" w:rsidRPr="00AF3204" w:rsidRDefault="00472A92" w:rsidP="00534E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AF3204">
              <w:rPr>
                <w:rFonts w:ascii="Times New Roman" w:hAnsi="Times New Roman" w:cs="Times New Roman"/>
                <w:sz w:val="18"/>
                <w:szCs w:val="18"/>
                <w:lang w:val="haw-US"/>
              </w:rPr>
              <w:t>PL</w:t>
            </w:r>
          </w:p>
        </w:tc>
        <w:tc>
          <w:tcPr>
            <w:tcW w:w="994" w:type="dxa"/>
          </w:tcPr>
          <w:p w14:paraId="7EA0C49F" w14:textId="46B04F70" w:rsidR="00534EA1" w:rsidRPr="00AF3204" w:rsidRDefault="00534EA1" w:rsidP="00534E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lang w:val="haw-US"/>
              </w:rPr>
            </w:pPr>
            <w:r w:rsidRPr="00AF3204">
              <w:rPr>
                <w:rFonts w:ascii="Times New Roman" w:hAnsi="Times New Roman" w:cs="Times New Roman"/>
                <w:sz w:val="18"/>
                <w:szCs w:val="18"/>
                <w:lang w:val="haw-US"/>
              </w:rPr>
              <w:t xml:space="preserve">C   =  </w:t>
            </w:r>
            <w:r w:rsidRPr="00AF3204">
              <w:rPr>
                <w:rFonts w:ascii="Times New Roman" w:hAnsi="Times New Roman" w:cs="Times New Roman"/>
                <w:b/>
                <w:bCs/>
                <w:sz w:val="18"/>
                <w:szCs w:val="18"/>
                <w:lang w:val="haw-US"/>
              </w:rPr>
              <w:t>8.2</w:t>
            </w:r>
          </w:p>
          <w:p w14:paraId="74E45107" w14:textId="2062205C" w:rsidR="003E6E49" w:rsidRPr="00AF3204" w:rsidRDefault="003E6E49" w:rsidP="00534E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sz w:val="18"/>
                <w:szCs w:val="18"/>
                <w:lang w:val="haw-US"/>
              </w:rPr>
              <w:t>-0.3 =</w:t>
            </w:r>
            <w:r w:rsidRPr="00AF3204">
              <w:rPr>
                <w:rFonts w:ascii="Times New Roman" w:hAnsi="Times New Roman" w:cs="Times New Roman"/>
                <w:b/>
                <w:bCs/>
                <w:sz w:val="18"/>
                <w:szCs w:val="18"/>
                <w:lang w:val="haw-US"/>
              </w:rPr>
              <w:t xml:space="preserve"> 7.9</w:t>
            </w:r>
          </w:p>
          <w:p w14:paraId="78A409FC" w14:textId="77777777" w:rsidR="00534EA1" w:rsidRPr="00AF3204" w:rsidRDefault="00534EA1" w:rsidP="00534E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lang w:val="haw-US"/>
              </w:rPr>
            </w:pPr>
            <w:r w:rsidRPr="00AF3204">
              <w:rPr>
                <w:rFonts w:ascii="Times New Roman" w:hAnsi="Times New Roman" w:cs="Times New Roman"/>
                <w:sz w:val="18"/>
                <w:szCs w:val="18"/>
                <w:lang w:val="haw-US"/>
              </w:rPr>
              <w:t xml:space="preserve">-0.4 = </w:t>
            </w:r>
            <w:r w:rsidRPr="00AF3204">
              <w:rPr>
                <w:rFonts w:ascii="Times New Roman" w:hAnsi="Times New Roman" w:cs="Times New Roman"/>
                <w:b/>
                <w:bCs/>
                <w:sz w:val="18"/>
                <w:szCs w:val="18"/>
                <w:lang w:val="haw-US"/>
              </w:rPr>
              <w:t>7.8</w:t>
            </w:r>
          </w:p>
          <w:p w14:paraId="3676E3EB" w14:textId="481FFD0F" w:rsidR="00534EA1" w:rsidRPr="00AF3204" w:rsidRDefault="00534EA1" w:rsidP="00534E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AF3204">
              <w:rPr>
                <w:rFonts w:ascii="Times New Roman" w:hAnsi="Times New Roman" w:cs="Times New Roman"/>
                <w:sz w:val="18"/>
                <w:szCs w:val="18"/>
                <w:lang w:val="haw-US"/>
              </w:rPr>
              <w:t xml:space="preserve">-0.5 = </w:t>
            </w:r>
            <w:r w:rsidRPr="00AF3204">
              <w:rPr>
                <w:rFonts w:ascii="Times New Roman" w:hAnsi="Times New Roman" w:cs="Times New Roman"/>
                <w:b/>
                <w:bCs/>
                <w:sz w:val="18"/>
                <w:szCs w:val="18"/>
                <w:lang w:val="haw-US"/>
              </w:rPr>
              <w:t>7.6</w:t>
            </w:r>
          </w:p>
        </w:tc>
        <w:tc>
          <w:tcPr>
            <w:tcW w:w="990" w:type="dxa"/>
          </w:tcPr>
          <w:p w14:paraId="0E3C13AD" w14:textId="77EBF171" w:rsidR="00534EA1" w:rsidRPr="00AF3204" w:rsidRDefault="00534EA1" w:rsidP="00534E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sz w:val="18"/>
                <w:szCs w:val="18"/>
                <w:lang w:val="haw-US"/>
              </w:rPr>
              <w:t xml:space="preserve">C  =  </w:t>
            </w:r>
            <w:r w:rsidRPr="00AF3204">
              <w:rPr>
                <w:rFonts w:ascii="Times New Roman" w:hAnsi="Times New Roman" w:cs="Times New Roman"/>
                <w:b/>
                <w:bCs/>
                <w:sz w:val="18"/>
                <w:szCs w:val="18"/>
                <w:lang w:val="haw-US"/>
              </w:rPr>
              <w:t>2</w:t>
            </w:r>
            <w:r w:rsidR="00472A92" w:rsidRPr="00AF3204">
              <w:rPr>
                <w:rFonts w:ascii="Times New Roman" w:hAnsi="Times New Roman" w:cs="Times New Roman"/>
                <w:b/>
                <w:bCs/>
                <w:sz w:val="18"/>
                <w:szCs w:val="18"/>
                <w:lang w:val="haw-US"/>
              </w:rPr>
              <w:t>0</w:t>
            </w:r>
          </w:p>
          <w:p w14:paraId="31CB848D" w14:textId="77777777" w:rsidR="00534EA1" w:rsidRPr="00AF3204" w:rsidRDefault="00534EA1" w:rsidP="00534E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sz w:val="18"/>
                <w:szCs w:val="18"/>
                <w:lang w:val="haw-US"/>
              </w:rPr>
              <w:t xml:space="preserve">+2 = </w:t>
            </w:r>
            <w:r w:rsidRPr="00AF3204">
              <w:rPr>
                <w:rFonts w:ascii="Times New Roman" w:hAnsi="Times New Roman" w:cs="Times New Roman"/>
                <w:b/>
                <w:bCs/>
                <w:sz w:val="18"/>
                <w:szCs w:val="18"/>
                <w:lang w:val="haw-US"/>
              </w:rPr>
              <w:t>24</w:t>
            </w:r>
          </w:p>
          <w:p w14:paraId="60790BDC" w14:textId="67A8F19B" w:rsidR="00534EA1" w:rsidRPr="00AF3204" w:rsidRDefault="00534EA1" w:rsidP="00534E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AF3204">
              <w:rPr>
                <w:rFonts w:ascii="Times New Roman" w:hAnsi="Times New Roman" w:cs="Times New Roman"/>
                <w:sz w:val="18"/>
                <w:szCs w:val="18"/>
                <w:lang w:val="haw-US"/>
              </w:rPr>
              <w:t xml:space="preserve">+4 = </w:t>
            </w:r>
            <w:r w:rsidRPr="00AF3204">
              <w:rPr>
                <w:rFonts w:ascii="Times New Roman" w:hAnsi="Times New Roman" w:cs="Times New Roman"/>
                <w:b/>
                <w:bCs/>
                <w:sz w:val="18"/>
                <w:szCs w:val="18"/>
                <w:lang w:val="haw-US"/>
              </w:rPr>
              <w:t>26</w:t>
            </w:r>
          </w:p>
        </w:tc>
        <w:tc>
          <w:tcPr>
            <w:tcW w:w="1598" w:type="dxa"/>
          </w:tcPr>
          <w:p w14:paraId="444120B8" w14:textId="77777777" w:rsidR="00534EA1" w:rsidRPr="00AF3204" w:rsidRDefault="00534EA1" w:rsidP="00534E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sz w:val="18"/>
                <w:szCs w:val="18"/>
                <w:lang w:val="haw-US"/>
              </w:rPr>
              <w:t xml:space="preserve">Fertilization, </w:t>
            </w:r>
          </w:p>
          <w:p w14:paraId="1EC8D230" w14:textId="11910DCF" w:rsidR="00534EA1" w:rsidRPr="00AF3204" w:rsidRDefault="00534EA1" w:rsidP="00534E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AF3204">
              <w:rPr>
                <w:rFonts w:ascii="Times New Roman" w:hAnsi="Times New Roman" w:cs="Times New Roman"/>
                <w:sz w:val="18"/>
                <w:szCs w:val="18"/>
                <w:lang w:val="haw-US"/>
              </w:rPr>
              <w:t>Early development</w:t>
            </w:r>
          </w:p>
        </w:tc>
        <w:tc>
          <w:tcPr>
            <w:tcW w:w="5062" w:type="dxa"/>
            <w:tcBorders>
              <w:top w:val="single" w:sz="12" w:space="0" w:color="auto"/>
              <w:bottom w:val="single" w:sz="12" w:space="0" w:color="auto"/>
            </w:tcBorders>
          </w:tcPr>
          <w:p w14:paraId="0EC5E9A4" w14:textId="7C48CE61" w:rsidR="00534EA1" w:rsidRPr="00AF3204" w:rsidRDefault="00534EA1" w:rsidP="00534E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b/>
                <w:bCs/>
                <w:sz w:val="18"/>
                <w:szCs w:val="18"/>
                <w:lang w:val="haw-US"/>
              </w:rPr>
              <w:t>T</w:t>
            </w:r>
            <w:r w:rsidRPr="00AF3204">
              <w:rPr>
                <w:rFonts w:ascii="Times New Roman" w:hAnsi="Times New Roman" w:cs="Times New Roman"/>
                <w:sz w:val="18"/>
                <w:szCs w:val="18"/>
                <w:lang w:val="haw-US"/>
              </w:rPr>
              <w:t>:</w:t>
            </w:r>
            <w:r w:rsidR="003C2B7E" w:rsidRPr="00AF3204">
              <w:rPr>
                <w:rFonts w:ascii="Times New Roman" w:hAnsi="Times New Roman" w:cs="Times New Roman"/>
                <w:sz w:val="18"/>
                <w:szCs w:val="18"/>
                <w:lang w:val="haw-US"/>
              </w:rPr>
              <w:t xml:space="preserve"> reduced cleavage at +4-6</w:t>
            </w:r>
            <w:r w:rsidR="003C2B7E" w:rsidRPr="00AF3204">
              <w:rPr>
                <w:rFonts w:ascii="Times New Roman" w:hAnsi="Times New Roman" w:cs="Times New Roman"/>
                <w:sz w:val="18"/>
                <w:szCs w:val="18"/>
                <w:lang w:val="haw-US"/>
              </w:rPr>
              <w:sym w:font="Symbol" w:char="F0B0"/>
            </w:r>
            <w:r w:rsidR="00432A21" w:rsidRPr="00AF3204">
              <w:rPr>
                <w:rFonts w:ascii="Times New Roman" w:hAnsi="Times New Roman" w:cs="Times New Roman"/>
                <w:sz w:val="18"/>
                <w:szCs w:val="18"/>
                <w:lang w:val="haw-US"/>
              </w:rPr>
              <w:t>; reduced gastrulation and impaired development at +6</w:t>
            </w:r>
            <w:r w:rsidR="00432A21" w:rsidRPr="00AF3204">
              <w:rPr>
                <w:rFonts w:ascii="Times New Roman" w:hAnsi="Times New Roman" w:cs="Times New Roman"/>
                <w:sz w:val="18"/>
                <w:szCs w:val="18"/>
                <w:lang w:val="haw-US"/>
              </w:rPr>
              <w:sym w:font="Symbol" w:char="F0B0"/>
            </w:r>
            <w:r w:rsidR="00432A21" w:rsidRPr="00AF3204">
              <w:rPr>
                <w:rFonts w:ascii="Times New Roman" w:hAnsi="Times New Roman" w:cs="Times New Roman"/>
                <w:sz w:val="18"/>
                <w:szCs w:val="18"/>
                <w:lang w:val="haw-US"/>
              </w:rPr>
              <w:t>.</w:t>
            </w:r>
          </w:p>
          <w:p w14:paraId="59A0E60F" w14:textId="7BB81B7A" w:rsidR="00534EA1" w:rsidRPr="00AF3204" w:rsidRDefault="00534EA1" w:rsidP="00534EA1">
            <w:pPr>
              <w:pBdr>
                <w:top w:val="single" w:sz="4" w:space="1" w:color="auto"/>
                <w:bottom w:val="single" w:sz="4" w:space="1" w:color="auto"/>
              </w:pBd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b/>
                <w:bCs/>
                <w:sz w:val="18"/>
                <w:szCs w:val="18"/>
                <w:lang w:val="haw-US"/>
              </w:rPr>
              <w:t>pH</w:t>
            </w:r>
            <w:r w:rsidRPr="00AF3204">
              <w:rPr>
                <w:rFonts w:ascii="Times New Roman" w:hAnsi="Times New Roman" w:cs="Times New Roman"/>
                <w:sz w:val="18"/>
                <w:szCs w:val="18"/>
                <w:lang w:val="haw-US"/>
              </w:rPr>
              <w:t>:</w:t>
            </w:r>
            <w:r w:rsidR="00432A21" w:rsidRPr="00AF3204">
              <w:rPr>
                <w:rFonts w:ascii="Times New Roman" w:hAnsi="Times New Roman" w:cs="Times New Roman"/>
                <w:sz w:val="18"/>
                <w:szCs w:val="18"/>
                <w:lang w:val="haw-US"/>
              </w:rPr>
              <w:t xml:space="preserve"> no effect</w:t>
            </w:r>
          </w:p>
          <w:p w14:paraId="050597B3" w14:textId="089DD96B" w:rsidR="00534EA1" w:rsidRPr="00AF3204" w:rsidRDefault="00534EA1" w:rsidP="00534E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AF3204">
              <w:rPr>
                <w:rFonts w:ascii="Times New Roman" w:hAnsi="Times New Roman" w:cs="Times New Roman"/>
                <w:b/>
                <w:bCs/>
                <w:sz w:val="18"/>
                <w:szCs w:val="18"/>
                <w:lang w:val="haw-US"/>
              </w:rPr>
              <w:t>T x pH</w:t>
            </w:r>
            <w:r w:rsidRPr="00AF3204">
              <w:rPr>
                <w:rFonts w:ascii="Times New Roman" w:hAnsi="Times New Roman" w:cs="Times New Roman"/>
                <w:sz w:val="18"/>
                <w:szCs w:val="18"/>
                <w:lang w:val="haw-US"/>
              </w:rPr>
              <w:t>:</w:t>
            </w:r>
            <w:r w:rsidR="00432A21" w:rsidRPr="00AF3204">
              <w:rPr>
                <w:rFonts w:ascii="Times New Roman" w:hAnsi="Times New Roman" w:cs="Times New Roman"/>
                <w:sz w:val="18"/>
                <w:szCs w:val="18"/>
                <w:lang w:val="haw-US"/>
              </w:rPr>
              <w:t xml:space="preserve"> no </w:t>
            </w:r>
            <w:r w:rsidR="002D5A54" w:rsidRPr="00AF3204">
              <w:rPr>
                <w:rFonts w:ascii="Times New Roman" w:hAnsi="Times New Roman" w:cs="Times New Roman"/>
                <w:sz w:val="18"/>
                <w:szCs w:val="18"/>
                <w:lang w:val="haw-US"/>
              </w:rPr>
              <w:t>interaction</w:t>
            </w:r>
          </w:p>
        </w:tc>
        <w:tc>
          <w:tcPr>
            <w:tcW w:w="1080" w:type="dxa"/>
          </w:tcPr>
          <w:p w14:paraId="42995D28" w14:textId="34BE085C" w:rsidR="00534EA1" w:rsidRPr="00AF3204" w:rsidRDefault="002410F3" w:rsidP="00534E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 xml:space="preserve">NSW, </w:t>
            </w:r>
            <w:r w:rsidR="00534EA1" w:rsidRPr="00AF3204">
              <w:rPr>
                <w:rFonts w:ascii="Times New Roman" w:hAnsi="Times New Roman" w:cs="Times New Roman"/>
                <w:sz w:val="18"/>
                <w:szCs w:val="18"/>
                <w:lang w:val="haw-US"/>
              </w:rPr>
              <w:t>Sydney, Australia</w:t>
            </w:r>
          </w:p>
        </w:tc>
        <w:tc>
          <w:tcPr>
            <w:tcW w:w="1065" w:type="dxa"/>
          </w:tcPr>
          <w:p w14:paraId="1097AB0A" w14:textId="63D95F86" w:rsidR="00534EA1" w:rsidRPr="00AF3204" w:rsidRDefault="00472A92" w:rsidP="00534E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sz w:val="18"/>
                <w:szCs w:val="18"/>
                <w:lang w:val="haw-US"/>
              </w:rPr>
              <w:fldChar w:fldCharType="begin" w:fldLock="1"/>
            </w:r>
            <w:r w:rsidR="002D5A54" w:rsidRPr="00AF3204">
              <w:rPr>
                <w:rFonts w:ascii="Times New Roman" w:hAnsi="Times New Roman" w:cs="Times New Roman"/>
                <w:sz w:val="18"/>
                <w:szCs w:val="18"/>
                <w:lang w:val="haw-US"/>
              </w:rPr>
              <w:instrText>ADDIN CSL_CITATION {"citationItems":[{"id":"ITEM-1","itemData":{"DOI":"10.1098/rspb.2008.1935","ISBN":"0962-8452","ISSN":"0962-8452","PMID":"19324767","abstract":"Global warming is causing ocean warming and acidification. The distribution of Heliocidaris erythrogramma coincides with the eastern Australia climate change hot spot, where disproportionate warming makes marine biota particularly vulnerable to climate change. In keeping with near-future climate change scenarios, we determined the interactive effects of warming and acidification on fertilization and development of this echinoid. Experimental treatments (20-26{degrees}C, pH 7.6-8.2) were tested in all combinations for the business-as-usual' scenario, with 20{degrees}C/pH 8.2 being ambient. Percentage of fertilization was high (&gt;89%) across all treatments. There was no difference in percentage of normal development in any pH treatment. In elevated temperature conditions, +4{degrees}C reduced cleavage by 40 per cent and +6{degrees}C by a further 20 per cent. Normal gastrulation fell below 4 per cent at +6{degrees}C. At 26{degrees}C, development was impaired. As the first study of interactive effects of temperature and pH on sea urchin development, we confirm the thermotolerance and pH resilience of fertilization and embryogenesis within predicted climate change scenarios, with negative effects at upper limits of ocean warming. Our findings place single stressor studies in context and emphasize the need for experiments that address ocean warming and acidification concurrently. Although ocean acidification research has focused on impaired calcification, embryos may not reach the skeletogenic stage in a warm ocean.","author":[{"dropping-particle":"","family":"Byrne","given":"Maria","non-dropping-particle":"","parse-names":false,"suffix":""},{"dropping-particle":"","family":"Ho","given":"M.","non-dropping-particle":"","parse-names":false,"suffix":""},{"dropping-particle":"","family":"Selvakumaraswamy","given":"P.","non-dropping-particle":"","parse-names":false,"suffix":""},{"dropping-particle":"","family":"Nguyen","given":"H. D.","non-dropping-particle":"","parse-names":false,"suffix":""},{"dropping-particle":"","family":"Dworjanyn","given":"S. A.","non-dropping-particle":"","parse-names":false,"suffix":""},{"dropping-particle":"","family":"Davis","given":"A. R.","non-dropping-particle":"","parse-names":false,"suffix":""}],"container-title":"Proceedings of the Royal Society B: Biological Sciences","id":"ITEM-1","issue":"1663","issued":{"date-parts":[["2009"]]},"page":"1883-1888","title":"Temperature, but not pH, compromises sea urchin fertilization and early development under near-future climate change scenarios","type":"article-journal","volume":"276"},"uris":["http://www.mendeley.com/documents/?uuid=24a6f626-8431-482e-a5c2-39a7dbc4d07c"]}],"mendeley":{"formattedCitation":"(Byrne et al., 2009)","manualFormatting":"Byrne et al.","plainTextFormattedCitation":"(Byrne et al., 2009)","previouslyFormattedCitation":"(Byrne et al., 2009)"},"properties":{"noteIndex":0},"schema":"https://github.com/citation-style-language/schema/raw/master/csl-citation.json"}</w:instrText>
            </w:r>
            <w:r w:rsidRPr="00AF3204">
              <w:rPr>
                <w:rFonts w:ascii="Times New Roman" w:hAnsi="Times New Roman" w:cs="Times New Roman"/>
                <w:sz w:val="18"/>
                <w:szCs w:val="18"/>
                <w:lang w:val="haw-US"/>
              </w:rPr>
              <w:fldChar w:fldCharType="separate"/>
            </w:r>
            <w:r w:rsidRPr="00AF3204">
              <w:rPr>
                <w:rFonts w:ascii="Times New Roman" w:hAnsi="Times New Roman" w:cs="Times New Roman"/>
                <w:noProof/>
                <w:sz w:val="18"/>
                <w:szCs w:val="18"/>
                <w:lang w:val="haw-US"/>
              </w:rPr>
              <w:t>Byrne et al.</w:t>
            </w:r>
            <w:r w:rsidRPr="00AF3204">
              <w:rPr>
                <w:rFonts w:ascii="Times New Roman" w:hAnsi="Times New Roman" w:cs="Times New Roman"/>
                <w:sz w:val="18"/>
                <w:szCs w:val="18"/>
                <w:lang w:val="haw-US"/>
              </w:rPr>
              <w:fldChar w:fldCharType="end"/>
            </w:r>
          </w:p>
        </w:tc>
        <w:tc>
          <w:tcPr>
            <w:tcW w:w="614" w:type="dxa"/>
          </w:tcPr>
          <w:p w14:paraId="25895A81" w14:textId="631DDF01" w:rsidR="00534EA1" w:rsidRPr="00AF3204" w:rsidRDefault="00472A92" w:rsidP="00534E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sz w:val="18"/>
                <w:szCs w:val="18"/>
                <w:lang w:val="haw-US"/>
              </w:rPr>
              <w:t>2009</w:t>
            </w:r>
          </w:p>
        </w:tc>
      </w:tr>
      <w:tr w:rsidR="00534EA1" w:rsidRPr="004F76AD" w14:paraId="42F60BAA" w14:textId="77777777" w:rsidTr="00BE13F4">
        <w:trPr>
          <w:trHeight w:val="370"/>
        </w:trPr>
        <w:tc>
          <w:tcPr>
            <w:cnfStyle w:val="001000000000" w:firstRow="0" w:lastRow="0" w:firstColumn="1" w:lastColumn="0" w:oddVBand="0" w:evenVBand="0" w:oddHBand="0" w:evenHBand="0" w:firstRowFirstColumn="0" w:firstRowLastColumn="0" w:lastRowFirstColumn="0" w:lastRowLastColumn="0"/>
            <w:tcW w:w="1350" w:type="dxa"/>
          </w:tcPr>
          <w:p w14:paraId="3DF7049D" w14:textId="320AD42E" w:rsidR="00534EA1" w:rsidRPr="00AF3204" w:rsidRDefault="005E117D" w:rsidP="00534EA1">
            <w:pPr>
              <w:rPr>
                <w:rFonts w:ascii="Times New Roman" w:hAnsi="Times New Roman" w:cs="Times New Roman"/>
                <w:b w:val="0"/>
                <w:bCs w:val="0"/>
                <w:i/>
                <w:iCs/>
                <w:sz w:val="18"/>
                <w:szCs w:val="18"/>
                <w:lang w:val="haw-US"/>
              </w:rPr>
            </w:pPr>
            <w:r w:rsidRPr="00AF3204">
              <w:rPr>
                <w:rFonts w:ascii="Calibri" w:hAnsi="Calibri" w:cs="Calibri"/>
                <w:b w:val="0"/>
                <w:bCs w:val="0"/>
                <w:i/>
                <w:iCs/>
                <w:sz w:val="18"/>
                <w:szCs w:val="18"/>
                <w:lang w:val="haw-US"/>
              </w:rPr>
              <w:t>﻿</w:t>
            </w:r>
            <w:r w:rsidRPr="00AF3204">
              <w:rPr>
                <w:rFonts w:ascii="Times New Roman" w:hAnsi="Times New Roman" w:cs="Times New Roman"/>
                <w:b w:val="0"/>
                <w:bCs w:val="0"/>
                <w:i/>
                <w:iCs/>
                <w:sz w:val="18"/>
                <w:szCs w:val="18"/>
                <w:lang w:val="haw-US"/>
              </w:rPr>
              <w:t>Arbacia lixula</w:t>
            </w:r>
          </w:p>
        </w:tc>
        <w:tc>
          <w:tcPr>
            <w:tcW w:w="900" w:type="dxa"/>
          </w:tcPr>
          <w:p w14:paraId="4878CCDB" w14:textId="362AA632" w:rsidR="00534EA1" w:rsidRPr="00C3054A" w:rsidRDefault="00C3054A" w:rsidP="00534E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48 h.</w:t>
            </w:r>
          </w:p>
        </w:tc>
        <w:tc>
          <w:tcPr>
            <w:tcW w:w="626" w:type="dxa"/>
          </w:tcPr>
          <w:p w14:paraId="5D57D4E2" w14:textId="429C3C8E" w:rsidR="00534EA1" w:rsidRPr="000F25C5" w:rsidRDefault="000F25C5" w:rsidP="00534E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L</w:t>
            </w:r>
          </w:p>
        </w:tc>
        <w:tc>
          <w:tcPr>
            <w:tcW w:w="994" w:type="dxa"/>
          </w:tcPr>
          <w:p w14:paraId="3565204B" w14:textId="77777777" w:rsidR="00AF3204" w:rsidRPr="00AF3204" w:rsidRDefault="00AF3204" w:rsidP="00AF32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lang w:val="haw-US"/>
              </w:rPr>
            </w:pPr>
            <w:r w:rsidRPr="00AF3204">
              <w:rPr>
                <w:rFonts w:ascii="Times New Roman" w:hAnsi="Times New Roman" w:cs="Times New Roman"/>
                <w:sz w:val="18"/>
                <w:szCs w:val="18"/>
                <w:lang w:val="haw-US"/>
              </w:rPr>
              <w:t xml:space="preserve">C   =  </w:t>
            </w:r>
            <w:r w:rsidRPr="00AF3204">
              <w:rPr>
                <w:rFonts w:ascii="Times New Roman" w:hAnsi="Times New Roman" w:cs="Times New Roman"/>
                <w:b/>
                <w:bCs/>
                <w:sz w:val="18"/>
                <w:szCs w:val="18"/>
                <w:lang w:val="haw-US"/>
              </w:rPr>
              <w:t>8.2</w:t>
            </w:r>
          </w:p>
          <w:p w14:paraId="0394BA50" w14:textId="77777777" w:rsidR="00AF3204" w:rsidRPr="00AF3204" w:rsidRDefault="00AF3204" w:rsidP="00AF32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sz w:val="18"/>
                <w:szCs w:val="18"/>
                <w:lang w:val="haw-US"/>
              </w:rPr>
              <w:t>-0.3 =</w:t>
            </w:r>
            <w:r w:rsidRPr="00AF3204">
              <w:rPr>
                <w:rFonts w:ascii="Times New Roman" w:hAnsi="Times New Roman" w:cs="Times New Roman"/>
                <w:b/>
                <w:bCs/>
                <w:sz w:val="18"/>
                <w:szCs w:val="18"/>
                <w:lang w:val="haw-US"/>
              </w:rPr>
              <w:t xml:space="preserve"> 7.9</w:t>
            </w:r>
          </w:p>
          <w:p w14:paraId="2F663517" w14:textId="0C2A7581" w:rsidR="00534EA1" w:rsidRPr="00AF3204" w:rsidRDefault="00534EA1" w:rsidP="00534E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p>
        </w:tc>
        <w:tc>
          <w:tcPr>
            <w:tcW w:w="990" w:type="dxa"/>
          </w:tcPr>
          <w:p w14:paraId="42F9CD21" w14:textId="77777777" w:rsidR="00AF3204" w:rsidRPr="00AF3204" w:rsidRDefault="00AF3204" w:rsidP="00AF32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sz w:val="18"/>
                <w:szCs w:val="18"/>
                <w:lang w:val="haw-US"/>
              </w:rPr>
              <w:t xml:space="preserve">C  =  </w:t>
            </w:r>
            <w:r w:rsidRPr="00AF3204">
              <w:rPr>
                <w:rFonts w:ascii="Times New Roman" w:hAnsi="Times New Roman" w:cs="Times New Roman"/>
                <w:b/>
                <w:bCs/>
                <w:sz w:val="18"/>
                <w:szCs w:val="18"/>
                <w:lang w:val="haw-US"/>
              </w:rPr>
              <w:t>20</w:t>
            </w:r>
          </w:p>
          <w:p w14:paraId="043F419C" w14:textId="77777777" w:rsidR="00AF3204" w:rsidRPr="00AF3204" w:rsidRDefault="00AF3204" w:rsidP="00AF32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r w:rsidRPr="00AF3204">
              <w:rPr>
                <w:rFonts w:ascii="Times New Roman" w:hAnsi="Times New Roman" w:cs="Times New Roman"/>
                <w:sz w:val="18"/>
                <w:szCs w:val="18"/>
                <w:lang w:val="haw-US"/>
              </w:rPr>
              <w:t xml:space="preserve">+2 = </w:t>
            </w:r>
            <w:r w:rsidRPr="00AF3204">
              <w:rPr>
                <w:rFonts w:ascii="Times New Roman" w:hAnsi="Times New Roman" w:cs="Times New Roman"/>
                <w:b/>
                <w:bCs/>
                <w:sz w:val="18"/>
                <w:szCs w:val="18"/>
                <w:lang w:val="haw-US"/>
              </w:rPr>
              <w:t>24</w:t>
            </w:r>
          </w:p>
          <w:p w14:paraId="05FD7D2A" w14:textId="09C4B041" w:rsidR="00534EA1" w:rsidRPr="00AF3204" w:rsidRDefault="00AF3204" w:rsidP="00AF32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AF3204">
              <w:rPr>
                <w:rFonts w:ascii="Times New Roman" w:hAnsi="Times New Roman" w:cs="Times New Roman"/>
                <w:sz w:val="18"/>
                <w:szCs w:val="18"/>
                <w:lang w:val="haw-US"/>
              </w:rPr>
              <w:t xml:space="preserve">+4 = </w:t>
            </w:r>
            <w:r w:rsidRPr="00AF3204">
              <w:rPr>
                <w:rFonts w:ascii="Times New Roman" w:hAnsi="Times New Roman" w:cs="Times New Roman"/>
                <w:b/>
                <w:bCs/>
                <w:sz w:val="18"/>
                <w:szCs w:val="18"/>
                <w:lang w:val="haw-US"/>
              </w:rPr>
              <w:t>26</w:t>
            </w:r>
          </w:p>
        </w:tc>
        <w:tc>
          <w:tcPr>
            <w:tcW w:w="1598" w:type="dxa"/>
          </w:tcPr>
          <w:p w14:paraId="5CD1A2F6" w14:textId="747ABDB7" w:rsidR="00534EA1" w:rsidRPr="00AF3204" w:rsidRDefault="00AF3204" w:rsidP="00534E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AF3204">
              <w:rPr>
                <w:rFonts w:ascii="Calibri" w:hAnsi="Calibri" w:cs="Calibri"/>
                <w:sz w:val="18"/>
                <w:szCs w:val="18"/>
                <w:lang w:val="haw-US"/>
              </w:rPr>
              <w:t>﻿</w:t>
            </w:r>
            <w:r w:rsidRPr="00AF3204">
              <w:rPr>
                <w:rFonts w:ascii="Times New Roman" w:hAnsi="Times New Roman" w:cs="Times New Roman"/>
                <w:sz w:val="18"/>
                <w:szCs w:val="18"/>
                <w:lang w:val="haw-US"/>
              </w:rPr>
              <w:t xml:space="preserve">larval body profile </w:t>
            </w:r>
            <w:r w:rsidRPr="00AF3204">
              <w:rPr>
                <w:rFonts w:ascii="Times New Roman" w:hAnsi="Times New Roman" w:cs="Times New Roman"/>
                <w:sz w:val="18"/>
                <w:szCs w:val="18"/>
              </w:rPr>
              <w:t>(</w:t>
            </w:r>
            <w:r w:rsidRPr="00AF3204">
              <w:rPr>
                <w:rFonts w:ascii="Times New Roman" w:hAnsi="Times New Roman" w:cs="Times New Roman"/>
                <w:sz w:val="18"/>
                <w:szCs w:val="18"/>
                <w:lang w:val="haw-US"/>
              </w:rPr>
              <w:t>size and shape</w:t>
            </w:r>
            <w:r w:rsidRPr="00AF3204">
              <w:rPr>
                <w:rFonts w:ascii="Times New Roman" w:hAnsi="Times New Roman" w:cs="Times New Roman"/>
                <w:sz w:val="18"/>
                <w:szCs w:val="18"/>
              </w:rPr>
              <w:t>);</w:t>
            </w:r>
          </w:p>
        </w:tc>
        <w:tc>
          <w:tcPr>
            <w:tcW w:w="5062" w:type="dxa"/>
            <w:tcBorders>
              <w:top w:val="single" w:sz="12" w:space="0" w:color="auto"/>
              <w:bottom w:val="single" w:sz="12" w:space="0" w:color="auto"/>
            </w:tcBorders>
          </w:tcPr>
          <w:p w14:paraId="7165A775" w14:textId="608C792E" w:rsidR="00534EA1" w:rsidRPr="00AF3204" w:rsidRDefault="00534EA1" w:rsidP="00534E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AF3204">
              <w:rPr>
                <w:rFonts w:ascii="Times New Roman" w:hAnsi="Times New Roman" w:cs="Times New Roman"/>
                <w:b/>
                <w:bCs/>
                <w:sz w:val="18"/>
                <w:szCs w:val="18"/>
                <w:lang w:val="haw-US"/>
              </w:rPr>
              <w:t>T</w:t>
            </w:r>
            <w:r w:rsidRPr="00AF3204">
              <w:rPr>
                <w:rFonts w:ascii="Times New Roman" w:hAnsi="Times New Roman" w:cs="Times New Roman"/>
                <w:sz w:val="18"/>
                <w:szCs w:val="18"/>
                <w:lang w:val="haw-US"/>
              </w:rPr>
              <w:t>:</w:t>
            </w:r>
            <w:r w:rsidR="00AF3204" w:rsidRPr="00AF3204">
              <w:rPr>
                <w:rFonts w:ascii="Times New Roman" w:hAnsi="Times New Roman" w:cs="Times New Roman"/>
                <w:sz w:val="18"/>
                <w:szCs w:val="18"/>
              </w:rPr>
              <w:t xml:space="preserve"> </w:t>
            </w:r>
            <w:r w:rsidR="00AF3204" w:rsidRPr="00AF3204">
              <w:rPr>
                <w:rFonts w:ascii="Calibri" w:hAnsi="Calibri" w:cs="Calibri"/>
                <w:sz w:val="18"/>
                <w:szCs w:val="18"/>
              </w:rPr>
              <w:t>﻿</w:t>
            </w:r>
            <w:r w:rsidR="00AF3204" w:rsidRPr="00AF3204">
              <w:rPr>
                <w:rFonts w:ascii="Times New Roman" w:hAnsi="Times New Roman" w:cs="Times New Roman"/>
                <w:sz w:val="18"/>
                <w:szCs w:val="18"/>
              </w:rPr>
              <w:t>post-oral length arms, overall length of larvae</w:t>
            </w:r>
            <w:r w:rsidR="00AF3204">
              <w:rPr>
                <w:rFonts w:ascii="Times New Roman" w:hAnsi="Times New Roman" w:cs="Times New Roman"/>
                <w:sz w:val="18"/>
                <w:szCs w:val="18"/>
              </w:rPr>
              <w:t>,</w:t>
            </w:r>
            <w:r w:rsidR="00AF3204" w:rsidRPr="00AF3204">
              <w:rPr>
                <w:rFonts w:ascii="Times New Roman" w:hAnsi="Times New Roman" w:cs="Times New Roman"/>
                <w:sz w:val="18"/>
                <w:szCs w:val="18"/>
              </w:rPr>
              <w:t xml:space="preserve"> and body length</w:t>
            </w:r>
            <w:r w:rsidR="00AF3204">
              <w:rPr>
                <w:rFonts w:ascii="Times New Roman" w:hAnsi="Times New Roman" w:cs="Times New Roman"/>
                <w:sz w:val="18"/>
                <w:szCs w:val="18"/>
              </w:rPr>
              <w:t xml:space="preserve"> </w:t>
            </w:r>
            <w:r w:rsidR="00AF3204" w:rsidRPr="00AF3204">
              <w:rPr>
                <w:rFonts w:ascii="Times New Roman" w:hAnsi="Times New Roman" w:cs="Times New Roman"/>
                <w:sz w:val="18"/>
                <w:szCs w:val="18"/>
              </w:rPr>
              <w:t>affected by increased temperature</w:t>
            </w:r>
            <w:r w:rsidR="00AF3204">
              <w:rPr>
                <w:rFonts w:ascii="Times New Roman" w:hAnsi="Times New Roman" w:cs="Times New Roman"/>
                <w:sz w:val="18"/>
                <w:szCs w:val="18"/>
              </w:rPr>
              <w:t xml:space="preserve"> (24</w:t>
            </w:r>
            <w:r w:rsidR="00AF3204">
              <w:rPr>
                <w:rFonts w:ascii="Times New Roman" w:hAnsi="Times New Roman" w:cs="Times New Roman"/>
                <w:sz w:val="18"/>
                <w:szCs w:val="18"/>
              </w:rPr>
              <w:sym w:font="Symbol" w:char="F0B0"/>
            </w:r>
            <w:r w:rsidR="00AF3204">
              <w:rPr>
                <w:rFonts w:ascii="Times New Roman" w:hAnsi="Times New Roman" w:cs="Times New Roman"/>
                <w:sz w:val="18"/>
                <w:szCs w:val="18"/>
              </w:rPr>
              <w:t xml:space="preserve"> optimal)</w:t>
            </w:r>
          </w:p>
          <w:p w14:paraId="63D62984" w14:textId="1C53739A" w:rsidR="00534EA1" w:rsidRPr="004767F2" w:rsidRDefault="00534EA1" w:rsidP="00534EA1">
            <w:pPr>
              <w:pBdr>
                <w:top w:val="single" w:sz="4" w:space="1" w:color="auto"/>
                <w:bottom w:val="single" w:sz="4" w:space="1" w:color="auto"/>
              </w:pBd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AF3204">
              <w:rPr>
                <w:rFonts w:ascii="Times New Roman" w:hAnsi="Times New Roman" w:cs="Times New Roman"/>
                <w:b/>
                <w:bCs/>
                <w:sz w:val="18"/>
                <w:szCs w:val="18"/>
                <w:lang w:val="haw-US"/>
              </w:rPr>
              <w:t>pH</w:t>
            </w:r>
            <w:r w:rsidRPr="00AF3204">
              <w:rPr>
                <w:rFonts w:ascii="Times New Roman" w:hAnsi="Times New Roman" w:cs="Times New Roman"/>
                <w:sz w:val="18"/>
                <w:szCs w:val="18"/>
                <w:lang w:val="haw-US"/>
              </w:rPr>
              <w:t>:</w:t>
            </w:r>
            <w:r w:rsidR="004767F2">
              <w:rPr>
                <w:rFonts w:ascii="Times New Roman" w:hAnsi="Times New Roman" w:cs="Times New Roman"/>
                <w:sz w:val="18"/>
                <w:szCs w:val="18"/>
              </w:rPr>
              <w:t xml:space="preserve"> </w:t>
            </w:r>
            <w:r w:rsidR="004767F2" w:rsidRPr="004767F2">
              <w:rPr>
                <w:rFonts w:ascii="Calibri" w:hAnsi="Calibri" w:cs="Calibri"/>
                <w:sz w:val="18"/>
                <w:szCs w:val="18"/>
              </w:rPr>
              <w:t>﻿</w:t>
            </w:r>
            <w:r w:rsidR="004767F2" w:rsidRPr="004767F2">
              <w:rPr>
                <w:rFonts w:ascii="Times New Roman" w:hAnsi="Times New Roman" w:cs="Times New Roman"/>
                <w:sz w:val="18"/>
                <w:szCs w:val="18"/>
              </w:rPr>
              <w:t>slightly negative effect of pH</w:t>
            </w:r>
          </w:p>
          <w:p w14:paraId="2A038A17" w14:textId="6FC434CC" w:rsidR="00534EA1" w:rsidRPr="00AF3204" w:rsidRDefault="00534EA1" w:rsidP="00534E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AF3204">
              <w:rPr>
                <w:rFonts w:ascii="Times New Roman" w:hAnsi="Times New Roman" w:cs="Times New Roman"/>
                <w:b/>
                <w:bCs/>
                <w:sz w:val="18"/>
                <w:szCs w:val="18"/>
                <w:lang w:val="haw-US"/>
              </w:rPr>
              <w:t>T x pH</w:t>
            </w:r>
            <w:r w:rsidRPr="00AF3204">
              <w:rPr>
                <w:rFonts w:ascii="Times New Roman" w:hAnsi="Times New Roman" w:cs="Times New Roman"/>
                <w:sz w:val="18"/>
                <w:szCs w:val="18"/>
                <w:lang w:val="haw-US"/>
              </w:rPr>
              <w:t>:</w:t>
            </w:r>
            <w:r w:rsidR="00AF3204">
              <w:rPr>
                <w:rFonts w:ascii="Times New Roman" w:hAnsi="Times New Roman" w:cs="Times New Roman"/>
                <w:sz w:val="18"/>
                <w:szCs w:val="18"/>
              </w:rPr>
              <w:t xml:space="preserve"> </w:t>
            </w:r>
            <w:r w:rsidR="00AF3204" w:rsidRPr="00AF3204">
              <w:rPr>
                <w:rFonts w:ascii="Calibri" w:hAnsi="Calibri" w:cs="Calibri"/>
                <w:sz w:val="18"/>
                <w:szCs w:val="18"/>
              </w:rPr>
              <w:t>﻿</w:t>
            </w:r>
            <w:r w:rsidR="00AF3204" w:rsidRPr="00AF3204">
              <w:rPr>
                <w:rFonts w:ascii="Times New Roman" w:hAnsi="Times New Roman" w:cs="Times New Roman"/>
                <w:sz w:val="18"/>
                <w:szCs w:val="18"/>
              </w:rPr>
              <w:t>Morphological traits of the larvae, post-oral length arms, overall length of larvae</w:t>
            </w:r>
          </w:p>
        </w:tc>
        <w:tc>
          <w:tcPr>
            <w:tcW w:w="1080" w:type="dxa"/>
          </w:tcPr>
          <w:p w14:paraId="64D565BA" w14:textId="06E195E3" w:rsidR="00534EA1" w:rsidRPr="00AF3204" w:rsidRDefault="00AF3204" w:rsidP="00534E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AF3204">
              <w:rPr>
                <w:rFonts w:ascii="Calibri" w:hAnsi="Calibri" w:cs="Calibri"/>
                <w:sz w:val="18"/>
                <w:szCs w:val="18"/>
                <w:lang w:val="haw-US"/>
              </w:rPr>
              <w:t>﻿</w:t>
            </w:r>
            <w:r w:rsidRPr="00AF3204">
              <w:rPr>
                <w:rFonts w:ascii="Times New Roman" w:hAnsi="Times New Roman" w:cs="Times New Roman"/>
                <w:sz w:val="18"/>
                <w:szCs w:val="18"/>
                <w:lang w:val="haw-US"/>
              </w:rPr>
              <w:t>Tyrrhenian Sea</w:t>
            </w:r>
            <w:r w:rsidRPr="00AF3204">
              <w:rPr>
                <w:rFonts w:ascii="Times New Roman" w:hAnsi="Times New Roman" w:cs="Times New Roman"/>
                <w:sz w:val="18"/>
                <w:szCs w:val="18"/>
              </w:rPr>
              <w:t>, Italy</w:t>
            </w:r>
          </w:p>
        </w:tc>
        <w:tc>
          <w:tcPr>
            <w:tcW w:w="1065" w:type="dxa"/>
          </w:tcPr>
          <w:p w14:paraId="69AC7473" w14:textId="35AC460F" w:rsidR="00534EA1" w:rsidRPr="00AF3204" w:rsidRDefault="00BB7406" w:rsidP="00534E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AF3204">
              <w:rPr>
                <w:rFonts w:ascii="Times New Roman" w:hAnsi="Times New Roman" w:cs="Times New Roman"/>
                <w:sz w:val="18"/>
                <w:szCs w:val="18"/>
              </w:rPr>
              <w:fldChar w:fldCharType="begin" w:fldLock="1"/>
            </w:r>
            <w:r w:rsidR="00ED0409">
              <w:rPr>
                <w:rFonts w:ascii="Times New Roman" w:hAnsi="Times New Roman" w:cs="Times New Roman"/>
                <w:sz w:val="18"/>
                <w:szCs w:val="18"/>
              </w:rPr>
              <w:instrText>ADDIN CSL_CITATION {"citationItems":[{"id":"ITEM-1","itemData":{"DOI":"10.1093/icesjms/fsx037","ISSN":"10959289","abstract":"The distribution of the sea urchin Arbacia lixula, a warm affinity species, has been expanding in the Mediterranean Sea. To address questions on potential for future success of this species in the region, the thermotolerance of larval development was investigated in context of regional warming. The larvae were reared in present day spawning period (20 °C) and warming conditions (+4=24 and +6=26 °C). As the calcifying larvae of sea urchins are vulnerable to stunted growth caused by ocean acidification, the impact of lower pH (-0.3 pH units) on larval development was also investigated in combination with warming. Morphological traits of the larvae, post-oral length arms, overall length of larvae and body length, were affected by increased temperature across pH treatments, indicating that for the larvae of southern Mediterranean population here, 24 °C appears to approximate the optimal temperature for development. A slightly negative effect of pH was evident. Increased temperature ameliorated the stunting effect of acidification on growth. The thermal tolerance of A. lixula development overlaps with projections for warming in the region by 2100 and also indicates that this species has acclimatized or adapted its reproductive biology to the broad environmental conditions of the Mediterranean Sea. Due to the broad thermal range (~10 °C) of development of A. lixula across its distribution, this species is likely to be a winner in the climate change stakes. The broad thermal tolerance of the larvae is likely to assure population connectivity between Mediterranean sub-basins populations. The continued success of A. lixula can have a strong consequences for the ecological structure of Mediterranean rocky habitat.","author":[{"dropping-particle":"","family":"Visconti","given":"Giulia","non-dropping-particle":"","parse-names":false,"suffix":""},{"dropping-particle":"","family":"Gianguzza","given":"Fabrizio","non-dropping-particle":"","parse-names":false,"suffix":""},{"dropping-particle":"","family":"Butera","given":"Emanuela","non-dropping-particle":"","parse-names":false,"suffix":""},{"dropping-particle":"","family":"Costa","given":"Valentina","non-dropping-particle":"","parse-names":false,"suffix":""},{"dropping-particle":"","family":"Vizzini","given":"Salvatrice","non-dropping-particle":"","parse-names":false,"suffix":""},{"dropping-particle":"","family":"Byrne","given":"Maria","non-dropping-particle":"","parse-names":false,"suffix":""},{"dropping-particle":"","family":"Gianguzza","given":"Paola","non-dropping-particle":"","parse-names":false,"suffix":""}],"container-title":"ICES Journal of Marine Science","id":"ITEM-1","issue":"4","issued":{"date-parts":[["2017"]]},"note":"* thermotolerance of larval development was investigated in context of regional warming.\n\n- HEAT: present day spawning period (20 C) and warming conditions (+4 = 24 and +6 = 26 C)\n- pH: lower pH (-0.3 pH units)\n\nMorphological traits of the larvae, post-oral length arms, overall length of larvae and body length, were affected by increased temperature across pH treatments,\n= indicating that for the larvae of southern Mediterranean population here, 24 C appears to approximate the optimal temperature for development.\n\nCOMBINED: A slightly negative effect of pH was evident. Increased temperature ameliorated the stunting effect of acidification on growth.","page":"1180-1190","title":"Morphological response of the larvae of Arbacia lixula to near-future ocean warming and acidification","type":"article-journal","volume":"74"},"uris":["http://www.mendeley.com/documents/?uuid=41af1fd8-71b8-407d-80b0-7ccd26f72162"]}],"mendeley":{"formattedCitation":"(Visconti et al., 2017)","manualFormatting":"Visconti et al.","plainTextFormattedCitation":"(Visconti et al., 2017)","previouslyFormattedCitation":"(Visconti et al., 2017)"},"properties":{"noteIndex":0},"schema":"https://github.com/citation-style-language/schema/raw/master/csl-citation.json"}</w:instrText>
            </w:r>
            <w:r w:rsidRPr="00AF3204">
              <w:rPr>
                <w:rFonts w:ascii="Times New Roman" w:hAnsi="Times New Roman" w:cs="Times New Roman"/>
                <w:sz w:val="18"/>
                <w:szCs w:val="18"/>
              </w:rPr>
              <w:fldChar w:fldCharType="separate"/>
            </w:r>
            <w:r w:rsidRPr="00AF3204">
              <w:rPr>
                <w:rFonts w:ascii="Times New Roman" w:hAnsi="Times New Roman" w:cs="Times New Roman"/>
                <w:noProof/>
                <w:sz w:val="18"/>
                <w:szCs w:val="18"/>
              </w:rPr>
              <w:t>Visconti et al.</w:t>
            </w:r>
            <w:r w:rsidRPr="00AF3204">
              <w:rPr>
                <w:rFonts w:ascii="Times New Roman" w:hAnsi="Times New Roman" w:cs="Times New Roman"/>
                <w:sz w:val="18"/>
                <w:szCs w:val="18"/>
              </w:rPr>
              <w:fldChar w:fldCharType="end"/>
            </w:r>
            <w:r w:rsidRPr="00AF3204">
              <w:rPr>
                <w:rFonts w:ascii="Times New Roman" w:hAnsi="Times New Roman" w:cs="Times New Roman"/>
                <w:sz w:val="18"/>
                <w:szCs w:val="18"/>
              </w:rPr>
              <w:t xml:space="preserve"> </w:t>
            </w:r>
          </w:p>
        </w:tc>
        <w:tc>
          <w:tcPr>
            <w:tcW w:w="614" w:type="dxa"/>
          </w:tcPr>
          <w:p w14:paraId="17FC3E7D" w14:textId="5BD6E478" w:rsidR="00534EA1" w:rsidRPr="00AF3204" w:rsidRDefault="00BB7406" w:rsidP="00534E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AF3204">
              <w:rPr>
                <w:rFonts w:ascii="Times New Roman" w:hAnsi="Times New Roman" w:cs="Times New Roman"/>
                <w:sz w:val="18"/>
                <w:szCs w:val="18"/>
              </w:rPr>
              <w:t>2017</w:t>
            </w:r>
          </w:p>
        </w:tc>
      </w:tr>
      <w:tr w:rsidR="00534EA1" w:rsidRPr="004F76AD" w14:paraId="3DD78D4A" w14:textId="77777777" w:rsidTr="00BE13F4">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1350" w:type="dxa"/>
          </w:tcPr>
          <w:p w14:paraId="742A52D2" w14:textId="16A3241E" w:rsidR="00534EA1" w:rsidRPr="00AF3204" w:rsidRDefault="000D27AA" w:rsidP="00534EA1">
            <w:pPr>
              <w:rPr>
                <w:rFonts w:ascii="Times New Roman" w:hAnsi="Times New Roman" w:cs="Times New Roman"/>
                <w:sz w:val="18"/>
                <w:szCs w:val="18"/>
              </w:rPr>
            </w:pPr>
            <w:r w:rsidRPr="000D27AA">
              <w:rPr>
                <w:rFonts w:ascii="Calibri" w:hAnsi="Calibri" w:cs="Calibri"/>
                <w:sz w:val="18"/>
                <w:szCs w:val="18"/>
              </w:rPr>
              <w:t>﻿</w:t>
            </w:r>
            <w:proofErr w:type="spellStart"/>
            <w:r w:rsidRPr="000D27AA">
              <w:rPr>
                <w:rFonts w:ascii="Times New Roman" w:hAnsi="Times New Roman" w:cs="Times New Roman"/>
                <w:b w:val="0"/>
                <w:bCs w:val="0"/>
                <w:i/>
                <w:iCs/>
                <w:sz w:val="18"/>
                <w:szCs w:val="18"/>
              </w:rPr>
              <w:t>Heliocidaris</w:t>
            </w:r>
            <w:proofErr w:type="spellEnd"/>
            <w:r w:rsidRPr="000D27AA">
              <w:rPr>
                <w:rFonts w:ascii="Times New Roman" w:hAnsi="Times New Roman" w:cs="Times New Roman"/>
                <w:b w:val="0"/>
                <w:bCs w:val="0"/>
                <w:i/>
                <w:iCs/>
                <w:sz w:val="18"/>
                <w:szCs w:val="18"/>
              </w:rPr>
              <w:t xml:space="preserve"> </w:t>
            </w:r>
            <w:proofErr w:type="spellStart"/>
            <w:r w:rsidRPr="000D27AA">
              <w:rPr>
                <w:rFonts w:ascii="Times New Roman" w:hAnsi="Times New Roman" w:cs="Times New Roman"/>
                <w:b w:val="0"/>
                <w:bCs w:val="0"/>
                <w:i/>
                <w:iCs/>
                <w:sz w:val="18"/>
                <w:szCs w:val="18"/>
              </w:rPr>
              <w:t>erythrogramma</w:t>
            </w:r>
            <w:proofErr w:type="spellEnd"/>
          </w:p>
        </w:tc>
        <w:tc>
          <w:tcPr>
            <w:tcW w:w="900" w:type="dxa"/>
          </w:tcPr>
          <w:p w14:paraId="5099CD8E" w14:textId="77777777" w:rsidR="00534EA1" w:rsidRDefault="00F20870" w:rsidP="00534E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 xml:space="preserve">2 </w:t>
            </w:r>
            <w:proofErr w:type="spellStart"/>
            <w:r>
              <w:rPr>
                <w:rFonts w:ascii="Times New Roman" w:hAnsi="Times New Roman" w:cs="Times New Roman"/>
                <w:sz w:val="18"/>
                <w:szCs w:val="18"/>
              </w:rPr>
              <w:t>wks</w:t>
            </w:r>
            <w:proofErr w:type="spellEnd"/>
          </w:p>
          <w:p w14:paraId="16B828DE" w14:textId="5C66D84E" w:rsidR="00461BF8" w:rsidRPr="00AF3204" w:rsidRDefault="00461BF8" w:rsidP="00534E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(14 d)</w:t>
            </w:r>
          </w:p>
        </w:tc>
        <w:tc>
          <w:tcPr>
            <w:tcW w:w="626" w:type="dxa"/>
          </w:tcPr>
          <w:p w14:paraId="320499C0" w14:textId="0BAD3E49" w:rsidR="00534EA1" w:rsidRPr="00AF3204" w:rsidRDefault="000D27AA" w:rsidP="00534E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J</w:t>
            </w:r>
          </w:p>
        </w:tc>
        <w:tc>
          <w:tcPr>
            <w:tcW w:w="994" w:type="dxa"/>
          </w:tcPr>
          <w:p w14:paraId="407F78CE" w14:textId="082C933D" w:rsidR="005C5A0C" w:rsidRPr="005C5A0C" w:rsidRDefault="005C5A0C" w:rsidP="005C5A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AF3204">
              <w:rPr>
                <w:rFonts w:ascii="Times New Roman" w:hAnsi="Times New Roman" w:cs="Times New Roman"/>
                <w:sz w:val="18"/>
                <w:szCs w:val="18"/>
                <w:lang w:val="haw-US"/>
              </w:rPr>
              <w:t xml:space="preserve">C   =  </w:t>
            </w:r>
            <w:r w:rsidRPr="00AF3204">
              <w:rPr>
                <w:rFonts w:ascii="Times New Roman" w:hAnsi="Times New Roman" w:cs="Times New Roman"/>
                <w:b/>
                <w:bCs/>
                <w:sz w:val="18"/>
                <w:szCs w:val="18"/>
                <w:lang w:val="haw-US"/>
              </w:rPr>
              <w:t>8.</w:t>
            </w:r>
            <w:r>
              <w:rPr>
                <w:rFonts w:ascii="Times New Roman" w:hAnsi="Times New Roman" w:cs="Times New Roman"/>
                <w:b/>
                <w:bCs/>
                <w:sz w:val="18"/>
                <w:szCs w:val="18"/>
              </w:rPr>
              <w:t>1</w:t>
            </w:r>
          </w:p>
          <w:p w14:paraId="754A5CF6" w14:textId="3181B982" w:rsidR="005C5A0C" w:rsidRPr="005C5A0C" w:rsidRDefault="005C5A0C" w:rsidP="005C5A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AF3204">
              <w:rPr>
                <w:rFonts w:ascii="Times New Roman" w:hAnsi="Times New Roman" w:cs="Times New Roman"/>
                <w:sz w:val="18"/>
                <w:szCs w:val="18"/>
                <w:lang w:val="haw-US"/>
              </w:rPr>
              <w:t>-0.3 =</w:t>
            </w:r>
            <w:r w:rsidRPr="00AF3204">
              <w:rPr>
                <w:rFonts w:ascii="Times New Roman" w:hAnsi="Times New Roman" w:cs="Times New Roman"/>
                <w:b/>
                <w:bCs/>
                <w:sz w:val="18"/>
                <w:szCs w:val="18"/>
                <w:lang w:val="haw-US"/>
              </w:rPr>
              <w:t xml:space="preserve"> 7.</w:t>
            </w:r>
            <w:r>
              <w:rPr>
                <w:rFonts w:ascii="Times New Roman" w:hAnsi="Times New Roman" w:cs="Times New Roman"/>
                <w:b/>
                <w:bCs/>
                <w:sz w:val="18"/>
                <w:szCs w:val="18"/>
              </w:rPr>
              <w:t>8</w:t>
            </w:r>
          </w:p>
          <w:p w14:paraId="40DD394F" w14:textId="34ABA5C0" w:rsidR="005C5A0C" w:rsidRPr="005C5A0C" w:rsidRDefault="005C5A0C" w:rsidP="005C5A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sidRPr="00AF3204">
              <w:rPr>
                <w:rFonts w:ascii="Times New Roman" w:hAnsi="Times New Roman" w:cs="Times New Roman"/>
                <w:sz w:val="18"/>
                <w:szCs w:val="18"/>
                <w:lang w:val="haw-US"/>
              </w:rPr>
              <w:t>-0.</w:t>
            </w:r>
            <w:r>
              <w:rPr>
                <w:rFonts w:ascii="Times New Roman" w:hAnsi="Times New Roman" w:cs="Times New Roman"/>
                <w:sz w:val="18"/>
                <w:szCs w:val="18"/>
              </w:rPr>
              <w:t>5</w:t>
            </w:r>
            <w:r w:rsidRPr="00AF3204">
              <w:rPr>
                <w:rFonts w:ascii="Times New Roman" w:hAnsi="Times New Roman" w:cs="Times New Roman"/>
                <w:sz w:val="18"/>
                <w:szCs w:val="18"/>
                <w:lang w:val="haw-US"/>
              </w:rPr>
              <w:t xml:space="preserve"> = </w:t>
            </w:r>
            <w:r w:rsidRPr="00AF3204">
              <w:rPr>
                <w:rFonts w:ascii="Times New Roman" w:hAnsi="Times New Roman" w:cs="Times New Roman"/>
                <w:b/>
                <w:bCs/>
                <w:sz w:val="18"/>
                <w:szCs w:val="18"/>
                <w:lang w:val="haw-US"/>
              </w:rPr>
              <w:t>7.</w:t>
            </w:r>
            <w:r>
              <w:rPr>
                <w:rFonts w:ascii="Times New Roman" w:hAnsi="Times New Roman" w:cs="Times New Roman"/>
                <w:b/>
                <w:bCs/>
                <w:sz w:val="18"/>
                <w:szCs w:val="18"/>
              </w:rPr>
              <w:t>6</w:t>
            </w:r>
          </w:p>
          <w:p w14:paraId="758B3110" w14:textId="7512D378" w:rsidR="00534EA1" w:rsidRPr="005C5A0C" w:rsidRDefault="005C5A0C" w:rsidP="005C5A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AF3204">
              <w:rPr>
                <w:rFonts w:ascii="Times New Roman" w:hAnsi="Times New Roman" w:cs="Times New Roman"/>
                <w:sz w:val="18"/>
                <w:szCs w:val="18"/>
                <w:lang w:val="haw-US"/>
              </w:rPr>
              <w:t>-0.</w:t>
            </w:r>
            <w:r>
              <w:rPr>
                <w:rFonts w:ascii="Times New Roman" w:hAnsi="Times New Roman" w:cs="Times New Roman"/>
                <w:sz w:val="18"/>
                <w:szCs w:val="18"/>
              </w:rPr>
              <w:t>7</w:t>
            </w:r>
            <w:r w:rsidRPr="00AF3204">
              <w:rPr>
                <w:rFonts w:ascii="Times New Roman" w:hAnsi="Times New Roman" w:cs="Times New Roman"/>
                <w:sz w:val="18"/>
                <w:szCs w:val="18"/>
                <w:lang w:val="haw-US"/>
              </w:rPr>
              <w:t xml:space="preserve"> = </w:t>
            </w:r>
            <w:r w:rsidRPr="00AF3204">
              <w:rPr>
                <w:rFonts w:ascii="Times New Roman" w:hAnsi="Times New Roman" w:cs="Times New Roman"/>
                <w:b/>
                <w:bCs/>
                <w:sz w:val="18"/>
                <w:szCs w:val="18"/>
                <w:lang w:val="haw-US"/>
              </w:rPr>
              <w:t>7.</w:t>
            </w:r>
            <w:r>
              <w:rPr>
                <w:rFonts w:ascii="Times New Roman" w:hAnsi="Times New Roman" w:cs="Times New Roman"/>
                <w:b/>
                <w:bCs/>
                <w:sz w:val="18"/>
                <w:szCs w:val="18"/>
              </w:rPr>
              <w:t>4</w:t>
            </w:r>
          </w:p>
        </w:tc>
        <w:tc>
          <w:tcPr>
            <w:tcW w:w="990" w:type="dxa"/>
          </w:tcPr>
          <w:p w14:paraId="4E75B8B6" w14:textId="1379BDC9" w:rsidR="005C5A0C" w:rsidRPr="005C5A0C" w:rsidRDefault="005C5A0C" w:rsidP="005C5A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AF3204">
              <w:rPr>
                <w:rFonts w:ascii="Times New Roman" w:hAnsi="Times New Roman" w:cs="Times New Roman"/>
                <w:sz w:val="18"/>
                <w:szCs w:val="18"/>
                <w:lang w:val="haw-US"/>
              </w:rPr>
              <w:t xml:space="preserve">C  =  </w:t>
            </w:r>
            <w:r w:rsidRPr="00AF3204">
              <w:rPr>
                <w:rFonts w:ascii="Times New Roman" w:hAnsi="Times New Roman" w:cs="Times New Roman"/>
                <w:b/>
                <w:bCs/>
                <w:sz w:val="18"/>
                <w:szCs w:val="18"/>
                <w:lang w:val="haw-US"/>
              </w:rPr>
              <w:t>2</w:t>
            </w:r>
            <w:r>
              <w:rPr>
                <w:rFonts w:ascii="Times New Roman" w:hAnsi="Times New Roman" w:cs="Times New Roman"/>
                <w:b/>
                <w:bCs/>
                <w:sz w:val="18"/>
                <w:szCs w:val="18"/>
              </w:rPr>
              <w:t>1</w:t>
            </w:r>
          </w:p>
          <w:p w14:paraId="153BED05" w14:textId="63FEBA31" w:rsidR="005C5A0C" w:rsidRPr="005C5A0C" w:rsidRDefault="005C5A0C" w:rsidP="005C5A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AF3204">
              <w:rPr>
                <w:rFonts w:ascii="Times New Roman" w:hAnsi="Times New Roman" w:cs="Times New Roman"/>
                <w:sz w:val="18"/>
                <w:szCs w:val="18"/>
                <w:lang w:val="haw-US"/>
              </w:rPr>
              <w:t>+</w:t>
            </w:r>
            <w:r>
              <w:rPr>
                <w:rFonts w:ascii="Times New Roman" w:hAnsi="Times New Roman" w:cs="Times New Roman"/>
                <w:sz w:val="18"/>
                <w:szCs w:val="18"/>
              </w:rPr>
              <w:t>2</w:t>
            </w:r>
            <w:r w:rsidRPr="00AF3204">
              <w:rPr>
                <w:rFonts w:ascii="Times New Roman" w:hAnsi="Times New Roman" w:cs="Times New Roman"/>
                <w:sz w:val="18"/>
                <w:szCs w:val="18"/>
                <w:lang w:val="haw-US"/>
              </w:rPr>
              <w:t xml:space="preserve"> = </w:t>
            </w:r>
            <w:r w:rsidRPr="00AF3204">
              <w:rPr>
                <w:rFonts w:ascii="Times New Roman" w:hAnsi="Times New Roman" w:cs="Times New Roman"/>
                <w:b/>
                <w:bCs/>
                <w:sz w:val="18"/>
                <w:szCs w:val="18"/>
                <w:lang w:val="haw-US"/>
              </w:rPr>
              <w:t>2</w:t>
            </w:r>
            <w:r>
              <w:rPr>
                <w:rFonts w:ascii="Times New Roman" w:hAnsi="Times New Roman" w:cs="Times New Roman"/>
                <w:b/>
                <w:bCs/>
                <w:sz w:val="18"/>
                <w:szCs w:val="18"/>
              </w:rPr>
              <w:t>3</w:t>
            </w:r>
          </w:p>
          <w:p w14:paraId="77E63C9A" w14:textId="20A7D4C6" w:rsidR="00534EA1" w:rsidRPr="005C5A0C" w:rsidRDefault="005C5A0C" w:rsidP="005C5A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AF3204">
              <w:rPr>
                <w:rFonts w:ascii="Times New Roman" w:hAnsi="Times New Roman" w:cs="Times New Roman"/>
                <w:sz w:val="18"/>
                <w:szCs w:val="18"/>
                <w:lang w:val="haw-US"/>
              </w:rPr>
              <w:t>+</w:t>
            </w:r>
            <w:r>
              <w:rPr>
                <w:rFonts w:ascii="Times New Roman" w:hAnsi="Times New Roman" w:cs="Times New Roman"/>
                <w:sz w:val="18"/>
                <w:szCs w:val="18"/>
              </w:rPr>
              <w:t>4</w:t>
            </w:r>
            <w:r w:rsidRPr="00AF3204">
              <w:rPr>
                <w:rFonts w:ascii="Times New Roman" w:hAnsi="Times New Roman" w:cs="Times New Roman"/>
                <w:sz w:val="18"/>
                <w:szCs w:val="18"/>
                <w:lang w:val="haw-US"/>
              </w:rPr>
              <w:t xml:space="preserve"> = </w:t>
            </w:r>
            <w:r w:rsidRPr="00AF3204">
              <w:rPr>
                <w:rFonts w:ascii="Times New Roman" w:hAnsi="Times New Roman" w:cs="Times New Roman"/>
                <w:b/>
                <w:bCs/>
                <w:sz w:val="18"/>
                <w:szCs w:val="18"/>
                <w:lang w:val="haw-US"/>
              </w:rPr>
              <w:t>2</w:t>
            </w:r>
            <w:r>
              <w:rPr>
                <w:rFonts w:ascii="Times New Roman" w:hAnsi="Times New Roman" w:cs="Times New Roman"/>
                <w:b/>
                <w:bCs/>
                <w:sz w:val="18"/>
                <w:szCs w:val="18"/>
              </w:rPr>
              <w:t>5</w:t>
            </w:r>
          </w:p>
        </w:tc>
        <w:tc>
          <w:tcPr>
            <w:tcW w:w="1598" w:type="dxa"/>
          </w:tcPr>
          <w:p w14:paraId="56AFE1A5" w14:textId="7ED4A69F" w:rsidR="00534EA1" w:rsidRPr="00AF3204" w:rsidRDefault="00C1586B" w:rsidP="00534E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Survival, test growth, spine development</w:t>
            </w:r>
          </w:p>
        </w:tc>
        <w:tc>
          <w:tcPr>
            <w:tcW w:w="5062" w:type="dxa"/>
            <w:tcBorders>
              <w:top w:val="single" w:sz="12" w:space="0" w:color="auto"/>
              <w:bottom w:val="single" w:sz="12" w:space="0" w:color="auto"/>
            </w:tcBorders>
          </w:tcPr>
          <w:p w14:paraId="347060F7" w14:textId="77777777" w:rsidR="00534EA1" w:rsidRPr="00AF3204" w:rsidRDefault="00534EA1" w:rsidP="00534E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sidRPr="0041714C">
              <w:rPr>
                <w:rFonts w:ascii="Times New Roman" w:hAnsi="Times New Roman" w:cs="Times New Roman"/>
                <w:b/>
                <w:bCs/>
                <w:sz w:val="18"/>
                <w:szCs w:val="18"/>
                <w:lang w:val="haw-US"/>
              </w:rPr>
              <w:t>T</w:t>
            </w:r>
            <w:r w:rsidRPr="00AF3204">
              <w:rPr>
                <w:rFonts w:ascii="Times New Roman" w:hAnsi="Times New Roman" w:cs="Times New Roman"/>
                <w:sz w:val="18"/>
                <w:szCs w:val="18"/>
                <w:lang w:val="haw-US"/>
              </w:rPr>
              <w:t>:</w:t>
            </w:r>
          </w:p>
          <w:p w14:paraId="5644BE65" w14:textId="77777777" w:rsidR="00534EA1" w:rsidRPr="00AF3204" w:rsidRDefault="00534EA1" w:rsidP="00534EA1">
            <w:pPr>
              <w:pBdr>
                <w:top w:val="single" w:sz="4" w:space="1" w:color="auto"/>
                <w:bottom w:val="single" w:sz="4" w:space="1" w:color="auto"/>
              </w:pBd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sidRPr="0041714C">
              <w:rPr>
                <w:rFonts w:ascii="Times New Roman" w:hAnsi="Times New Roman" w:cs="Times New Roman"/>
                <w:b/>
                <w:bCs/>
                <w:sz w:val="18"/>
                <w:szCs w:val="18"/>
                <w:lang w:val="haw-US"/>
              </w:rPr>
              <w:t>pH</w:t>
            </w:r>
            <w:r w:rsidRPr="00AF3204">
              <w:rPr>
                <w:rFonts w:ascii="Times New Roman" w:hAnsi="Times New Roman" w:cs="Times New Roman"/>
                <w:sz w:val="18"/>
                <w:szCs w:val="18"/>
                <w:lang w:val="haw-US"/>
              </w:rPr>
              <w:t>:</w:t>
            </w:r>
          </w:p>
          <w:p w14:paraId="2648FA4A" w14:textId="08F3ABC4" w:rsidR="00534EA1" w:rsidRPr="00C1586B" w:rsidRDefault="00534EA1" w:rsidP="00534E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41714C">
              <w:rPr>
                <w:rFonts w:ascii="Times New Roman" w:hAnsi="Times New Roman" w:cs="Times New Roman"/>
                <w:b/>
                <w:bCs/>
                <w:sz w:val="18"/>
                <w:szCs w:val="18"/>
                <w:lang w:val="haw-US"/>
              </w:rPr>
              <w:t>T x pH</w:t>
            </w:r>
            <w:r w:rsidRPr="00AF3204">
              <w:rPr>
                <w:rFonts w:ascii="Times New Roman" w:hAnsi="Times New Roman" w:cs="Times New Roman"/>
                <w:sz w:val="18"/>
                <w:szCs w:val="18"/>
                <w:lang w:val="haw-US"/>
              </w:rPr>
              <w:t>:</w:t>
            </w:r>
            <w:r w:rsidR="00C1586B">
              <w:rPr>
                <w:rFonts w:ascii="Times New Roman" w:hAnsi="Times New Roman" w:cs="Times New Roman"/>
                <w:sz w:val="18"/>
                <w:szCs w:val="18"/>
              </w:rPr>
              <w:t xml:space="preserve"> Spine development</w:t>
            </w:r>
          </w:p>
        </w:tc>
        <w:tc>
          <w:tcPr>
            <w:tcW w:w="1080" w:type="dxa"/>
          </w:tcPr>
          <w:p w14:paraId="58B6BB4E" w14:textId="089C524B" w:rsidR="00534EA1" w:rsidRPr="00AF3204" w:rsidRDefault="002410F3" w:rsidP="00534E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 xml:space="preserve">NSW, Sydney, Australia </w:t>
            </w:r>
          </w:p>
        </w:tc>
        <w:tc>
          <w:tcPr>
            <w:tcW w:w="1065" w:type="dxa"/>
          </w:tcPr>
          <w:p w14:paraId="753C71AE" w14:textId="10CDCC22" w:rsidR="00534EA1" w:rsidRPr="00AF3204" w:rsidRDefault="000D27AA" w:rsidP="00534E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fldChar w:fldCharType="begin" w:fldLock="1"/>
            </w:r>
            <w:r w:rsidR="00E64B7F">
              <w:rPr>
                <w:rFonts w:ascii="Times New Roman" w:hAnsi="Times New Roman" w:cs="Times New Roman"/>
                <w:sz w:val="18"/>
                <w:szCs w:val="18"/>
              </w:rPr>
              <w:instrText>ADDIN CSL_CITATION {"citationItems":[{"id":"ITEM-1","itemData":{"DOI":"10.1111/gcb.12249","ISSN":"13541013","abstract":"Co-occurring ocean warming, acidification and reduced carbonate mineral saturation have significant impacts on marine biota, especially calcifying organisms. The effects of these stressors on development and calcification in newly metamorphosed juveniles (ca. 0.5 mm test diameter) of the intertidal sea urchin Heliocidaris erythrogramma, an ecologically important species in temperate Australia, were investigated in context with present and projected future conditions. Habitat temperature and pH/pCO2 were documented to place experiments in a biologically and ecologically relevant context. These parameters fluctuated diurnally up to 10 °C and 0.45 pH units. The juveniles were exposed to three temperature (21, 23 and 25 °C) and four pH (8.1, 7.8, 7.6 and 7.4) treatments in all combinations, representing ambient sea surface conditions (21 °C, pH 8.1; pCO2 397; ΩCa 4.7; ΩAr 3.1), near-future projected change (+2-4 °C, -0.3-0.5 pH units; pCO2 400-1820; ΩCa 5.0-1.6; ΩAr 3.3-1.1), and extreme conditions experienced at low tide (+4 °C, -0.3-0.7 pH units; pCO2 2850-2967; ΩCa 1.1-1.0; ΩAr 0.7-0.6). The lowest pH treatment (pH 7.4) was used to assess tolerance levels. Juvenile survival and test growth were resilient to current and near-future warming and acidification. Spine development, however, was negatively affected by near-future increased temperature (+2-4 °C) and extreme acidification (pH 7.4), with a complex interaction between stressors. Near-future warming was the more significant stressor. Spine tips were dissolved in the pH 7.4 treatments. Adaptation to fluctuating temperature-pH conditions in the intertidal may convey resilience to juvenile H. erythrogramma to changing ocean conditions, however, ocean warming and acidification may shift baseline intertidal temperature and pH/pCO2 to levels that exceed tolerance limits. © 2013 John Wiley &amp; Sons Ltd.","author":[{"dropping-particle":"","family":"Wolfe","given":"Kennedy","non-dropping-particle":"","parse-names":false,"suffix":""},{"dropping-particle":"","family":"Dworjanyn","given":"Symon A.","non-dropping-particle":"","parse-names":false,"suffix":""},{"dropping-particle":"","family":"Byrne","given":"Maria","non-dropping-particle":"","parse-names":false,"suffix":""}],"container-title":"Global Change Biology","id":"ITEM-1","issue":"9","issued":{"date-parts":[["2013"]]},"page":"2698-2707","title":"Effects of ocean warming and acidification on survival, growth and skeletal development in the early benthic juvenile sea urchin (Heliocidaris erythrogramma)","type":"article-journal","volume":"19"},"uris":["http://www.mendeley.com/documents/?uuid=16816ed5-eb5e-440a-816c-463275d531f5"]}],"mendeley":{"formattedCitation":"(Wolfe, Dworjanyn, &amp; Byrne, 2013)","manualFormatting":"Wolfe et al.","plainTextFormattedCitation":"(Wolfe, Dworjanyn, &amp; Byrne, 2013)","previouslyFormattedCitation":"(Wolfe, Dworjanyn, &amp; Byrne, 2013)"},"properties":{"noteIndex":0},"schema":"https://github.com/citation-style-language/schema/raw/master/csl-citation.json"}</w:instrText>
            </w:r>
            <w:r>
              <w:rPr>
                <w:rFonts w:ascii="Times New Roman" w:hAnsi="Times New Roman" w:cs="Times New Roman"/>
                <w:sz w:val="18"/>
                <w:szCs w:val="18"/>
              </w:rPr>
              <w:fldChar w:fldCharType="separate"/>
            </w:r>
            <w:r w:rsidRPr="000D27AA">
              <w:rPr>
                <w:rFonts w:ascii="Times New Roman" w:hAnsi="Times New Roman" w:cs="Times New Roman"/>
                <w:noProof/>
                <w:sz w:val="18"/>
                <w:szCs w:val="18"/>
              </w:rPr>
              <w:t>Wolfe</w:t>
            </w:r>
            <w:r>
              <w:rPr>
                <w:rFonts w:ascii="Times New Roman" w:hAnsi="Times New Roman" w:cs="Times New Roman"/>
                <w:noProof/>
                <w:sz w:val="18"/>
                <w:szCs w:val="18"/>
              </w:rPr>
              <w:t xml:space="preserve"> et al.</w:t>
            </w:r>
            <w:r>
              <w:rPr>
                <w:rFonts w:ascii="Times New Roman" w:hAnsi="Times New Roman" w:cs="Times New Roman"/>
                <w:sz w:val="18"/>
                <w:szCs w:val="18"/>
              </w:rPr>
              <w:fldChar w:fldCharType="end"/>
            </w:r>
          </w:p>
        </w:tc>
        <w:tc>
          <w:tcPr>
            <w:tcW w:w="614" w:type="dxa"/>
          </w:tcPr>
          <w:p w14:paraId="2AE211F4" w14:textId="5188EDE4" w:rsidR="00534EA1" w:rsidRPr="00AF3204" w:rsidRDefault="000D27AA" w:rsidP="00534E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2013</w:t>
            </w:r>
          </w:p>
        </w:tc>
      </w:tr>
      <w:tr w:rsidR="00761E6C" w:rsidRPr="004F76AD" w14:paraId="46F331C9" w14:textId="77777777" w:rsidTr="00BE13F4">
        <w:trPr>
          <w:trHeight w:val="396"/>
        </w:trPr>
        <w:tc>
          <w:tcPr>
            <w:cnfStyle w:val="001000000000" w:firstRow="0" w:lastRow="0" w:firstColumn="1" w:lastColumn="0" w:oddVBand="0" w:evenVBand="0" w:oddHBand="0" w:evenHBand="0" w:firstRowFirstColumn="0" w:firstRowLastColumn="0" w:lastRowFirstColumn="0" w:lastRowLastColumn="0"/>
            <w:tcW w:w="1350" w:type="dxa"/>
            <w:tcBorders>
              <w:bottom w:val="double" w:sz="4" w:space="0" w:color="auto"/>
            </w:tcBorders>
          </w:tcPr>
          <w:p w14:paraId="55B9992D" w14:textId="0AC51FF7" w:rsidR="00761E6C" w:rsidRPr="000D27AA" w:rsidRDefault="00761E6C" w:rsidP="00761E6C">
            <w:pPr>
              <w:rPr>
                <w:rFonts w:ascii="Calibri" w:hAnsi="Calibri" w:cs="Calibri"/>
                <w:sz w:val="18"/>
                <w:szCs w:val="18"/>
              </w:rPr>
            </w:pPr>
            <w:r w:rsidRPr="00BE13F4">
              <w:rPr>
                <w:rFonts w:ascii="Calibri" w:hAnsi="Calibri" w:cs="Calibri"/>
                <w:sz w:val="18"/>
                <w:szCs w:val="18"/>
              </w:rPr>
              <w:t>﻿</w:t>
            </w:r>
            <w:proofErr w:type="spellStart"/>
            <w:r w:rsidRPr="00BE13F4">
              <w:rPr>
                <w:rFonts w:ascii="Times New Roman" w:hAnsi="Times New Roman" w:cs="Times New Roman"/>
                <w:b w:val="0"/>
                <w:bCs w:val="0"/>
                <w:i/>
                <w:iCs/>
                <w:sz w:val="18"/>
                <w:szCs w:val="18"/>
              </w:rPr>
              <w:t>Heliocidaris</w:t>
            </w:r>
            <w:proofErr w:type="spellEnd"/>
            <w:r w:rsidRPr="00BE13F4">
              <w:rPr>
                <w:rFonts w:ascii="Times New Roman" w:hAnsi="Times New Roman" w:cs="Times New Roman"/>
                <w:b w:val="0"/>
                <w:bCs w:val="0"/>
                <w:i/>
                <w:iCs/>
                <w:sz w:val="18"/>
                <w:szCs w:val="18"/>
              </w:rPr>
              <w:t xml:space="preserve"> </w:t>
            </w:r>
            <w:proofErr w:type="spellStart"/>
            <w:r w:rsidRPr="00BE13F4">
              <w:rPr>
                <w:rFonts w:ascii="Times New Roman" w:hAnsi="Times New Roman" w:cs="Times New Roman"/>
                <w:b w:val="0"/>
                <w:bCs w:val="0"/>
                <w:i/>
                <w:iCs/>
                <w:sz w:val="18"/>
                <w:szCs w:val="18"/>
              </w:rPr>
              <w:t>erythrogrammaH</w:t>
            </w:r>
            <w:proofErr w:type="spellEnd"/>
            <w:r w:rsidRPr="00BE13F4">
              <w:rPr>
                <w:rFonts w:ascii="Times New Roman" w:hAnsi="Times New Roman" w:cs="Times New Roman"/>
                <w:b w:val="0"/>
                <w:bCs w:val="0"/>
                <w:i/>
                <w:iCs/>
                <w:sz w:val="18"/>
                <w:szCs w:val="18"/>
              </w:rPr>
              <w:t xml:space="preserve">. </w:t>
            </w:r>
            <w:proofErr w:type="spellStart"/>
            <w:r w:rsidRPr="00BE13F4">
              <w:rPr>
                <w:rFonts w:ascii="Times New Roman" w:hAnsi="Times New Roman" w:cs="Times New Roman"/>
                <w:b w:val="0"/>
                <w:bCs w:val="0"/>
                <w:i/>
                <w:iCs/>
                <w:sz w:val="18"/>
                <w:szCs w:val="18"/>
              </w:rPr>
              <w:t>tuberculata</w:t>
            </w:r>
            <w:proofErr w:type="spellEnd"/>
            <w:r w:rsidRPr="00BE13F4">
              <w:rPr>
                <w:rFonts w:ascii="Times New Roman" w:hAnsi="Times New Roman" w:cs="Times New Roman"/>
                <w:b w:val="0"/>
                <w:bCs w:val="0"/>
                <w:i/>
                <w:iCs/>
                <w:sz w:val="18"/>
                <w:szCs w:val="18"/>
              </w:rPr>
              <w:t xml:space="preserve">, T. gratilla, </w:t>
            </w:r>
            <w:proofErr w:type="spellStart"/>
            <w:r w:rsidRPr="00BE13F4">
              <w:rPr>
                <w:rFonts w:ascii="Times New Roman" w:hAnsi="Times New Roman" w:cs="Times New Roman"/>
                <w:b w:val="0"/>
                <w:bCs w:val="0"/>
                <w:i/>
                <w:iCs/>
                <w:sz w:val="18"/>
                <w:szCs w:val="18"/>
              </w:rPr>
              <w:t>Centrostephanus</w:t>
            </w:r>
            <w:proofErr w:type="spellEnd"/>
            <w:r w:rsidRPr="00BE13F4">
              <w:rPr>
                <w:rFonts w:ascii="Times New Roman" w:hAnsi="Times New Roman" w:cs="Times New Roman"/>
                <w:b w:val="0"/>
                <w:bCs w:val="0"/>
                <w:i/>
                <w:iCs/>
                <w:sz w:val="18"/>
                <w:szCs w:val="18"/>
              </w:rPr>
              <w:t xml:space="preserve"> </w:t>
            </w:r>
            <w:proofErr w:type="spellStart"/>
            <w:r w:rsidRPr="00BE13F4">
              <w:rPr>
                <w:rFonts w:ascii="Times New Roman" w:hAnsi="Times New Roman" w:cs="Times New Roman"/>
                <w:b w:val="0"/>
                <w:bCs w:val="0"/>
                <w:i/>
                <w:iCs/>
                <w:sz w:val="18"/>
                <w:szCs w:val="18"/>
              </w:rPr>
              <w:t>rodgersii</w:t>
            </w:r>
            <w:proofErr w:type="spellEnd"/>
          </w:p>
        </w:tc>
        <w:tc>
          <w:tcPr>
            <w:tcW w:w="900" w:type="dxa"/>
            <w:tcBorders>
              <w:bottom w:val="double" w:sz="4" w:space="0" w:color="auto"/>
            </w:tcBorders>
          </w:tcPr>
          <w:p w14:paraId="4C363EF2" w14:textId="138F3E8F" w:rsidR="00761E6C" w:rsidRPr="00C1767E" w:rsidRDefault="00761E6C" w:rsidP="00761E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p>
        </w:tc>
        <w:tc>
          <w:tcPr>
            <w:tcW w:w="626" w:type="dxa"/>
            <w:tcBorders>
              <w:bottom w:val="double" w:sz="4" w:space="0" w:color="auto"/>
            </w:tcBorders>
          </w:tcPr>
          <w:p w14:paraId="58199D75" w14:textId="3C3FC6BC" w:rsidR="00761E6C" w:rsidRDefault="00761E6C" w:rsidP="00761E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PL</w:t>
            </w:r>
          </w:p>
        </w:tc>
        <w:tc>
          <w:tcPr>
            <w:tcW w:w="994" w:type="dxa"/>
            <w:tcBorders>
              <w:bottom w:val="double" w:sz="4" w:space="0" w:color="auto"/>
            </w:tcBorders>
          </w:tcPr>
          <w:p w14:paraId="669462E6" w14:textId="12E2AD6D" w:rsidR="00761E6C" w:rsidRPr="005C5A0C" w:rsidRDefault="00761E6C" w:rsidP="00761E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AF3204">
              <w:rPr>
                <w:rFonts w:ascii="Times New Roman" w:hAnsi="Times New Roman" w:cs="Times New Roman"/>
                <w:sz w:val="18"/>
                <w:szCs w:val="18"/>
                <w:lang w:val="haw-US"/>
              </w:rPr>
              <w:t xml:space="preserve">C   =  </w:t>
            </w:r>
            <w:r w:rsidRPr="00AF3204">
              <w:rPr>
                <w:rFonts w:ascii="Times New Roman" w:hAnsi="Times New Roman" w:cs="Times New Roman"/>
                <w:b/>
                <w:bCs/>
                <w:sz w:val="18"/>
                <w:szCs w:val="18"/>
                <w:lang w:val="haw-US"/>
              </w:rPr>
              <w:t>8.</w:t>
            </w:r>
            <w:r>
              <w:rPr>
                <w:rFonts w:ascii="Times New Roman" w:hAnsi="Times New Roman" w:cs="Times New Roman"/>
                <w:b/>
                <w:bCs/>
                <w:sz w:val="18"/>
                <w:szCs w:val="18"/>
              </w:rPr>
              <w:t>25</w:t>
            </w:r>
          </w:p>
          <w:p w14:paraId="65A2EDDD" w14:textId="0376F228" w:rsidR="00761E6C" w:rsidRPr="005C5A0C" w:rsidRDefault="00761E6C" w:rsidP="00761E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AF3204">
              <w:rPr>
                <w:rFonts w:ascii="Times New Roman" w:hAnsi="Times New Roman" w:cs="Times New Roman"/>
                <w:sz w:val="18"/>
                <w:szCs w:val="18"/>
                <w:lang w:val="haw-US"/>
              </w:rPr>
              <w:t>-0.3 =</w:t>
            </w:r>
            <w:r w:rsidRPr="00AF3204">
              <w:rPr>
                <w:rFonts w:ascii="Times New Roman" w:hAnsi="Times New Roman" w:cs="Times New Roman"/>
                <w:b/>
                <w:bCs/>
                <w:sz w:val="18"/>
                <w:szCs w:val="18"/>
                <w:lang w:val="haw-US"/>
              </w:rPr>
              <w:t xml:space="preserve"> 7.</w:t>
            </w:r>
            <w:r>
              <w:rPr>
                <w:rFonts w:ascii="Times New Roman" w:hAnsi="Times New Roman" w:cs="Times New Roman"/>
                <w:b/>
                <w:bCs/>
                <w:sz w:val="18"/>
                <w:szCs w:val="18"/>
              </w:rPr>
              <w:t>9</w:t>
            </w:r>
          </w:p>
          <w:p w14:paraId="368C2F19" w14:textId="1BB7A90B" w:rsidR="00761E6C" w:rsidRPr="005C5A0C" w:rsidRDefault="00761E6C" w:rsidP="00761E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AF3204">
              <w:rPr>
                <w:rFonts w:ascii="Times New Roman" w:hAnsi="Times New Roman" w:cs="Times New Roman"/>
                <w:sz w:val="18"/>
                <w:szCs w:val="18"/>
                <w:lang w:val="haw-US"/>
              </w:rPr>
              <w:t>-0.</w:t>
            </w:r>
            <w:r>
              <w:rPr>
                <w:rFonts w:ascii="Times New Roman" w:hAnsi="Times New Roman" w:cs="Times New Roman"/>
                <w:sz w:val="18"/>
                <w:szCs w:val="18"/>
              </w:rPr>
              <w:t>4</w:t>
            </w:r>
            <w:r w:rsidRPr="00AF3204">
              <w:rPr>
                <w:rFonts w:ascii="Times New Roman" w:hAnsi="Times New Roman" w:cs="Times New Roman"/>
                <w:sz w:val="18"/>
                <w:szCs w:val="18"/>
                <w:lang w:val="haw-US"/>
              </w:rPr>
              <w:t xml:space="preserve"> = </w:t>
            </w:r>
            <w:r w:rsidRPr="00AF3204">
              <w:rPr>
                <w:rFonts w:ascii="Times New Roman" w:hAnsi="Times New Roman" w:cs="Times New Roman"/>
                <w:b/>
                <w:bCs/>
                <w:sz w:val="18"/>
                <w:szCs w:val="18"/>
                <w:lang w:val="haw-US"/>
              </w:rPr>
              <w:t>7.</w:t>
            </w:r>
            <w:r>
              <w:rPr>
                <w:rFonts w:ascii="Times New Roman" w:hAnsi="Times New Roman" w:cs="Times New Roman"/>
                <w:b/>
                <w:bCs/>
                <w:sz w:val="18"/>
                <w:szCs w:val="18"/>
              </w:rPr>
              <w:t>8</w:t>
            </w:r>
          </w:p>
          <w:p w14:paraId="69BA7FA5" w14:textId="01C9220A" w:rsidR="00761E6C" w:rsidRPr="00837849" w:rsidRDefault="00761E6C" w:rsidP="00761E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AF3204">
              <w:rPr>
                <w:rFonts w:ascii="Times New Roman" w:hAnsi="Times New Roman" w:cs="Times New Roman"/>
                <w:sz w:val="18"/>
                <w:szCs w:val="18"/>
                <w:lang w:val="haw-US"/>
              </w:rPr>
              <w:t>-0.</w:t>
            </w:r>
            <w:r>
              <w:rPr>
                <w:rFonts w:ascii="Times New Roman" w:hAnsi="Times New Roman" w:cs="Times New Roman"/>
                <w:sz w:val="18"/>
                <w:szCs w:val="18"/>
              </w:rPr>
              <w:t>5</w:t>
            </w:r>
            <w:r w:rsidRPr="00AF3204">
              <w:rPr>
                <w:rFonts w:ascii="Times New Roman" w:hAnsi="Times New Roman" w:cs="Times New Roman"/>
                <w:sz w:val="18"/>
                <w:szCs w:val="18"/>
                <w:lang w:val="haw-US"/>
              </w:rPr>
              <w:t xml:space="preserve"> = </w:t>
            </w:r>
            <w:r w:rsidRPr="00AF3204">
              <w:rPr>
                <w:rFonts w:ascii="Times New Roman" w:hAnsi="Times New Roman" w:cs="Times New Roman"/>
                <w:b/>
                <w:bCs/>
                <w:sz w:val="18"/>
                <w:szCs w:val="18"/>
                <w:lang w:val="haw-US"/>
              </w:rPr>
              <w:t>7.</w:t>
            </w:r>
            <w:r>
              <w:rPr>
                <w:rFonts w:ascii="Times New Roman" w:hAnsi="Times New Roman" w:cs="Times New Roman"/>
                <w:b/>
                <w:bCs/>
                <w:sz w:val="18"/>
                <w:szCs w:val="18"/>
              </w:rPr>
              <w:t>6</w:t>
            </w:r>
          </w:p>
        </w:tc>
        <w:tc>
          <w:tcPr>
            <w:tcW w:w="990" w:type="dxa"/>
            <w:tcBorders>
              <w:bottom w:val="double" w:sz="4" w:space="0" w:color="auto"/>
            </w:tcBorders>
          </w:tcPr>
          <w:p w14:paraId="7E87315E" w14:textId="70364116" w:rsidR="00761E6C" w:rsidRPr="00761E6C" w:rsidRDefault="00761E6C" w:rsidP="00761E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AF3204">
              <w:rPr>
                <w:rFonts w:ascii="Times New Roman" w:hAnsi="Times New Roman" w:cs="Times New Roman"/>
                <w:sz w:val="18"/>
                <w:szCs w:val="18"/>
                <w:lang w:val="haw-US"/>
              </w:rPr>
              <w:t xml:space="preserve">C  =  </w:t>
            </w:r>
            <w:r>
              <w:rPr>
                <w:rFonts w:ascii="Times New Roman" w:hAnsi="Times New Roman" w:cs="Times New Roman"/>
                <w:b/>
                <w:bCs/>
                <w:sz w:val="18"/>
                <w:szCs w:val="18"/>
              </w:rPr>
              <w:t>20</w:t>
            </w:r>
          </w:p>
          <w:p w14:paraId="0E098B14" w14:textId="77777777" w:rsidR="00761E6C" w:rsidRDefault="00761E6C" w:rsidP="00761E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-2</w:t>
            </w:r>
            <w:r w:rsidRPr="00AF3204">
              <w:rPr>
                <w:rFonts w:ascii="Times New Roman" w:hAnsi="Times New Roman" w:cs="Times New Roman"/>
                <w:sz w:val="18"/>
                <w:szCs w:val="18"/>
                <w:lang w:val="haw-US"/>
              </w:rPr>
              <w:t xml:space="preserve"> = </w:t>
            </w:r>
            <w:r>
              <w:rPr>
                <w:rFonts w:ascii="Times New Roman" w:hAnsi="Times New Roman" w:cs="Times New Roman"/>
                <w:b/>
                <w:bCs/>
                <w:sz w:val="18"/>
                <w:szCs w:val="18"/>
              </w:rPr>
              <w:t>18</w:t>
            </w:r>
          </w:p>
          <w:p w14:paraId="00163F56" w14:textId="1F292408" w:rsidR="00761E6C" w:rsidRDefault="00761E6C" w:rsidP="00761E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AF3204">
              <w:rPr>
                <w:rFonts w:ascii="Times New Roman" w:hAnsi="Times New Roman" w:cs="Times New Roman"/>
                <w:sz w:val="18"/>
                <w:szCs w:val="18"/>
                <w:lang w:val="haw-US"/>
              </w:rPr>
              <w:t>+</w:t>
            </w:r>
            <w:r>
              <w:rPr>
                <w:rFonts w:ascii="Times New Roman" w:hAnsi="Times New Roman" w:cs="Times New Roman"/>
                <w:sz w:val="18"/>
                <w:szCs w:val="18"/>
              </w:rPr>
              <w:t>2</w:t>
            </w:r>
            <w:r w:rsidRPr="00AF3204">
              <w:rPr>
                <w:rFonts w:ascii="Times New Roman" w:hAnsi="Times New Roman" w:cs="Times New Roman"/>
                <w:sz w:val="18"/>
                <w:szCs w:val="18"/>
                <w:lang w:val="haw-US"/>
              </w:rPr>
              <w:t xml:space="preserve"> = </w:t>
            </w:r>
            <w:r w:rsidRPr="00AF3204">
              <w:rPr>
                <w:rFonts w:ascii="Times New Roman" w:hAnsi="Times New Roman" w:cs="Times New Roman"/>
                <w:b/>
                <w:bCs/>
                <w:sz w:val="18"/>
                <w:szCs w:val="18"/>
                <w:lang w:val="haw-US"/>
              </w:rPr>
              <w:t>2</w:t>
            </w:r>
            <w:r>
              <w:rPr>
                <w:rFonts w:ascii="Times New Roman" w:hAnsi="Times New Roman" w:cs="Times New Roman"/>
                <w:b/>
                <w:bCs/>
                <w:sz w:val="18"/>
                <w:szCs w:val="18"/>
              </w:rPr>
              <w:t>2</w:t>
            </w:r>
          </w:p>
          <w:p w14:paraId="08580F5E" w14:textId="6709AD07" w:rsidR="00761E6C" w:rsidRDefault="00761E6C" w:rsidP="00761E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sidRPr="00761E6C">
              <w:rPr>
                <w:rFonts w:ascii="Times New Roman" w:hAnsi="Times New Roman" w:cs="Times New Roman"/>
                <w:sz w:val="18"/>
                <w:szCs w:val="18"/>
              </w:rPr>
              <w:t>+4 =</w:t>
            </w:r>
            <w:r>
              <w:rPr>
                <w:rFonts w:ascii="Times New Roman" w:hAnsi="Times New Roman" w:cs="Times New Roman"/>
                <w:b/>
                <w:bCs/>
                <w:sz w:val="18"/>
                <w:szCs w:val="18"/>
              </w:rPr>
              <w:t xml:space="preserve"> 24</w:t>
            </w:r>
          </w:p>
          <w:p w14:paraId="793FD197" w14:textId="226E28CD" w:rsidR="00761E6C" w:rsidRPr="00761E6C" w:rsidRDefault="00761E6C" w:rsidP="00761E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761E6C">
              <w:rPr>
                <w:rFonts w:ascii="Times New Roman" w:hAnsi="Times New Roman" w:cs="Times New Roman"/>
                <w:sz w:val="18"/>
                <w:szCs w:val="18"/>
              </w:rPr>
              <w:t>+6 =</w:t>
            </w:r>
            <w:r>
              <w:rPr>
                <w:rFonts w:ascii="Times New Roman" w:hAnsi="Times New Roman" w:cs="Times New Roman"/>
                <w:b/>
                <w:bCs/>
                <w:sz w:val="18"/>
                <w:szCs w:val="18"/>
              </w:rPr>
              <w:t xml:space="preserve"> 26</w:t>
            </w:r>
          </w:p>
          <w:p w14:paraId="32BFDD98" w14:textId="7C706D18" w:rsidR="00761E6C" w:rsidRPr="00AF3204" w:rsidRDefault="00761E6C" w:rsidP="00761E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p>
        </w:tc>
        <w:tc>
          <w:tcPr>
            <w:tcW w:w="1598" w:type="dxa"/>
            <w:tcBorders>
              <w:bottom w:val="double" w:sz="4" w:space="0" w:color="auto"/>
            </w:tcBorders>
          </w:tcPr>
          <w:p w14:paraId="05A4E557" w14:textId="64B6BAB4" w:rsidR="00761E6C" w:rsidRDefault="00761E6C" w:rsidP="00761E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Fertilization</w:t>
            </w:r>
          </w:p>
        </w:tc>
        <w:tc>
          <w:tcPr>
            <w:tcW w:w="5062" w:type="dxa"/>
            <w:tcBorders>
              <w:top w:val="single" w:sz="12" w:space="0" w:color="auto"/>
              <w:bottom w:val="double" w:sz="4" w:space="0" w:color="auto"/>
            </w:tcBorders>
          </w:tcPr>
          <w:p w14:paraId="21FEFB45" w14:textId="481EE7A3" w:rsidR="00761E6C" w:rsidRPr="00BE13F4" w:rsidRDefault="00761E6C" w:rsidP="00761E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BE13F4">
              <w:rPr>
                <w:rFonts w:ascii="Times New Roman" w:hAnsi="Times New Roman" w:cs="Times New Roman"/>
                <w:sz w:val="18"/>
                <w:szCs w:val="18"/>
              </w:rPr>
              <w:t>No Effect</w:t>
            </w:r>
          </w:p>
        </w:tc>
        <w:tc>
          <w:tcPr>
            <w:tcW w:w="1080" w:type="dxa"/>
            <w:tcBorders>
              <w:bottom w:val="double" w:sz="4" w:space="0" w:color="auto"/>
            </w:tcBorders>
          </w:tcPr>
          <w:p w14:paraId="4DFA568A" w14:textId="33E9DA9E" w:rsidR="00761E6C" w:rsidRDefault="00761E6C" w:rsidP="00761E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NSW, Sydney, Australia</w:t>
            </w:r>
          </w:p>
        </w:tc>
        <w:tc>
          <w:tcPr>
            <w:tcW w:w="1065" w:type="dxa"/>
            <w:tcBorders>
              <w:bottom w:val="double" w:sz="4" w:space="0" w:color="auto"/>
            </w:tcBorders>
          </w:tcPr>
          <w:p w14:paraId="17D6C91F" w14:textId="64BF3779" w:rsidR="00761E6C" w:rsidRDefault="00761E6C" w:rsidP="00761E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fldChar w:fldCharType="begin" w:fldLock="1"/>
            </w:r>
            <w:r w:rsidR="0066792D">
              <w:rPr>
                <w:rFonts w:ascii="Times New Roman" w:hAnsi="Times New Roman" w:cs="Times New Roman"/>
                <w:sz w:val="18"/>
                <w:szCs w:val="18"/>
              </w:rPr>
              <w:instrText>ADDIN CSL_CITATION {"citationItems":[{"id":"ITEM-1","itemData":{"DOI":"10.1007/s00227-010-1474-9","ISSN":"00253162","abstract":"Climate change driven ocean acidification and hypercapnia may have a negative impact on fertilization in marine organisms because of the narcotic effect these stressors exert on sperm. In contrast, warmer, less viscous water may have a positive influence on sperm swimming speed and so ocean warming may enhance fertilization. To address questions on future vulnerabilities we examined the interactive effects of near-future ocean warming and ocean acidification/hypercapnia on fertilization in intertidal and shallow subtidal echinoids (Heliocidaris erythrogramma, H. tuberculata, Tripneustes gratilla, Centrostephanus rodgersii), an asteroid (Patiriella regularis) and an abalone (Haliotis coccoradiata). Batches of eggs from multiple females were fertilized by sperm from multiple males in all combinations of three temperature and three pH/Pco2 treatments. Experiments were placed in the setting of projected near-future conditions for southeast Australia, an ocean change hot spot. There was no significant effect of warming and acidification on the percentage of fertilization. These results indicate that fertilization in these species is robust to temperature and pH/Pco2 fluctuation. This may reflect adaptation to the marked fluctuation in temperature and pH that characterises their shallow water coastal habitats. Efforts to identify potential impacts of ocean change to the life histories of coastal marine invertebrates are best to focus on more vulnerable embryonic and larval stages because of their long time in the water column where seawater chemistry and temperature have a major impact on development. © 2010 Springer-Verlag.","author":[{"dropping-particle":"","family":"Byrne","given":"Maria","non-dropping-particle":"","parse-names":false,"suffix":""},{"dropping-particle":"","family":"Soars","given":"Natalie A.","non-dropping-particle":"","parse-names":false,"suffix":""},{"dropping-particle":"","family":"Ho","given":"Melanie A.","non-dropping-particle":"","parse-names":false,"suffix":""},{"dropping-particle":"","family":"Wong","given":"Eunice","non-dropping-particle":"","parse-names":false,"suffix":""},{"dropping-particle":"","family":"McElroy","given":"David","non-dropping-particle":"","parse-names":false,"suffix":""},{"dropping-particle":"","family":"Selvakumaraswamy","given":"Paulina","non-dropping-particle":"","parse-names":false,"suffix":""},{"dropping-particle":"","family":"Dworjanyn","given":"Symon A.","non-dropping-particle":"","parse-names":false,"suffix":""},{"dropping-particle":"","family":"Davis","given":"Andrew R.","non-dropping-particle":"","parse-names":false,"suffix":""}],"container-title":"Marine Biology","id":"ITEM-1","issue":"9","issued":{"date-parts":[["2010"]]},"page":"2061-2069","title":"Fertilization in a suite of coastal marine invertebrates from SE Australia is robust to near-future ocean warming and acidification","type":"article-journal","volume":"157"},"uris":["http://www.mendeley.com/documents/?uuid=8d87edc5-16c5-440d-b413-f3edb995fe1d"]}],"mendeley":{"formattedCitation":"(Byrne et al., 2010)","manualFormatting":"Byrne et al.","plainTextFormattedCitation":"(Byrne et al., 2010)","previouslyFormattedCitation":"(Byrne et al., 2010)"},"properties":{"noteIndex":0},"schema":"https://github.com/citation-style-language/schema/raw/master/csl-citation.json"}</w:instrText>
            </w:r>
            <w:r>
              <w:rPr>
                <w:rFonts w:ascii="Times New Roman" w:hAnsi="Times New Roman" w:cs="Times New Roman"/>
                <w:sz w:val="18"/>
                <w:szCs w:val="18"/>
              </w:rPr>
              <w:fldChar w:fldCharType="separate"/>
            </w:r>
            <w:r w:rsidRPr="00BE13F4">
              <w:rPr>
                <w:rFonts w:ascii="Times New Roman" w:hAnsi="Times New Roman" w:cs="Times New Roman"/>
                <w:noProof/>
                <w:sz w:val="18"/>
                <w:szCs w:val="18"/>
              </w:rPr>
              <w:t>Byrne et al.</w:t>
            </w:r>
            <w:r>
              <w:rPr>
                <w:rFonts w:ascii="Times New Roman" w:hAnsi="Times New Roman" w:cs="Times New Roman"/>
                <w:sz w:val="18"/>
                <w:szCs w:val="18"/>
              </w:rPr>
              <w:fldChar w:fldCharType="end"/>
            </w:r>
            <w:r>
              <w:rPr>
                <w:rFonts w:ascii="Times New Roman" w:hAnsi="Times New Roman" w:cs="Times New Roman"/>
                <w:sz w:val="18"/>
                <w:szCs w:val="18"/>
              </w:rPr>
              <w:t xml:space="preserve"> </w:t>
            </w:r>
          </w:p>
        </w:tc>
        <w:tc>
          <w:tcPr>
            <w:tcW w:w="614" w:type="dxa"/>
            <w:tcBorders>
              <w:bottom w:val="double" w:sz="4" w:space="0" w:color="auto"/>
            </w:tcBorders>
          </w:tcPr>
          <w:p w14:paraId="25EE6DB3" w14:textId="1A978729" w:rsidR="00761E6C" w:rsidRDefault="00761E6C" w:rsidP="00761E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2010</w:t>
            </w:r>
          </w:p>
        </w:tc>
      </w:tr>
    </w:tbl>
    <w:p w14:paraId="19C1A53E" w14:textId="77777777" w:rsidR="00381286" w:rsidRDefault="00381286" w:rsidP="00381286">
      <w:pPr>
        <w:rPr>
          <w:rFonts w:ascii="Times New Roman" w:hAnsi="Times New Roman" w:cs="Times New Roman"/>
        </w:rPr>
        <w:sectPr w:rsidR="00381286" w:rsidSect="002A5704">
          <w:pgSz w:w="15840" w:h="12240" w:orient="landscape"/>
          <w:pgMar w:top="720" w:right="720" w:bottom="720" w:left="720" w:header="720" w:footer="720" w:gutter="0"/>
          <w:cols w:space="720"/>
          <w:docGrid w:linePitch="360"/>
        </w:sectPr>
      </w:pPr>
    </w:p>
    <w:p w14:paraId="34ECF72B" w14:textId="77777777" w:rsidR="00381286" w:rsidRPr="00B945EB" w:rsidRDefault="00381286" w:rsidP="00381286">
      <w:pPr>
        <w:rPr>
          <w:rFonts w:ascii="Times New Roman" w:hAnsi="Times New Roman" w:cs="Times New Roman"/>
          <w:lang w:val="haw-US"/>
        </w:rPr>
      </w:pPr>
      <w:r w:rsidRPr="005B3CBF">
        <w:rPr>
          <w:rFonts w:ascii="Times New Roman" w:hAnsi="Times New Roman" w:cs="Times New Roman"/>
          <w:b/>
          <w:bCs/>
          <w:lang w:val="haw-US"/>
        </w:rPr>
        <w:lastRenderedPageBreak/>
        <w:t>Table 4.</w:t>
      </w:r>
      <w:r>
        <w:rPr>
          <w:rFonts w:ascii="Times New Roman" w:hAnsi="Times New Roman" w:cs="Times New Roman"/>
          <w:b/>
          <w:bCs/>
          <w:lang w:val="haw-US"/>
        </w:rPr>
        <w:t>2</w:t>
      </w:r>
      <w:r>
        <w:rPr>
          <w:rFonts w:ascii="Times New Roman" w:hAnsi="Times New Roman" w:cs="Times New Roman"/>
          <w:lang w:val="haw-US"/>
        </w:rPr>
        <w:t xml:space="preserve">. Compilation of some recent studies investigating the effects of </w:t>
      </w:r>
      <w:r w:rsidRPr="00B02A59">
        <w:rPr>
          <w:rFonts w:ascii="Times New Roman" w:hAnsi="Times New Roman" w:cs="Times New Roman"/>
          <w:b/>
          <w:bCs/>
          <w:lang w:val="haw-US"/>
        </w:rPr>
        <w:t>ocean acidification</w:t>
      </w:r>
      <w:r>
        <w:rPr>
          <w:rFonts w:ascii="Times New Roman" w:hAnsi="Times New Roman" w:cs="Times New Roman"/>
          <w:lang w:val="haw-US"/>
        </w:rPr>
        <w:t xml:space="preserve"> only.</w:t>
      </w:r>
    </w:p>
    <w:p w14:paraId="01D2F694" w14:textId="01B5337B" w:rsidR="00381286" w:rsidRPr="005B3CBF" w:rsidRDefault="00381286" w:rsidP="00381286">
      <w:pPr>
        <w:rPr>
          <w:rFonts w:ascii="Times New Roman" w:hAnsi="Times New Roman" w:cs="Times New Roman"/>
        </w:rPr>
      </w:pPr>
    </w:p>
    <w:tbl>
      <w:tblPr>
        <w:tblStyle w:val="PlainTable4"/>
        <w:tblW w:w="14400" w:type="dxa"/>
        <w:tblBorders>
          <w:top w:val="single" w:sz="4" w:space="0" w:color="auto"/>
        </w:tblBorders>
        <w:tblLayout w:type="fixed"/>
        <w:tblLook w:val="04A0" w:firstRow="1" w:lastRow="0" w:firstColumn="1" w:lastColumn="0" w:noHBand="0" w:noVBand="1"/>
      </w:tblPr>
      <w:tblGrid>
        <w:gridCol w:w="1980"/>
        <w:gridCol w:w="990"/>
        <w:gridCol w:w="90"/>
        <w:gridCol w:w="540"/>
        <w:gridCol w:w="990"/>
        <w:gridCol w:w="1080"/>
        <w:gridCol w:w="2070"/>
        <w:gridCol w:w="3510"/>
        <w:gridCol w:w="1530"/>
        <w:gridCol w:w="1022"/>
        <w:gridCol w:w="598"/>
      </w:tblGrid>
      <w:tr w:rsidR="006D6E00" w:rsidRPr="004F76AD" w14:paraId="28A99D54" w14:textId="77777777" w:rsidTr="00275FB0">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1980" w:type="dxa"/>
            <w:tcBorders>
              <w:top w:val="double" w:sz="4" w:space="0" w:color="auto"/>
              <w:bottom w:val="single" w:sz="4" w:space="0" w:color="auto"/>
            </w:tcBorders>
          </w:tcPr>
          <w:p w14:paraId="154A49F6" w14:textId="77777777" w:rsidR="002D5A54" w:rsidRPr="004F76AD" w:rsidRDefault="002D5A54" w:rsidP="002A5704">
            <w:pPr>
              <w:rPr>
                <w:rFonts w:ascii="Times New Roman" w:hAnsi="Times New Roman" w:cs="Times New Roman"/>
                <w:b w:val="0"/>
                <w:bCs w:val="0"/>
                <w:sz w:val="18"/>
                <w:szCs w:val="18"/>
              </w:rPr>
            </w:pPr>
            <w:r w:rsidRPr="004F76AD">
              <w:rPr>
                <w:rFonts w:ascii="Times New Roman" w:hAnsi="Times New Roman" w:cs="Times New Roman"/>
                <w:b w:val="0"/>
                <w:bCs w:val="0"/>
                <w:sz w:val="18"/>
                <w:szCs w:val="18"/>
              </w:rPr>
              <w:t>Taxon</w:t>
            </w:r>
          </w:p>
        </w:tc>
        <w:tc>
          <w:tcPr>
            <w:tcW w:w="990" w:type="dxa"/>
            <w:tcBorders>
              <w:top w:val="double" w:sz="4" w:space="0" w:color="auto"/>
              <w:bottom w:val="single" w:sz="4" w:space="0" w:color="auto"/>
            </w:tcBorders>
          </w:tcPr>
          <w:p w14:paraId="5E040CB4" w14:textId="77777777" w:rsidR="002D5A54" w:rsidRPr="004F76AD" w:rsidRDefault="002D5A54" w:rsidP="002A570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4F76AD">
              <w:rPr>
                <w:rFonts w:ascii="Times New Roman" w:hAnsi="Times New Roman" w:cs="Times New Roman"/>
                <w:b w:val="0"/>
                <w:bCs w:val="0"/>
                <w:sz w:val="18"/>
                <w:szCs w:val="18"/>
                <w:lang w:val="haw-US"/>
              </w:rPr>
              <w:t>Exposure period</w:t>
            </w:r>
          </w:p>
        </w:tc>
        <w:tc>
          <w:tcPr>
            <w:tcW w:w="630" w:type="dxa"/>
            <w:gridSpan w:val="2"/>
            <w:tcBorders>
              <w:top w:val="double" w:sz="4" w:space="0" w:color="auto"/>
              <w:bottom w:val="single" w:sz="4" w:space="0" w:color="auto"/>
            </w:tcBorders>
          </w:tcPr>
          <w:p w14:paraId="5C6837EB" w14:textId="77777777" w:rsidR="002D5A54" w:rsidRPr="004F76AD" w:rsidRDefault="002D5A54" w:rsidP="002A570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8"/>
                <w:szCs w:val="18"/>
              </w:rPr>
            </w:pPr>
            <w:r w:rsidRPr="004F76AD">
              <w:rPr>
                <w:rFonts w:ascii="Times New Roman" w:hAnsi="Times New Roman" w:cs="Times New Roman"/>
                <w:b w:val="0"/>
                <w:bCs w:val="0"/>
                <w:sz w:val="18"/>
                <w:szCs w:val="18"/>
              </w:rPr>
              <w:t>Life Stage</w:t>
            </w:r>
          </w:p>
        </w:tc>
        <w:tc>
          <w:tcPr>
            <w:tcW w:w="990" w:type="dxa"/>
            <w:tcBorders>
              <w:top w:val="double" w:sz="4" w:space="0" w:color="auto"/>
              <w:bottom w:val="single" w:sz="4" w:space="0" w:color="auto"/>
            </w:tcBorders>
          </w:tcPr>
          <w:p w14:paraId="25362D1B" w14:textId="77777777" w:rsidR="002D5A54" w:rsidRPr="004F76AD" w:rsidRDefault="002D5A54" w:rsidP="002A570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8"/>
                <w:szCs w:val="18"/>
              </w:rPr>
            </w:pPr>
            <w:r w:rsidRPr="004F76AD">
              <w:rPr>
                <w:rFonts w:ascii="Times New Roman" w:hAnsi="Times New Roman" w:cs="Times New Roman"/>
                <w:b w:val="0"/>
                <w:bCs w:val="0"/>
                <w:sz w:val="18"/>
                <w:szCs w:val="18"/>
              </w:rPr>
              <w:t>pH</w:t>
            </w:r>
          </w:p>
        </w:tc>
        <w:tc>
          <w:tcPr>
            <w:tcW w:w="1080" w:type="dxa"/>
            <w:tcBorders>
              <w:top w:val="double" w:sz="4" w:space="0" w:color="auto"/>
              <w:bottom w:val="single" w:sz="4" w:space="0" w:color="auto"/>
            </w:tcBorders>
          </w:tcPr>
          <w:p w14:paraId="4784CC55" w14:textId="4219FE5F" w:rsidR="002D5A54" w:rsidRPr="00245002" w:rsidRDefault="002D5A54" w:rsidP="008875B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8"/>
                <w:szCs w:val="18"/>
              </w:rPr>
            </w:pPr>
            <w:r>
              <w:rPr>
                <w:rFonts w:ascii="Times New Roman" w:hAnsi="Times New Roman" w:cs="Times New Roman"/>
                <w:b w:val="0"/>
                <w:bCs w:val="0"/>
                <w:sz w:val="18"/>
                <w:szCs w:val="18"/>
                <w:lang w:val="haw-US"/>
              </w:rPr>
              <w:t>T</w:t>
            </w:r>
            <w:r w:rsidR="00245002">
              <w:rPr>
                <w:rFonts w:ascii="Times New Roman" w:hAnsi="Times New Roman" w:cs="Times New Roman"/>
                <w:b w:val="0"/>
                <w:bCs w:val="0"/>
                <w:sz w:val="18"/>
                <w:szCs w:val="18"/>
              </w:rPr>
              <w:t xml:space="preserve"> (</w:t>
            </w:r>
            <w:r w:rsidR="00245002">
              <w:rPr>
                <w:rFonts w:ascii="Times New Roman" w:hAnsi="Times New Roman" w:cs="Times New Roman"/>
                <w:b w:val="0"/>
                <w:bCs w:val="0"/>
                <w:sz w:val="18"/>
                <w:szCs w:val="18"/>
              </w:rPr>
              <w:sym w:font="Symbol" w:char="F0B0"/>
            </w:r>
            <w:r w:rsidR="00245002">
              <w:rPr>
                <w:rFonts w:ascii="Times New Roman" w:hAnsi="Times New Roman" w:cs="Times New Roman"/>
                <w:b w:val="0"/>
                <w:bCs w:val="0"/>
                <w:sz w:val="18"/>
                <w:szCs w:val="18"/>
              </w:rPr>
              <w:t>C)</w:t>
            </w:r>
          </w:p>
        </w:tc>
        <w:tc>
          <w:tcPr>
            <w:tcW w:w="2070" w:type="dxa"/>
            <w:tcBorders>
              <w:top w:val="double" w:sz="4" w:space="0" w:color="auto"/>
              <w:bottom w:val="single" w:sz="4" w:space="0" w:color="auto"/>
            </w:tcBorders>
          </w:tcPr>
          <w:p w14:paraId="2A6D2C84" w14:textId="3357B9EF" w:rsidR="002D5A54" w:rsidRPr="004F76AD" w:rsidRDefault="002D5A54" w:rsidP="002A570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8"/>
                <w:szCs w:val="18"/>
                <w:lang w:val="haw-US"/>
              </w:rPr>
            </w:pPr>
            <w:r w:rsidRPr="004F76AD">
              <w:rPr>
                <w:rFonts w:ascii="Times New Roman" w:hAnsi="Times New Roman" w:cs="Times New Roman"/>
                <w:b w:val="0"/>
                <w:bCs w:val="0"/>
                <w:sz w:val="18"/>
                <w:szCs w:val="18"/>
                <w:lang w:val="haw-US"/>
              </w:rPr>
              <w:t>Effects Explored</w:t>
            </w:r>
          </w:p>
        </w:tc>
        <w:tc>
          <w:tcPr>
            <w:tcW w:w="3510" w:type="dxa"/>
            <w:tcBorders>
              <w:top w:val="double" w:sz="4" w:space="0" w:color="auto"/>
              <w:bottom w:val="single" w:sz="4" w:space="0" w:color="auto"/>
            </w:tcBorders>
          </w:tcPr>
          <w:p w14:paraId="39519746" w14:textId="77777777" w:rsidR="002D5A54" w:rsidRPr="004F76AD" w:rsidRDefault="002D5A54" w:rsidP="002A570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8"/>
                <w:szCs w:val="18"/>
                <w:lang w:val="haw-US"/>
              </w:rPr>
            </w:pPr>
            <w:r w:rsidRPr="004F76AD">
              <w:rPr>
                <w:rFonts w:ascii="Times New Roman" w:hAnsi="Times New Roman" w:cs="Times New Roman"/>
                <w:b w:val="0"/>
                <w:bCs w:val="0"/>
                <w:sz w:val="18"/>
                <w:szCs w:val="18"/>
                <w:lang w:val="haw-US"/>
              </w:rPr>
              <w:t>Results</w:t>
            </w:r>
          </w:p>
        </w:tc>
        <w:tc>
          <w:tcPr>
            <w:tcW w:w="1530" w:type="dxa"/>
            <w:tcBorders>
              <w:top w:val="double" w:sz="4" w:space="0" w:color="auto"/>
              <w:bottom w:val="single" w:sz="4" w:space="0" w:color="auto"/>
            </w:tcBorders>
          </w:tcPr>
          <w:p w14:paraId="0A2531AC" w14:textId="77777777" w:rsidR="002D5A54" w:rsidRPr="004F76AD" w:rsidRDefault="002D5A54" w:rsidP="002A570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8"/>
                <w:szCs w:val="18"/>
                <w:lang w:val="haw-US"/>
              </w:rPr>
            </w:pPr>
            <w:r w:rsidRPr="004F76AD">
              <w:rPr>
                <w:rFonts w:ascii="Times New Roman" w:hAnsi="Times New Roman" w:cs="Times New Roman"/>
                <w:b w:val="0"/>
                <w:bCs w:val="0"/>
                <w:sz w:val="18"/>
                <w:szCs w:val="18"/>
                <w:lang w:val="haw-US"/>
              </w:rPr>
              <w:t>Location</w:t>
            </w:r>
          </w:p>
        </w:tc>
        <w:tc>
          <w:tcPr>
            <w:tcW w:w="1022" w:type="dxa"/>
            <w:tcBorders>
              <w:top w:val="double" w:sz="4" w:space="0" w:color="auto"/>
              <w:bottom w:val="single" w:sz="4" w:space="0" w:color="auto"/>
            </w:tcBorders>
          </w:tcPr>
          <w:p w14:paraId="4FEF53C6" w14:textId="77777777" w:rsidR="002D5A54" w:rsidRPr="004F76AD" w:rsidRDefault="002D5A54" w:rsidP="002A570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8"/>
                <w:szCs w:val="18"/>
              </w:rPr>
            </w:pPr>
            <w:r w:rsidRPr="004F76AD">
              <w:rPr>
                <w:rFonts w:ascii="Times New Roman" w:hAnsi="Times New Roman" w:cs="Times New Roman"/>
                <w:b w:val="0"/>
                <w:bCs w:val="0"/>
                <w:sz w:val="18"/>
                <w:szCs w:val="18"/>
              </w:rPr>
              <w:t>Source</w:t>
            </w:r>
          </w:p>
        </w:tc>
        <w:tc>
          <w:tcPr>
            <w:tcW w:w="598" w:type="dxa"/>
            <w:tcBorders>
              <w:top w:val="double" w:sz="4" w:space="0" w:color="auto"/>
              <w:bottom w:val="single" w:sz="4" w:space="0" w:color="auto"/>
            </w:tcBorders>
          </w:tcPr>
          <w:p w14:paraId="2B6DA6ED" w14:textId="77777777" w:rsidR="002D5A54" w:rsidRPr="004F76AD" w:rsidRDefault="002D5A54" w:rsidP="002A570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8"/>
                <w:szCs w:val="18"/>
              </w:rPr>
            </w:pPr>
            <w:r w:rsidRPr="004F76AD">
              <w:rPr>
                <w:rFonts w:ascii="Times New Roman" w:hAnsi="Times New Roman" w:cs="Times New Roman"/>
                <w:b w:val="0"/>
                <w:bCs w:val="0"/>
                <w:sz w:val="18"/>
                <w:szCs w:val="18"/>
              </w:rPr>
              <w:t>Date</w:t>
            </w:r>
          </w:p>
        </w:tc>
      </w:tr>
      <w:tr w:rsidR="006D6E00" w:rsidRPr="004F76AD" w14:paraId="751DF8FB" w14:textId="77777777" w:rsidTr="00275FB0">
        <w:trPr>
          <w:cnfStyle w:val="000000100000" w:firstRow="0" w:lastRow="0" w:firstColumn="0" w:lastColumn="0" w:oddVBand="0" w:evenVBand="0" w:oddHBand="1" w:evenHBand="0" w:firstRowFirstColumn="0" w:firstRowLastColumn="0" w:lastRowFirstColumn="0" w:lastRowLastColumn="0"/>
          <w:trHeight w:val="908"/>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auto"/>
            </w:tcBorders>
          </w:tcPr>
          <w:p w14:paraId="0E056115" w14:textId="77777777" w:rsidR="002D5A54" w:rsidRPr="00762052" w:rsidRDefault="002D5A54" w:rsidP="002A5704">
            <w:pPr>
              <w:rPr>
                <w:rFonts w:ascii="Times New Roman" w:hAnsi="Times New Roman" w:cs="Times New Roman"/>
                <w:i/>
                <w:iCs/>
                <w:sz w:val="18"/>
                <w:szCs w:val="18"/>
                <w:lang w:val="haw-US"/>
              </w:rPr>
            </w:pPr>
            <w:r w:rsidRPr="00762052">
              <w:rPr>
                <w:rFonts w:ascii="Times New Roman" w:hAnsi="Times New Roman" w:cs="Times New Roman"/>
                <w:b w:val="0"/>
                <w:bCs w:val="0"/>
                <w:i/>
                <w:iCs/>
                <w:sz w:val="18"/>
                <w:szCs w:val="18"/>
                <w:lang w:val="haw-US"/>
              </w:rPr>
              <w:t xml:space="preserve">Tripneustes gratilla, Pseudechinus huttoni, </w:t>
            </w:r>
          </w:p>
          <w:p w14:paraId="7F6A13A1" w14:textId="77777777" w:rsidR="002D5A54" w:rsidRPr="00762052" w:rsidRDefault="002D5A54" w:rsidP="002A5704">
            <w:pPr>
              <w:rPr>
                <w:rFonts w:ascii="Times New Roman" w:hAnsi="Times New Roman" w:cs="Times New Roman"/>
                <w:b w:val="0"/>
                <w:bCs w:val="0"/>
                <w:i/>
                <w:iCs/>
                <w:sz w:val="18"/>
                <w:szCs w:val="18"/>
                <w:lang w:val="haw-US"/>
              </w:rPr>
            </w:pPr>
            <w:r w:rsidRPr="00762052">
              <w:rPr>
                <w:rFonts w:ascii="Times New Roman" w:hAnsi="Times New Roman" w:cs="Times New Roman"/>
                <w:b w:val="0"/>
                <w:bCs w:val="0"/>
                <w:i/>
                <w:iCs/>
                <w:sz w:val="18"/>
                <w:szCs w:val="18"/>
                <w:lang w:val="haw-US"/>
              </w:rPr>
              <w:t>Evechinus chloroticus, Sterechinus neumayeri</w:t>
            </w:r>
          </w:p>
        </w:tc>
        <w:tc>
          <w:tcPr>
            <w:tcW w:w="1080" w:type="dxa"/>
            <w:gridSpan w:val="2"/>
            <w:tcBorders>
              <w:top w:val="single" w:sz="4" w:space="0" w:color="auto"/>
            </w:tcBorders>
          </w:tcPr>
          <w:p w14:paraId="237FFFC0" w14:textId="795FBC40" w:rsidR="002D5A54" w:rsidRPr="00762052" w:rsidRDefault="002D5A54" w:rsidP="002A57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p>
        </w:tc>
        <w:tc>
          <w:tcPr>
            <w:tcW w:w="540" w:type="dxa"/>
            <w:tcBorders>
              <w:top w:val="single" w:sz="4" w:space="0" w:color="auto"/>
            </w:tcBorders>
          </w:tcPr>
          <w:p w14:paraId="008330C3" w14:textId="77777777" w:rsidR="002D5A54" w:rsidRPr="00762052" w:rsidRDefault="002D5A54" w:rsidP="002A57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sidRPr="00762052">
              <w:rPr>
                <w:rFonts w:ascii="Times New Roman" w:hAnsi="Times New Roman" w:cs="Times New Roman"/>
                <w:sz w:val="18"/>
                <w:szCs w:val="18"/>
                <w:lang w:val="haw-US"/>
              </w:rPr>
              <w:t>L</w:t>
            </w:r>
          </w:p>
        </w:tc>
        <w:tc>
          <w:tcPr>
            <w:tcW w:w="990" w:type="dxa"/>
            <w:tcBorders>
              <w:top w:val="single" w:sz="4" w:space="0" w:color="auto"/>
            </w:tcBorders>
          </w:tcPr>
          <w:p w14:paraId="43F24B4F" w14:textId="77777777" w:rsidR="002D5A54" w:rsidRPr="00762052" w:rsidRDefault="002D5A54" w:rsidP="002A57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lang w:val="haw-US"/>
              </w:rPr>
            </w:pPr>
            <w:r w:rsidRPr="00762052">
              <w:rPr>
                <w:rFonts w:ascii="Times New Roman" w:hAnsi="Times New Roman" w:cs="Times New Roman"/>
                <w:sz w:val="18"/>
                <w:szCs w:val="18"/>
                <w:lang w:val="haw-US"/>
              </w:rPr>
              <w:t xml:space="preserve">C = </w:t>
            </w:r>
            <w:r w:rsidRPr="00762052">
              <w:rPr>
                <w:rFonts w:ascii="Times New Roman" w:hAnsi="Times New Roman" w:cs="Times New Roman"/>
                <w:b/>
                <w:bCs/>
                <w:sz w:val="18"/>
                <w:szCs w:val="18"/>
                <w:lang w:val="haw-US"/>
              </w:rPr>
              <w:t>8.2</w:t>
            </w:r>
          </w:p>
          <w:p w14:paraId="413FDE75" w14:textId="77777777" w:rsidR="002D5A54" w:rsidRPr="00762052" w:rsidRDefault="002D5A54" w:rsidP="002A57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sidRPr="00762052">
              <w:rPr>
                <w:rFonts w:ascii="Times New Roman" w:hAnsi="Times New Roman" w:cs="Times New Roman"/>
                <w:b/>
                <w:bCs/>
                <w:sz w:val="18"/>
                <w:szCs w:val="18"/>
                <w:lang w:val="haw-US"/>
              </w:rPr>
              <w:t xml:space="preserve">6.0, 6.5, 7.0, 7.5, 7.7, 7.8 </w:t>
            </w:r>
          </w:p>
        </w:tc>
        <w:tc>
          <w:tcPr>
            <w:tcW w:w="1080" w:type="dxa"/>
            <w:tcBorders>
              <w:top w:val="single" w:sz="4" w:space="0" w:color="auto"/>
            </w:tcBorders>
          </w:tcPr>
          <w:p w14:paraId="3F3F9CA5" w14:textId="3C7096EA" w:rsidR="008875BA" w:rsidRPr="00762052" w:rsidRDefault="008875BA" w:rsidP="008875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762052">
              <w:rPr>
                <w:rFonts w:ascii="Times New Roman" w:hAnsi="Times New Roman" w:cs="Times New Roman"/>
                <w:sz w:val="18"/>
                <w:szCs w:val="18"/>
              </w:rPr>
              <w:t xml:space="preserve">A. -1, </w:t>
            </w:r>
          </w:p>
          <w:p w14:paraId="5458854C" w14:textId="77777777" w:rsidR="008875BA" w:rsidRPr="00762052" w:rsidRDefault="008875BA" w:rsidP="008875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762052">
              <w:rPr>
                <w:rFonts w:ascii="Times New Roman" w:hAnsi="Times New Roman" w:cs="Times New Roman"/>
                <w:sz w:val="18"/>
                <w:szCs w:val="18"/>
              </w:rPr>
              <w:t xml:space="preserve">NZ =10-15, </w:t>
            </w:r>
          </w:p>
          <w:p w14:paraId="2527F390" w14:textId="5EB618FB" w:rsidR="002D5A54" w:rsidRPr="00762052" w:rsidRDefault="008875BA" w:rsidP="008875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762052">
              <w:rPr>
                <w:rFonts w:ascii="Times New Roman" w:hAnsi="Times New Roman" w:cs="Times New Roman"/>
                <w:sz w:val="18"/>
                <w:szCs w:val="18"/>
              </w:rPr>
              <w:t>Trop = 26</w:t>
            </w:r>
          </w:p>
        </w:tc>
        <w:tc>
          <w:tcPr>
            <w:tcW w:w="2070" w:type="dxa"/>
            <w:tcBorders>
              <w:top w:val="single" w:sz="4" w:space="0" w:color="auto"/>
            </w:tcBorders>
          </w:tcPr>
          <w:p w14:paraId="4A45FBC1" w14:textId="4C9FAFCC" w:rsidR="002D5A54" w:rsidRPr="00762052" w:rsidRDefault="002D5A54" w:rsidP="002A57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sidRPr="00762052">
              <w:rPr>
                <w:rFonts w:ascii="Times New Roman" w:hAnsi="Times New Roman" w:cs="Times New Roman"/>
                <w:sz w:val="18"/>
                <w:szCs w:val="18"/>
                <w:lang w:val="haw-US"/>
              </w:rPr>
              <w:t>Somatic and skeletal growth, calcification index, development, survival, SEM</w:t>
            </w:r>
          </w:p>
        </w:tc>
        <w:tc>
          <w:tcPr>
            <w:tcW w:w="3510" w:type="dxa"/>
            <w:tcBorders>
              <w:top w:val="single" w:sz="4" w:space="0" w:color="auto"/>
              <w:bottom w:val="nil"/>
            </w:tcBorders>
          </w:tcPr>
          <w:p w14:paraId="79D7FF5D" w14:textId="3F10D8A5" w:rsidR="002D5A54" w:rsidRPr="00762052" w:rsidRDefault="002D5A54" w:rsidP="002A57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762052">
              <w:rPr>
                <w:rFonts w:ascii="Times New Roman" w:hAnsi="Times New Roman" w:cs="Times New Roman"/>
                <w:sz w:val="18"/>
                <w:szCs w:val="18"/>
                <w:lang w:val="haw-US"/>
              </w:rPr>
              <w:t>Decreased survival below 7.0</w:t>
            </w:r>
            <w:r w:rsidR="00BB54F3" w:rsidRPr="00762052">
              <w:rPr>
                <w:rFonts w:ascii="Times New Roman" w:hAnsi="Times New Roman" w:cs="Times New Roman"/>
                <w:sz w:val="18"/>
                <w:szCs w:val="18"/>
              </w:rPr>
              <w:t xml:space="preserve"> in all species</w:t>
            </w:r>
          </w:p>
          <w:p w14:paraId="6E6C9455" w14:textId="77777777" w:rsidR="002D5A54" w:rsidRPr="00762052" w:rsidRDefault="002D5A54" w:rsidP="002A57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p>
        </w:tc>
        <w:tc>
          <w:tcPr>
            <w:tcW w:w="1530" w:type="dxa"/>
            <w:tcBorders>
              <w:top w:val="single" w:sz="4" w:space="0" w:color="auto"/>
            </w:tcBorders>
          </w:tcPr>
          <w:p w14:paraId="5423513B" w14:textId="77777777" w:rsidR="002D5A54" w:rsidRPr="00762052" w:rsidRDefault="00BB54F3" w:rsidP="002A57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762052">
              <w:rPr>
                <w:rFonts w:ascii="Times New Roman" w:hAnsi="Times New Roman" w:cs="Times New Roman"/>
                <w:i/>
                <w:iCs/>
                <w:sz w:val="18"/>
                <w:szCs w:val="18"/>
              </w:rPr>
              <w:t>Collection</w:t>
            </w:r>
            <w:r w:rsidRPr="00762052">
              <w:rPr>
                <w:rFonts w:ascii="Times New Roman" w:hAnsi="Times New Roman" w:cs="Times New Roman"/>
                <w:sz w:val="18"/>
                <w:szCs w:val="18"/>
              </w:rPr>
              <w:t>: Antarctica, NZ, Cook Islands</w:t>
            </w:r>
          </w:p>
          <w:p w14:paraId="2FB6A5BC" w14:textId="77777777" w:rsidR="00BB54F3" w:rsidRPr="00762052" w:rsidRDefault="00BB54F3" w:rsidP="002A57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762052">
              <w:rPr>
                <w:rFonts w:ascii="Times New Roman" w:hAnsi="Times New Roman" w:cs="Times New Roman"/>
                <w:i/>
                <w:iCs/>
                <w:sz w:val="18"/>
                <w:szCs w:val="18"/>
              </w:rPr>
              <w:t>Conducted</w:t>
            </w:r>
            <w:r w:rsidRPr="00762052">
              <w:rPr>
                <w:rFonts w:ascii="Times New Roman" w:hAnsi="Times New Roman" w:cs="Times New Roman"/>
                <w:sz w:val="18"/>
                <w:szCs w:val="18"/>
              </w:rPr>
              <w:t xml:space="preserve">: </w:t>
            </w:r>
          </w:p>
          <w:p w14:paraId="56838354" w14:textId="66ED111E" w:rsidR="00BB54F3" w:rsidRPr="00762052" w:rsidRDefault="00BB54F3" w:rsidP="002A57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p>
        </w:tc>
        <w:tc>
          <w:tcPr>
            <w:tcW w:w="1022" w:type="dxa"/>
            <w:tcBorders>
              <w:top w:val="single" w:sz="4" w:space="0" w:color="auto"/>
            </w:tcBorders>
          </w:tcPr>
          <w:p w14:paraId="0E521080" w14:textId="77777777" w:rsidR="002D5A54" w:rsidRPr="00762052" w:rsidRDefault="002D5A54" w:rsidP="002A57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sidRPr="00762052">
              <w:rPr>
                <w:rFonts w:ascii="Times New Roman" w:hAnsi="Times New Roman" w:cs="Times New Roman"/>
                <w:sz w:val="18"/>
                <w:szCs w:val="18"/>
                <w:lang w:val="haw-US"/>
              </w:rPr>
              <w:fldChar w:fldCharType="begin" w:fldLock="1"/>
            </w:r>
            <w:r w:rsidRPr="00762052">
              <w:rPr>
                <w:rFonts w:ascii="Times New Roman" w:hAnsi="Times New Roman" w:cs="Times New Roman"/>
                <w:sz w:val="18"/>
                <w:szCs w:val="18"/>
                <w:lang w:val="haw-US"/>
              </w:rPr>
              <w:instrText>ADDIN CSL_CITATION {"citationItems":[{"id":"ITEM-1","itemData":{"DOI":"10.1007/s00227-009-1155-8","ISSN":"00253162","abstract":"Ocean acidification, as a result of increased atmospheric CO2, is predicted to lower the pH of seawater to between pH 7.6 and 7.8 over the next 100 years. The greatest changes are expected in polar waters. Our research aimed to examine how echinoid larvae are affected by lower pH, and if effects are more pronounced in polar species. We examined the effects of lowered pH on larvae from tropical (Tripneustes gratilla), temperate (Pseudechinus huttoni, Evechinus chloroticus), and a polar species (Sterechinus neumayeri) in a series of laboratory experiments. Larvae were reared in a range of lower pH seawater (pH 6.0, 6.5, 7.0, 7.5, 7.7, 7.8 and ambient), adjusted by bubbling CO 2 gas. The effect of pH on somatic and skeletal growth, calcification index, development and survival were quantified, while SEM examination of the larval skeleton provided information on the effects of seawater pH on the fine-scale skeletal morphology. Lowering pH resulted in a decrease in survival in all species, but only below pH 7.0. The size of larvae were reduced at lowered pH, but the external morphology (shape) was unaffected. Calcification of the larval skeleton was significantly reduced (13.8-36.9% lower) under lowered pH, with the exception of the Antarctic species, which showed no significant difference. SEM examination revealed a degradation of the larval skeletons of Pseudechinus and Evechinus when grown in reduced pH. Sterechinus and Tripneustes showed no apparent difference in the skeletal fine structure under lowered pH. The study confirms the need to look beyond mortality as a single endpoint when considering the effects of ocean acidification that may occur through the 21st century, and instead, look for a suite of more subtle changes, which may indirectly affect the functioning of larval stages. © 2009 Springer-Verlag.","author":[{"dropping-particle":"","family":"Clark","given":"Dana","non-dropping-particle":"","parse-names":false,"suffix":""},{"dropping-particle":"","family":"Lamare","given":"Miles","non-dropping-particle":"","parse-names":false,"suffix":""},{"dropping-particle":"","family":"Barker","given":"Mike","non-dropping-particle":"","parse-names":false,"suffix":""}],"container-title":"Marine Biology","id":"ITEM-1","issue":"6","issued":{"date-parts":[["2009"]]},"page":"1125-1137","title":"Response of sea urchin pluteus larvae (Echinodermata: Echinoidea) to reduced seawater pH: A comparison among a tropical, temperate, and a polar species","type":"article-journal","volume":"156"},"uris":["http://www.mendeley.com/documents/?uuid=8fb04412-5ac8-4452-ac26-803ffa44bea0"]}],"mendeley":{"formattedCitation":"(Clark, Lamare, &amp; Barker, 2009)","manualFormatting":"Clark et al.","plainTextFormattedCitation":"(Clark, Lamare, &amp; Barker, 2009)","previouslyFormattedCitation":"(Clark, Lamare, &amp; Barker, 2009)"},"properties":{"noteIndex":0},"schema":"https://github.com/citation-style-language/schema/raw/master/csl-citation.json"}</w:instrText>
            </w:r>
            <w:r w:rsidRPr="00762052">
              <w:rPr>
                <w:rFonts w:ascii="Times New Roman" w:hAnsi="Times New Roman" w:cs="Times New Roman"/>
                <w:sz w:val="18"/>
                <w:szCs w:val="18"/>
                <w:lang w:val="haw-US"/>
              </w:rPr>
              <w:fldChar w:fldCharType="separate"/>
            </w:r>
            <w:r w:rsidRPr="00762052">
              <w:rPr>
                <w:rFonts w:ascii="Times New Roman" w:hAnsi="Times New Roman" w:cs="Times New Roman"/>
                <w:noProof/>
                <w:sz w:val="18"/>
                <w:szCs w:val="18"/>
                <w:lang w:val="haw-US"/>
              </w:rPr>
              <w:t>Clark et al.</w:t>
            </w:r>
            <w:r w:rsidRPr="00762052">
              <w:rPr>
                <w:rFonts w:ascii="Times New Roman" w:hAnsi="Times New Roman" w:cs="Times New Roman"/>
                <w:sz w:val="18"/>
                <w:szCs w:val="18"/>
                <w:lang w:val="haw-US"/>
              </w:rPr>
              <w:fldChar w:fldCharType="end"/>
            </w:r>
          </w:p>
        </w:tc>
        <w:tc>
          <w:tcPr>
            <w:tcW w:w="598" w:type="dxa"/>
            <w:tcBorders>
              <w:top w:val="single" w:sz="4" w:space="0" w:color="auto"/>
            </w:tcBorders>
          </w:tcPr>
          <w:p w14:paraId="7D4FAFF3" w14:textId="77777777" w:rsidR="002D5A54" w:rsidRPr="004F76AD" w:rsidRDefault="002D5A54" w:rsidP="002A57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Pr>
                <w:rFonts w:ascii="Times New Roman" w:hAnsi="Times New Roman" w:cs="Times New Roman"/>
                <w:sz w:val="18"/>
                <w:szCs w:val="18"/>
                <w:lang w:val="haw-US"/>
              </w:rPr>
              <w:t>2009</w:t>
            </w:r>
          </w:p>
        </w:tc>
      </w:tr>
      <w:tr w:rsidR="006D6E00" w:rsidRPr="004F76AD" w14:paraId="0F6FFD94" w14:textId="77777777" w:rsidTr="00275FB0">
        <w:trPr>
          <w:trHeight w:val="909"/>
        </w:trPr>
        <w:tc>
          <w:tcPr>
            <w:cnfStyle w:val="001000000000" w:firstRow="0" w:lastRow="0" w:firstColumn="1" w:lastColumn="0" w:oddVBand="0" w:evenVBand="0" w:oddHBand="0" w:evenHBand="0" w:firstRowFirstColumn="0" w:firstRowLastColumn="0" w:lastRowFirstColumn="0" w:lastRowLastColumn="0"/>
            <w:tcW w:w="1980" w:type="dxa"/>
          </w:tcPr>
          <w:p w14:paraId="19E5B131" w14:textId="77777777" w:rsidR="002D5A54" w:rsidRPr="00762052" w:rsidRDefault="002D5A54" w:rsidP="002A5704">
            <w:pPr>
              <w:rPr>
                <w:rFonts w:ascii="Times New Roman" w:hAnsi="Times New Roman" w:cs="Times New Roman"/>
                <w:i/>
                <w:iCs/>
                <w:sz w:val="18"/>
                <w:szCs w:val="18"/>
                <w:lang w:val="haw-US"/>
              </w:rPr>
            </w:pPr>
          </w:p>
          <w:p w14:paraId="1BCB6FF5" w14:textId="248F89E9" w:rsidR="002D5A54" w:rsidRPr="00762052" w:rsidRDefault="002D5A54" w:rsidP="002A5704">
            <w:pPr>
              <w:rPr>
                <w:rFonts w:ascii="Times New Roman" w:hAnsi="Times New Roman" w:cs="Times New Roman"/>
                <w:b w:val="0"/>
                <w:bCs w:val="0"/>
                <w:i/>
                <w:iCs/>
                <w:sz w:val="18"/>
                <w:szCs w:val="18"/>
                <w:lang w:val="haw-US"/>
              </w:rPr>
            </w:pPr>
            <w:r w:rsidRPr="00762052">
              <w:rPr>
                <w:rFonts w:ascii="Times New Roman" w:hAnsi="Times New Roman" w:cs="Times New Roman"/>
                <w:b w:val="0"/>
                <w:bCs w:val="0"/>
                <w:i/>
                <w:iCs/>
                <w:sz w:val="18"/>
                <w:szCs w:val="18"/>
                <w:lang w:val="haw-US"/>
              </w:rPr>
              <w:t>Echinometra mathaei</w:t>
            </w:r>
          </w:p>
        </w:tc>
        <w:tc>
          <w:tcPr>
            <w:tcW w:w="1080" w:type="dxa"/>
            <w:gridSpan w:val="2"/>
          </w:tcPr>
          <w:p w14:paraId="6692C499" w14:textId="3F32F6E3" w:rsidR="00C0699D" w:rsidRPr="00762052" w:rsidRDefault="00245002" w:rsidP="002A57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762052">
              <w:rPr>
                <w:rFonts w:ascii="Times New Roman" w:hAnsi="Times New Roman" w:cs="Times New Roman"/>
                <w:sz w:val="18"/>
                <w:szCs w:val="18"/>
              </w:rPr>
              <w:t xml:space="preserve">6 </w:t>
            </w:r>
            <w:proofErr w:type="spellStart"/>
            <w:r w:rsidRPr="00762052">
              <w:rPr>
                <w:rFonts w:ascii="Times New Roman" w:hAnsi="Times New Roman" w:cs="Times New Roman"/>
                <w:sz w:val="18"/>
                <w:szCs w:val="18"/>
              </w:rPr>
              <w:t>mo</w:t>
            </w:r>
            <w:proofErr w:type="spellEnd"/>
            <w:r w:rsidRPr="00762052">
              <w:rPr>
                <w:rFonts w:ascii="Times New Roman" w:hAnsi="Times New Roman" w:cs="Times New Roman"/>
                <w:sz w:val="18"/>
                <w:szCs w:val="18"/>
              </w:rPr>
              <w:t xml:space="preserve"> acclimation, </w:t>
            </w:r>
            <w:r w:rsidR="00C0699D" w:rsidRPr="00762052">
              <w:rPr>
                <w:rFonts w:ascii="Times New Roman" w:hAnsi="Times New Roman" w:cs="Times New Roman"/>
                <w:sz w:val="18"/>
                <w:szCs w:val="18"/>
                <w:lang w:val="haw-US"/>
              </w:rPr>
              <w:t>7 mo</w:t>
            </w:r>
            <w:r w:rsidRPr="00762052">
              <w:rPr>
                <w:rFonts w:ascii="Times New Roman" w:hAnsi="Times New Roman" w:cs="Times New Roman"/>
                <w:sz w:val="18"/>
                <w:szCs w:val="18"/>
              </w:rPr>
              <w:t xml:space="preserve"> at conditions</w:t>
            </w:r>
          </w:p>
        </w:tc>
        <w:tc>
          <w:tcPr>
            <w:tcW w:w="540" w:type="dxa"/>
          </w:tcPr>
          <w:p w14:paraId="278CFD12" w14:textId="1C23DA51" w:rsidR="002D5A54" w:rsidRPr="00762052" w:rsidRDefault="006D6E00" w:rsidP="002A57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762052">
              <w:rPr>
                <w:rFonts w:ascii="Times New Roman" w:hAnsi="Times New Roman" w:cs="Times New Roman"/>
                <w:sz w:val="18"/>
                <w:szCs w:val="18"/>
              </w:rPr>
              <w:t>A</w:t>
            </w:r>
          </w:p>
        </w:tc>
        <w:tc>
          <w:tcPr>
            <w:tcW w:w="990" w:type="dxa"/>
          </w:tcPr>
          <w:p w14:paraId="42213590" w14:textId="40D315BF" w:rsidR="002D5A54" w:rsidRPr="00762052" w:rsidRDefault="002D5A54" w:rsidP="002A57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r w:rsidRPr="00762052">
              <w:rPr>
                <w:rFonts w:ascii="Times New Roman" w:hAnsi="Times New Roman" w:cs="Times New Roman"/>
                <w:sz w:val="18"/>
                <w:szCs w:val="18"/>
                <w:lang w:val="haw-US"/>
              </w:rPr>
              <w:t xml:space="preserve">C = </w:t>
            </w:r>
            <w:r w:rsidRPr="00762052">
              <w:rPr>
                <w:rFonts w:ascii="Times New Roman" w:hAnsi="Times New Roman" w:cs="Times New Roman"/>
                <w:b/>
                <w:bCs/>
                <w:sz w:val="18"/>
                <w:szCs w:val="18"/>
                <w:lang w:val="haw-US"/>
              </w:rPr>
              <w:t>8.1</w:t>
            </w:r>
          </w:p>
          <w:p w14:paraId="66D56D0F" w14:textId="08722D20" w:rsidR="002D5A54" w:rsidRPr="00762052" w:rsidRDefault="002D5A54" w:rsidP="002A57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r w:rsidRPr="00762052">
              <w:rPr>
                <w:rFonts w:ascii="Times New Roman" w:hAnsi="Times New Roman" w:cs="Times New Roman"/>
                <w:sz w:val="18"/>
                <w:szCs w:val="18"/>
                <w:lang w:val="haw-US"/>
              </w:rPr>
              <w:t>-0.</w:t>
            </w:r>
            <w:r w:rsidR="008875BA" w:rsidRPr="00762052">
              <w:rPr>
                <w:rFonts w:ascii="Times New Roman" w:hAnsi="Times New Roman" w:cs="Times New Roman"/>
                <w:sz w:val="18"/>
                <w:szCs w:val="18"/>
              </w:rPr>
              <w:t>4</w:t>
            </w:r>
            <w:r w:rsidRPr="00762052">
              <w:rPr>
                <w:rFonts w:ascii="Times New Roman" w:hAnsi="Times New Roman" w:cs="Times New Roman"/>
                <w:sz w:val="18"/>
                <w:szCs w:val="18"/>
                <w:lang w:val="haw-US"/>
              </w:rPr>
              <w:t xml:space="preserve"> = </w:t>
            </w:r>
            <w:r w:rsidRPr="00762052">
              <w:rPr>
                <w:rFonts w:ascii="Times New Roman" w:hAnsi="Times New Roman" w:cs="Times New Roman"/>
                <w:b/>
                <w:bCs/>
                <w:sz w:val="18"/>
                <w:szCs w:val="18"/>
                <w:lang w:val="haw-US"/>
              </w:rPr>
              <w:t>7.7</w:t>
            </w:r>
          </w:p>
        </w:tc>
        <w:tc>
          <w:tcPr>
            <w:tcW w:w="1080" w:type="dxa"/>
          </w:tcPr>
          <w:p w14:paraId="05F3414A" w14:textId="3627CB5E" w:rsidR="002D5A54" w:rsidRPr="00762052" w:rsidRDefault="00245002" w:rsidP="008875B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762052">
              <w:rPr>
                <w:rFonts w:ascii="Times New Roman" w:hAnsi="Times New Roman" w:cs="Times New Roman"/>
                <w:sz w:val="18"/>
                <w:szCs w:val="18"/>
              </w:rPr>
              <w:t>25</w:t>
            </w:r>
          </w:p>
        </w:tc>
        <w:tc>
          <w:tcPr>
            <w:tcW w:w="2070" w:type="dxa"/>
          </w:tcPr>
          <w:p w14:paraId="24C5CA44" w14:textId="51949049" w:rsidR="002D5A54" w:rsidRPr="00762052" w:rsidRDefault="009712D8" w:rsidP="002A57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762052">
              <w:rPr>
                <w:rFonts w:ascii="Times New Roman" w:hAnsi="Times New Roman" w:cs="Times New Roman"/>
                <w:sz w:val="18"/>
                <w:szCs w:val="18"/>
                <w:lang w:val="haw-US"/>
              </w:rPr>
              <w:t>pH</w:t>
            </w:r>
            <w:r w:rsidR="006E4384" w:rsidRPr="00762052">
              <w:rPr>
                <w:rFonts w:ascii="Times New Roman" w:hAnsi="Times New Roman" w:cs="Times New Roman"/>
                <w:sz w:val="18"/>
                <w:szCs w:val="18"/>
                <w:vertAlign w:val="subscript"/>
              </w:rPr>
              <w:t>CF</w:t>
            </w:r>
            <w:r w:rsidRPr="00762052">
              <w:rPr>
                <w:rFonts w:ascii="Times New Roman" w:hAnsi="Times New Roman" w:cs="Times New Roman"/>
                <w:sz w:val="18"/>
                <w:szCs w:val="18"/>
                <w:lang w:val="haw-US"/>
              </w:rPr>
              <w:t>,</w:t>
            </w:r>
            <w:r w:rsidR="00994D29" w:rsidRPr="00762052">
              <w:rPr>
                <w:rFonts w:ascii="Times New Roman" w:hAnsi="Times New Roman" w:cs="Times New Roman"/>
                <w:sz w:val="18"/>
                <w:szCs w:val="18"/>
              </w:rPr>
              <w:t xml:space="preserve"> Growth, Respiration rate</w:t>
            </w:r>
            <w:r w:rsidR="00245002" w:rsidRPr="00762052">
              <w:rPr>
                <w:rFonts w:ascii="Times New Roman" w:hAnsi="Times New Roman" w:cs="Times New Roman"/>
                <w:sz w:val="18"/>
                <w:szCs w:val="18"/>
              </w:rPr>
              <w:t>, mechanical properties</w:t>
            </w:r>
          </w:p>
        </w:tc>
        <w:tc>
          <w:tcPr>
            <w:tcW w:w="3510" w:type="dxa"/>
            <w:tcBorders>
              <w:top w:val="nil"/>
              <w:bottom w:val="nil"/>
            </w:tcBorders>
          </w:tcPr>
          <w:p w14:paraId="52ED692B" w14:textId="6063338B" w:rsidR="002D5A54" w:rsidRPr="00762052" w:rsidRDefault="002D5A54" w:rsidP="002A57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762052">
              <w:rPr>
                <w:rFonts w:ascii="Times New Roman" w:hAnsi="Times New Roman" w:cs="Times New Roman"/>
                <w:sz w:val="18"/>
                <w:szCs w:val="18"/>
                <w:lang w:val="haw-US"/>
              </w:rPr>
              <w:t xml:space="preserve"> </w:t>
            </w:r>
            <w:r w:rsidR="00245002" w:rsidRPr="00762052">
              <w:rPr>
                <w:rFonts w:ascii="Times New Roman" w:hAnsi="Times New Roman" w:cs="Times New Roman"/>
                <w:sz w:val="18"/>
                <w:szCs w:val="18"/>
              </w:rPr>
              <w:t>No effect</w:t>
            </w:r>
          </w:p>
        </w:tc>
        <w:tc>
          <w:tcPr>
            <w:tcW w:w="1530" w:type="dxa"/>
          </w:tcPr>
          <w:p w14:paraId="78E887FC" w14:textId="4C80C360" w:rsidR="009712D8" w:rsidRPr="00762052" w:rsidRDefault="00BB54F3" w:rsidP="002A57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r w:rsidRPr="00762052">
              <w:rPr>
                <w:rFonts w:ascii="Times New Roman" w:hAnsi="Times New Roman" w:cs="Times New Roman"/>
                <w:i/>
                <w:iCs/>
                <w:sz w:val="18"/>
                <w:szCs w:val="18"/>
              </w:rPr>
              <w:t>Collection</w:t>
            </w:r>
            <w:r w:rsidRPr="00762052">
              <w:rPr>
                <w:rFonts w:ascii="Times New Roman" w:hAnsi="Times New Roman" w:cs="Times New Roman"/>
                <w:sz w:val="18"/>
                <w:szCs w:val="18"/>
              </w:rPr>
              <w:t xml:space="preserve">: Réunion Is., FR. </w:t>
            </w:r>
            <w:r w:rsidRPr="00762052">
              <w:rPr>
                <w:rFonts w:ascii="Times New Roman" w:hAnsi="Times New Roman" w:cs="Times New Roman"/>
                <w:i/>
                <w:iCs/>
                <w:sz w:val="18"/>
                <w:szCs w:val="18"/>
              </w:rPr>
              <w:t>Conducted</w:t>
            </w:r>
            <w:r w:rsidRPr="00762052">
              <w:rPr>
                <w:rFonts w:ascii="Times New Roman" w:hAnsi="Times New Roman" w:cs="Times New Roman"/>
                <w:sz w:val="18"/>
                <w:szCs w:val="18"/>
              </w:rPr>
              <w:t xml:space="preserve">: </w:t>
            </w:r>
            <w:r w:rsidR="009712D8" w:rsidRPr="00762052">
              <w:rPr>
                <w:rFonts w:ascii="Times New Roman" w:hAnsi="Times New Roman" w:cs="Times New Roman"/>
                <w:sz w:val="18"/>
                <w:szCs w:val="18"/>
                <w:lang w:val="haw-US"/>
              </w:rPr>
              <w:t>Belgium</w:t>
            </w:r>
          </w:p>
        </w:tc>
        <w:tc>
          <w:tcPr>
            <w:tcW w:w="1022" w:type="dxa"/>
          </w:tcPr>
          <w:p w14:paraId="0BB5C7EF" w14:textId="05E94A23" w:rsidR="002D5A54" w:rsidRPr="00762052" w:rsidRDefault="002D5A54" w:rsidP="002A57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r w:rsidRPr="00762052">
              <w:rPr>
                <w:rFonts w:ascii="Times New Roman" w:hAnsi="Times New Roman" w:cs="Times New Roman"/>
                <w:sz w:val="18"/>
                <w:szCs w:val="18"/>
                <w:lang w:val="haw-US"/>
              </w:rPr>
              <w:fldChar w:fldCharType="begin" w:fldLock="1"/>
            </w:r>
            <w:r w:rsidR="00ED0409" w:rsidRPr="00762052">
              <w:rPr>
                <w:rFonts w:ascii="Times New Roman" w:hAnsi="Times New Roman" w:cs="Times New Roman"/>
                <w:sz w:val="18"/>
                <w:szCs w:val="18"/>
                <w:lang w:val="haw-US"/>
              </w:rPr>
              <w:instrText>ADDIN CSL_CITATION {"citationItems":[{"id":"ITEM-1","itemData":{"DOI":"10.1016/j.marenvres.2014.11.009","ISBN":"01411136","ISSN":"18790291","PMID":"25490159","abstract":"Recent research on the impact of ocean acidification (OA) has highlighted that it is important to conduct long-term experiments including ecosystem interactions in order to better predict the possible effects of elevated pCO2. The goal of the present study was to assess the long-term impact of OA on a suite of physiological parameters of the sea urchin Echinometra mathaei in more realistic food conditions. A long-term experiment was conducted in mesocosms provided with an artificial reef in which the urchins principally fed on algae attached to the reef calcareous substrate. Contrasted pH conditions (pH 7.7 vs control) were established gradually over six months and then maintained for seven more months. Acid-base parameters of the coelomic fluid, growth and respiration rate were monitored throughout the experiment. Results indicate that E.mathaei should be able to regulate its extracellular pH at long-term, through bicarbonate compensation. We suggest that, within sea urchins species, the ability to accumulate bicarbonates is related to their phylogeny but also on the quantity and quality of available food. Growth, respiration rate and mechanical properties of the test were not affected. This ability to resist OA levels expected for 2100at long-term could determine the future of coral reefs, particularly reefs where E.mathaei is the major bioeroder.","author":[{"dropping-particle":"","family":"Moulin","given":"Laure","non-dropping-particle":"","parse-names":false,"suffix":""},{"dropping-particle":"","family":"Grosjean","given":"Philippe","non-dropping-particle":"","parse-names":false,"suffix":""},{"dropping-particle":"","family":"Leblud","given":"Julien","non-dropping-particle":"","parse-names":false,"suffix":""},{"dropping-particle":"","family":"Batigny","given":"Antoine","non-dropping-particle":"","parse-names":false,"suffix":""},{"dropping-particle":"","family":"Collard","given":"Marie","non-dropping-particle":"","parse-names":false,"suffix":""},{"dropping-particle":"","family":"Dubois","given":"Philippe","non-dropping-particle":"","parse-names":false,"suffix":""}],"container-title":"Marine Environmental Research","id":"ITEM-1","issued":{"date-parts":[["2014"]]},"note":"EXPERIMENT\nThe goal of the present study was to assess the long-term impact of OA on a suite of physiological parameters of the sea urchin Echinometra mathaei in more realistic food conditions\n\nCONDITIONS\nContrasted pH conditions (pH 7.7 vs control) were established gradually over six months and then maintained for seven more months.\n\nMEASUREMENTS\nAcid ebase parameters of the coelomic fluid, growth and respiration rate were monitored throughout the experiment\n\nRESULTS:\n- Results indicate that E. mathaei should be able to regulate its extracellular pH at long-term, through bicarbonate compensation\n- the ability to accumulate bicarbonates is related to their phylogeny but also on the quantity and quality of available food. Growth, respiration rate and mechanical properties of the test were not affected","page":"103-114","publisher":"Elsevier Ltd","title":"Long-term mesocosms study of the effects of ocean acidification on growth and physiology of the sea urchin Echinometra mathaei","type":"article-journal","volume":"103"},"uris":["http://www.mendeley.com/documents/?uuid=2b541d70-62e7-46ab-aba6-6516ea873043"]}],"mendeley":{"formattedCitation":"(Moulin et al., 2014)","manualFormatting":"Moulin et al.","plainTextFormattedCitation":"(Moulin et al., 2014)","previouslyFormattedCitation":"(Moulin et al., 2014)"},"properties":{"noteIndex":0},"schema":"https://github.com/citation-style-language/schema/raw/master/csl-citation.json"}</w:instrText>
            </w:r>
            <w:r w:rsidRPr="00762052">
              <w:rPr>
                <w:rFonts w:ascii="Times New Roman" w:hAnsi="Times New Roman" w:cs="Times New Roman"/>
                <w:sz w:val="18"/>
                <w:szCs w:val="18"/>
                <w:lang w:val="haw-US"/>
              </w:rPr>
              <w:fldChar w:fldCharType="separate"/>
            </w:r>
            <w:r w:rsidRPr="00762052">
              <w:rPr>
                <w:rFonts w:ascii="Times New Roman" w:hAnsi="Times New Roman" w:cs="Times New Roman"/>
                <w:noProof/>
                <w:sz w:val="18"/>
                <w:szCs w:val="18"/>
                <w:lang w:val="haw-US"/>
              </w:rPr>
              <w:t>Moulin et al.</w:t>
            </w:r>
            <w:r w:rsidRPr="00762052">
              <w:rPr>
                <w:rFonts w:ascii="Times New Roman" w:hAnsi="Times New Roman" w:cs="Times New Roman"/>
                <w:sz w:val="18"/>
                <w:szCs w:val="18"/>
                <w:lang w:val="haw-US"/>
              </w:rPr>
              <w:fldChar w:fldCharType="end"/>
            </w:r>
          </w:p>
        </w:tc>
        <w:tc>
          <w:tcPr>
            <w:tcW w:w="598" w:type="dxa"/>
          </w:tcPr>
          <w:p w14:paraId="57C3D930" w14:textId="3B8B5A69" w:rsidR="002D5A54" w:rsidRPr="004F76AD" w:rsidRDefault="002D5A54" w:rsidP="002A57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r>
              <w:rPr>
                <w:rFonts w:ascii="Times New Roman" w:hAnsi="Times New Roman" w:cs="Times New Roman"/>
                <w:sz w:val="18"/>
                <w:szCs w:val="18"/>
                <w:lang w:val="haw-US"/>
              </w:rPr>
              <w:t>2014</w:t>
            </w:r>
          </w:p>
        </w:tc>
      </w:tr>
      <w:tr w:rsidR="00DA1D47" w:rsidRPr="004F76AD" w14:paraId="2DFE9E5C" w14:textId="77777777" w:rsidTr="00275FB0">
        <w:trPr>
          <w:cnfStyle w:val="000000100000" w:firstRow="0" w:lastRow="0" w:firstColumn="0" w:lastColumn="0" w:oddVBand="0" w:evenVBand="0" w:oddHBand="1" w:evenHBand="0" w:firstRowFirstColumn="0" w:firstRowLastColumn="0" w:lastRowFirstColumn="0" w:lastRowLastColumn="0"/>
          <w:trHeight w:val="747"/>
        </w:trPr>
        <w:tc>
          <w:tcPr>
            <w:cnfStyle w:val="001000000000" w:firstRow="0" w:lastRow="0" w:firstColumn="1" w:lastColumn="0" w:oddVBand="0" w:evenVBand="0" w:oddHBand="0" w:evenHBand="0" w:firstRowFirstColumn="0" w:firstRowLastColumn="0" w:lastRowFirstColumn="0" w:lastRowLastColumn="0"/>
            <w:tcW w:w="1980" w:type="dxa"/>
          </w:tcPr>
          <w:p w14:paraId="52808B85" w14:textId="3F4B9629" w:rsidR="002A2A65" w:rsidRPr="00762052" w:rsidRDefault="00DA1D47" w:rsidP="002A2A65">
            <w:pPr>
              <w:rPr>
                <w:rFonts w:ascii="Times New Roman" w:hAnsi="Times New Roman" w:cs="Times New Roman"/>
                <w:b w:val="0"/>
                <w:bCs w:val="0"/>
                <w:i/>
                <w:iCs/>
                <w:sz w:val="18"/>
                <w:szCs w:val="18"/>
                <w:lang w:val="haw-US"/>
              </w:rPr>
            </w:pPr>
            <w:r w:rsidRPr="00762052">
              <w:rPr>
                <w:rFonts w:ascii="Calibri" w:hAnsi="Calibri" w:cs="Calibri"/>
                <w:i/>
                <w:iCs/>
                <w:sz w:val="18"/>
                <w:szCs w:val="18"/>
                <w:lang w:val="haw-US"/>
              </w:rPr>
              <w:t>﻿</w:t>
            </w:r>
            <w:r w:rsidR="002A2A65" w:rsidRPr="00762052">
              <w:rPr>
                <w:rFonts w:ascii="Times New Roman" w:hAnsi="Times New Roman" w:cs="Times New Roman"/>
                <w:b w:val="0"/>
                <w:bCs w:val="0"/>
                <w:i/>
                <w:iCs/>
                <w:sz w:val="18"/>
                <w:szCs w:val="18"/>
                <w:lang w:val="haw-US"/>
              </w:rPr>
              <w:t xml:space="preserve">Eucidaris tribuloides, </w:t>
            </w:r>
          </w:p>
          <w:p w14:paraId="32954D36" w14:textId="28755026" w:rsidR="009D4635" w:rsidRPr="00762052" w:rsidRDefault="009D4635" w:rsidP="009D4635">
            <w:pPr>
              <w:rPr>
                <w:rFonts w:ascii="Times New Roman" w:hAnsi="Times New Roman" w:cs="Times New Roman"/>
                <w:b w:val="0"/>
                <w:bCs w:val="0"/>
                <w:i/>
                <w:iCs/>
                <w:sz w:val="18"/>
                <w:szCs w:val="18"/>
                <w:lang w:val="haw-US"/>
              </w:rPr>
            </w:pPr>
            <w:r w:rsidRPr="00762052">
              <w:rPr>
                <w:rFonts w:ascii="Times New Roman" w:hAnsi="Times New Roman" w:cs="Times New Roman"/>
                <w:b w:val="0"/>
                <w:bCs w:val="0"/>
                <w:i/>
                <w:iCs/>
                <w:sz w:val="18"/>
                <w:szCs w:val="18"/>
                <w:lang w:val="haw-US"/>
              </w:rPr>
              <w:t>Tripneustes ventricosus,</w:t>
            </w:r>
          </w:p>
          <w:p w14:paraId="565FC2E6" w14:textId="5C1EB2CA" w:rsidR="00DA1D47" w:rsidRPr="00762052" w:rsidRDefault="00DA1D47" w:rsidP="00DA1D47">
            <w:pPr>
              <w:rPr>
                <w:rFonts w:ascii="Times New Roman" w:hAnsi="Times New Roman" w:cs="Times New Roman"/>
                <w:b w:val="0"/>
                <w:bCs w:val="0"/>
                <w:sz w:val="18"/>
                <w:szCs w:val="18"/>
                <w:lang w:val="haw-US"/>
              </w:rPr>
            </w:pPr>
            <w:r w:rsidRPr="00762052">
              <w:rPr>
                <w:rFonts w:ascii="Times New Roman" w:hAnsi="Times New Roman" w:cs="Times New Roman"/>
                <w:b w:val="0"/>
                <w:bCs w:val="0"/>
                <w:i/>
                <w:iCs/>
                <w:sz w:val="18"/>
                <w:szCs w:val="18"/>
                <w:lang w:val="haw-US"/>
              </w:rPr>
              <w:t>Paracentrotus lividus</w:t>
            </w:r>
          </w:p>
        </w:tc>
        <w:tc>
          <w:tcPr>
            <w:tcW w:w="1080" w:type="dxa"/>
            <w:gridSpan w:val="2"/>
          </w:tcPr>
          <w:p w14:paraId="2FAB55C6" w14:textId="77777777" w:rsidR="002A2A65" w:rsidRPr="00762052" w:rsidRDefault="002A2A65" w:rsidP="002A2A6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762052">
              <w:rPr>
                <w:rFonts w:ascii="Times New Roman" w:hAnsi="Times New Roman" w:cs="Times New Roman"/>
                <w:sz w:val="18"/>
                <w:szCs w:val="18"/>
              </w:rPr>
              <w:t>5 wk.</w:t>
            </w:r>
          </w:p>
          <w:p w14:paraId="32C4CADF" w14:textId="5B06553C" w:rsidR="00DA1D47" w:rsidRPr="00762052" w:rsidRDefault="002A2A65" w:rsidP="002A2A6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sidRPr="00762052">
              <w:rPr>
                <w:rFonts w:ascii="Times New Roman" w:hAnsi="Times New Roman" w:cs="Times New Roman"/>
                <w:sz w:val="18"/>
                <w:szCs w:val="18"/>
              </w:rPr>
              <w:t>(35 d)</w:t>
            </w:r>
          </w:p>
        </w:tc>
        <w:tc>
          <w:tcPr>
            <w:tcW w:w="540" w:type="dxa"/>
          </w:tcPr>
          <w:p w14:paraId="42A79445" w14:textId="3C639FC3" w:rsidR="00DA1D47" w:rsidRPr="00762052" w:rsidRDefault="00DA1D47" w:rsidP="00DA1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sidRPr="00762052">
              <w:rPr>
                <w:rFonts w:ascii="Times New Roman" w:hAnsi="Times New Roman" w:cs="Times New Roman"/>
                <w:sz w:val="18"/>
                <w:szCs w:val="18"/>
                <w:lang w:val="haw-US"/>
              </w:rPr>
              <w:t>A</w:t>
            </w:r>
          </w:p>
        </w:tc>
        <w:tc>
          <w:tcPr>
            <w:tcW w:w="990" w:type="dxa"/>
          </w:tcPr>
          <w:p w14:paraId="73289725" w14:textId="0E40DE80" w:rsidR="00DA1D47" w:rsidRPr="00762052" w:rsidRDefault="00DA1D47" w:rsidP="00DA1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sidRPr="00762052">
              <w:rPr>
                <w:rFonts w:ascii="Times New Roman" w:hAnsi="Times New Roman" w:cs="Times New Roman"/>
                <w:sz w:val="18"/>
                <w:szCs w:val="18"/>
                <w:lang w:val="haw-US"/>
              </w:rPr>
              <w:t xml:space="preserve">C = </w:t>
            </w:r>
            <w:r w:rsidRPr="00762052">
              <w:rPr>
                <w:rFonts w:ascii="Times New Roman" w:hAnsi="Times New Roman" w:cs="Times New Roman"/>
                <w:b/>
                <w:bCs/>
                <w:sz w:val="18"/>
                <w:szCs w:val="18"/>
                <w:lang w:val="haw-US"/>
              </w:rPr>
              <w:t>8.1</w:t>
            </w:r>
          </w:p>
          <w:p w14:paraId="7412CEA2" w14:textId="369A2B47" w:rsidR="00DA1D47" w:rsidRPr="00762052" w:rsidRDefault="00DA1D47" w:rsidP="00DA1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sidRPr="00762052">
              <w:rPr>
                <w:rFonts w:ascii="Times New Roman" w:hAnsi="Times New Roman" w:cs="Times New Roman"/>
                <w:sz w:val="18"/>
                <w:szCs w:val="18"/>
                <w:lang w:val="haw-US"/>
              </w:rPr>
              <w:t xml:space="preserve">-0.4 = </w:t>
            </w:r>
            <w:r w:rsidRPr="00762052">
              <w:rPr>
                <w:rFonts w:ascii="Times New Roman" w:hAnsi="Times New Roman" w:cs="Times New Roman"/>
                <w:b/>
                <w:bCs/>
                <w:sz w:val="18"/>
                <w:szCs w:val="18"/>
                <w:lang w:val="haw-US"/>
              </w:rPr>
              <w:t>7.7</w:t>
            </w:r>
          </w:p>
          <w:p w14:paraId="31EFEAF1" w14:textId="0B0D19B3" w:rsidR="00DA1D47" w:rsidRPr="00762052" w:rsidRDefault="00DA1D47" w:rsidP="00DA1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sidRPr="00762052">
              <w:rPr>
                <w:rFonts w:ascii="Times New Roman" w:hAnsi="Times New Roman" w:cs="Times New Roman"/>
                <w:sz w:val="18"/>
                <w:szCs w:val="18"/>
                <w:lang w:val="haw-US"/>
              </w:rPr>
              <w:t xml:space="preserve">-0.7 = </w:t>
            </w:r>
            <w:r w:rsidRPr="00762052">
              <w:rPr>
                <w:rFonts w:ascii="Times New Roman" w:hAnsi="Times New Roman" w:cs="Times New Roman"/>
                <w:b/>
                <w:bCs/>
                <w:sz w:val="18"/>
                <w:szCs w:val="18"/>
                <w:lang w:val="haw-US"/>
              </w:rPr>
              <w:t>7.4</w:t>
            </w:r>
          </w:p>
        </w:tc>
        <w:tc>
          <w:tcPr>
            <w:tcW w:w="1080" w:type="dxa"/>
          </w:tcPr>
          <w:p w14:paraId="3DEF57FF" w14:textId="49946D09" w:rsidR="00DA1D47" w:rsidRPr="00762052" w:rsidRDefault="002A2A65" w:rsidP="008875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762052">
              <w:rPr>
                <w:rFonts w:ascii="Times New Roman" w:hAnsi="Times New Roman" w:cs="Times New Roman"/>
                <w:sz w:val="18"/>
                <w:szCs w:val="18"/>
              </w:rPr>
              <w:t>28.4</w:t>
            </w:r>
          </w:p>
        </w:tc>
        <w:tc>
          <w:tcPr>
            <w:tcW w:w="2070" w:type="dxa"/>
          </w:tcPr>
          <w:p w14:paraId="5C14EB27" w14:textId="49858D6E" w:rsidR="00DA1D47" w:rsidRPr="00762052" w:rsidRDefault="00DA1D47" w:rsidP="00DA1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sidRPr="00762052">
              <w:rPr>
                <w:rFonts w:ascii="Times New Roman" w:hAnsi="Times New Roman" w:cs="Times New Roman"/>
                <w:sz w:val="18"/>
                <w:szCs w:val="18"/>
              </w:rPr>
              <w:t>pH/alkalinity/DIC of coelomic fluid,</w:t>
            </w:r>
            <w:r w:rsidRPr="00762052">
              <w:rPr>
                <w:rFonts w:ascii="Times New Roman" w:hAnsi="Times New Roman" w:cs="Times New Roman"/>
                <w:sz w:val="18"/>
                <w:szCs w:val="18"/>
                <w:lang w:val="haw-US"/>
              </w:rPr>
              <w:t xml:space="preserve"> Feeding rate</w:t>
            </w:r>
          </w:p>
        </w:tc>
        <w:tc>
          <w:tcPr>
            <w:tcW w:w="3510" w:type="dxa"/>
            <w:tcBorders>
              <w:top w:val="nil"/>
              <w:bottom w:val="nil"/>
            </w:tcBorders>
          </w:tcPr>
          <w:p w14:paraId="0FEF25DA" w14:textId="5F58D5B7" w:rsidR="002A2A65" w:rsidRPr="00762052" w:rsidRDefault="00DA1D47" w:rsidP="002A2A6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762052">
              <w:rPr>
                <w:rFonts w:ascii="Times New Roman" w:hAnsi="Times New Roman" w:cs="Times New Roman"/>
                <w:sz w:val="18"/>
                <w:szCs w:val="18"/>
                <w:lang w:val="haw-US"/>
              </w:rPr>
              <w:t xml:space="preserve"> </w:t>
            </w:r>
            <w:r w:rsidR="002A2A65" w:rsidRPr="00762052">
              <w:rPr>
                <w:rFonts w:ascii="Times New Roman" w:hAnsi="Times New Roman" w:cs="Times New Roman"/>
                <w:i/>
                <w:iCs/>
                <w:sz w:val="18"/>
                <w:szCs w:val="18"/>
              </w:rPr>
              <w:t xml:space="preserve">E. </w:t>
            </w:r>
            <w:proofErr w:type="spellStart"/>
            <w:r w:rsidR="002A2A65" w:rsidRPr="00762052">
              <w:rPr>
                <w:rFonts w:ascii="Times New Roman" w:hAnsi="Times New Roman" w:cs="Times New Roman"/>
                <w:i/>
                <w:iCs/>
                <w:sz w:val="18"/>
                <w:szCs w:val="18"/>
              </w:rPr>
              <w:t>tribuloides</w:t>
            </w:r>
            <w:proofErr w:type="spellEnd"/>
            <w:r w:rsidR="002A2A65" w:rsidRPr="00762052">
              <w:rPr>
                <w:rFonts w:ascii="Times New Roman" w:hAnsi="Times New Roman" w:cs="Times New Roman"/>
                <w:sz w:val="18"/>
                <w:szCs w:val="18"/>
              </w:rPr>
              <w:t xml:space="preserve">: </w:t>
            </w:r>
            <w:r w:rsidR="002A2A65" w:rsidRPr="00762052">
              <w:rPr>
                <w:rFonts w:ascii="Calibri" w:hAnsi="Calibri" w:cs="Calibri"/>
                <w:sz w:val="18"/>
                <w:szCs w:val="18"/>
              </w:rPr>
              <w:t>﻿</w:t>
            </w:r>
            <w:r w:rsidR="002A2A65" w:rsidRPr="00762052">
              <w:rPr>
                <w:rFonts w:ascii="Times New Roman" w:hAnsi="Times New Roman" w:cs="Times New Roman"/>
                <w:sz w:val="18"/>
                <w:szCs w:val="18"/>
              </w:rPr>
              <w:t>no changes within the coelomic fluid</w:t>
            </w:r>
          </w:p>
          <w:p w14:paraId="298E1B93" w14:textId="7A955C36" w:rsidR="009D4635" w:rsidRPr="00762052" w:rsidRDefault="009D4635" w:rsidP="00DA1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18"/>
                <w:szCs w:val="18"/>
              </w:rPr>
            </w:pPr>
            <w:r w:rsidRPr="00762052">
              <w:rPr>
                <w:rFonts w:ascii="Times New Roman" w:hAnsi="Times New Roman" w:cs="Times New Roman"/>
                <w:i/>
                <w:iCs/>
                <w:sz w:val="18"/>
                <w:szCs w:val="18"/>
              </w:rPr>
              <w:t xml:space="preserve">T. </w:t>
            </w:r>
            <w:proofErr w:type="spellStart"/>
            <w:r w:rsidRPr="00762052">
              <w:rPr>
                <w:rFonts w:ascii="Times New Roman" w:hAnsi="Times New Roman" w:cs="Times New Roman"/>
                <w:i/>
                <w:iCs/>
                <w:sz w:val="18"/>
                <w:szCs w:val="18"/>
              </w:rPr>
              <w:t>ventricosu</w:t>
            </w:r>
            <w:r w:rsidR="002A2A65" w:rsidRPr="00762052">
              <w:rPr>
                <w:rFonts w:ascii="Times New Roman" w:hAnsi="Times New Roman" w:cs="Times New Roman"/>
                <w:i/>
                <w:iCs/>
                <w:sz w:val="18"/>
                <w:szCs w:val="18"/>
              </w:rPr>
              <w:t>s</w:t>
            </w:r>
            <w:proofErr w:type="spellEnd"/>
            <w:r w:rsidR="002A2A65" w:rsidRPr="00762052">
              <w:rPr>
                <w:rFonts w:ascii="Times New Roman" w:hAnsi="Times New Roman" w:cs="Times New Roman"/>
                <w:i/>
                <w:iCs/>
                <w:sz w:val="18"/>
                <w:szCs w:val="18"/>
              </w:rPr>
              <w:t xml:space="preserve"> </w:t>
            </w:r>
            <w:r w:rsidR="002A2A65" w:rsidRPr="00762052">
              <w:rPr>
                <w:rFonts w:ascii="Times New Roman" w:hAnsi="Times New Roman" w:cs="Times New Roman"/>
                <w:sz w:val="18"/>
                <w:szCs w:val="18"/>
              </w:rPr>
              <w:t xml:space="preserve">and </w:t>
            </w:r>
            <w:r w:rsidRPr="00762052">
              <w:rPr>
                <w:rFonts w:ascii="Times New Roman" w:hAnsi="Times New Roman" w:cs="Times New Roman"/>
                <w:i/>
                <w:iCs/>
                <w:sz w:val="18"/>
                <w:szCs w:val="18"/>
                <w:lang w:val="haw-US"/>
              </w:rPr>
              <w:t>P</w:t>
            </w:r>
            <w:r w:rsidRPr="00762052">
              <w:rPr>
                <w:rFonts w:ascii="Times New Roman" w:hAnsi="Times New Roman" w:cs="Times New Roman"/>
                <w:i/>
                <w:iCs/>
                <w:sz w:val="18"/>
                <w:szCs w:val="18"/>
              </w:rPr>
              <w:t>.</w:t>
            </w:r>
            <w:r w:rsidRPr="00762052">
              <w:rPr>
                <w:rFonts w:ascii="Times New Roman" w:hAnsi="Times New Roman" w:cs="Times New Roman"/>
                <w:i/>
                <w:iCs/>
                <w:sz w:val="18"/>
                <w:szCs w:val="18"/>
                <w:lang w:val="haw-US"/>
              </w:rPr>
              <w:t xml:space="preserve"> lividus</w:t>
            </w:r>
            <w:r w:rsidRPr="00762052">
              <w:rPr>
                <w:rFonts w:ascii="Times New Roman" w:hAnsi="Times New Roman" w:cs="Times New Roman"/>
                <w:sz w:val="18"/>
                <w:szCs w:val="18"/>
              </w:rPr>
              <w:t>:</w:t>
            </w:r>
            <w:r w:rsidR="002A2A65" w:rsidRPr="00762052">
              <w:rPr>
                <w:rFonts w:ascii="Times New Roman" w:hAnsi="Times New Roman" w:cs="Times New Roman"/>
                <w:sz w:val="18"/>
                <w:szCs w:val="18"/>
              </w:rPr>
              <w:t xml:space="preserve"> </w:t>
            </w:r>
            <w:r w:rsidR="002A2A65" w:rsidRPr="00762052">
              <w:rPr>
                <w:rFonts w:ascii="Calibri" w:hAnsi="Calibri" w:cs="Calibri"/>
                <w:sz w:val="18"/>
                <w:szCs w:val="18"/>
              </w:rPr>
              <w:t>﻿</w:t>
            </w:r>
            <w:r w:rsidR="002A2A65" w:rsidRPr="00762052">
              <w:rPr>
                <w:rFonts w:ascii="Times New Roman" w:hAnsi="Times New Roman" w:cs="Times New Roman"/>
                <w:sz w:val="18"/>
                <w:szCs w:val="18"/>
              </w:rPr>
              <w:t xml:space="preserve">compensation of the coelomic fluid pH by </w:t>
            </w:r>
            <w:r w:rsidR="002A2A65" w:rsidRPr="00762052">
              <w:rPr>
                <w:rFonts w:ascii="Calibri" w:hAnsi="Calibri" w:cs="Calibri"/>
                <w:sz w:val="18"/>
                <w:szCs w:val="18"/>
              </w:rPr>
              <w:t>﻿</w:t>
            </w:r>
            <w:r w:rsidR="002A2A65" w:rsidRPr="00762052">
              <w:rPr>
                <w:rFonts w:ascii="Times New Roman" w:hAnsi="Times New Roman" w:cs="Times New Roman"/>
                <w:sz w:val="18"/>
                <w:szCs w:val="18"/>
              </w:rPr>
              <w:t>increased concentration of DIC in the coelomic fluid (</w:t>
            </w:r>
            <w:r w:rsidR="002A2A65" w:rsidRPr="00762052">
              <w:rPr>
                <w:rFonts w:ascii="Calibri" w:hAnsi="Calibri" w:cs="Calibri"/>
                <w:sz w:val="18"/>
                <w:szCs w:val="18"/>
              </w:rPr>
              <w:t>﻿</w:t>
            </w:r>
            <w:r w:rsidR="002A2A65" w:rsidRPr="00762052">
              <w:rPr>
                <w:rFonts w:ascii="Times New Roman" w:hAnsi="Times New Roman" w:cs="Times New Roman"/>
                <w:sz w:val="18"/>
                <w:szCs w:val="18"/>
              </w:rPr>
              <w:t>thus of bicarbonate ions)</w:t>
            </w:r>
          </w:p>
        </w:tc>
        <w:tc>
          <w:tcPr>
            <w:tcW w:w="1530" w:type="dxa"/>
          </w:tcPr>
          <w:p w14:paraId="4BC4992A" w14:textId="68268095" w:rsidR="00DA1D47" w:rsidRPr="00762052" w:rsidRDefault="00DA1D47" w:rsidP="00DA1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sidRPr="00762052">
              <w:rPr>
                <w:rFonts w:ascii="Times New Roman" w:hAnsi="Times New Roman" w:cs="Times New Roman"/>
                <w:sz w:val="18"/>
                <w:szCs w:val="18"/>
                <w:lang w:val="haw-US"/>
              </w:rPr>
              <w:t>Discovery Bay, Jamaica</w:t>
            </w:r>
          </w:p>
        </w:tc>
        <w:tc>
          <w:tcPr>
            <w:tcW w:w="1022" w:type="dxa"/>
          </w:tcPr>
          <w:p w14:paraId="5034B407" w14:textId="7D322490" w:rsidR="00DA1D47" w:rsidRPr="00762052" w:rsidRDefault="00DA1D47" w:rsidP="00DA1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sidRPr="00762052">
              <w:rPr>
                <w:rFonts w:ascii="Times New Roman" w:hAnsi="Times New Roman" w:cs="Times New Roman"/>
                <w:sz w:val="18"/>
                <w:szCs w:val="18"/>
              </w:rPr>
              <w:fldChar w:fldCharType="begin" w:fldLock="1"/>
            </w:r>
            <w:r w:rsidR="009A2498" w:rsidRPr="00762052">
              <w:rPr>
                <w:rFonts w:ascii="Times New Roman" w:hAnsi="Times New Roman" w:cs="Times New Roman"/>
                <w:sz w:val="18"/>
                <w:szCs w:val="18"/>
              </w:rPr>
              <w:instrText>ADDIN CSL_CITATION {"citationItems":[{"id":"ITEM-1","itemData":{"DOI":"10.1016/j.cbpa.2014.04.011","ISSN":"15314332","abstract":"The impact of the chemical changes in the ocean waters due to the increasing atmospheric CO2 depends on the ability of an organism to control extracellular pH. Among sea urchins, this seems specific to the Euechinoidea, sea urchins except Cidaroidea. However, Cidaroidea survived two ocean acidification periods: the Permian-Trias and the Cretaceous-Tertiary crises. We investigated the response of these two sea urchin groups to reduced seawater pH with the tropical cidaroid Eucidaris tribuloides, the sympatric euechinoid Tripneustes ventricosus and the temperate euechinoid Paracentrotus lividus. Both euechinoid showed a compensation of the coelomic fluid pH due to increased buffer capacity. This was linked to an increased concentration of DIC in the coelomic fluid and thus of bicarbonate ions (most probably originating from the surrounding seawater as isotopic signature of the carbon - δ13C - was similar). On the other hand, the cidaroid showed no changes within the coelomic fluid. Moreover, the δ13C of the coelomic fluid did not match that of the seawater and was not significantly different between the urchins from the different treatments. Feeding rate was not affected in any species. While euechinoids are able to regulate their extracellular acid-base balance, many questions are still unanswered on the costs of this capacity. On the contrary, cidaroids do not seem affected by a reduced seawater pH. Further investigations need to be undertaken to cover more species and physiological and metabolic parameters in order to determine if energy trade-offs occur and how this mechanism of compensation is distributed among sea urchins. © 2014 Elsevier Inc.","author":[{"dropping-particle":"","family":"Collard","given":"Marie","non-dropping-particle":"","parse-names":false,"suffix":""},{"dropping-particle":"","family":"Dery","given":"Aurélie","non-dropping-particle":"","parse-names":false,"suffix":""},{"dropping-particle":"","family":"Dehairs","given":"Frank","non-dropping-particle":"","parse-names":false,"suffix":""},{"dropping-particle":"","family":"Dubois","given":"Philippe","non-dropping-particle":"","parse-names":false,"suffix":""}],"container-title":"Comparative Biochemistry and Physiology -Part A : Molecular and Integrative Physiology","id":"ITEM-1","issued":{"date-parts":[["2014"]]},"page":"45-55","publisher":"Elsevier Inc.","title":"Euechinoidea and Cidaroidea respond differently to ocean acidification","type":"article-journal","volume":"174"},"uris":["http://www.mendeley.com/documents/?uuid=685839c4-193f-4894-acb0-068fa302c6ac"]}],"mendeley":{"formattedCitation":"(Collard, Dery, Dehairs, &amp; Dubois, 2014)","manualFormatting":"Collard et al.","plainTextFormattedCitation":"(Collard, Dery, Dehairs, &amp; Dubois, 2014)","previouslyFormattedCitation":"(Collard, Dery, Dehairs, &amp; Dubois, 2014)"},"properties":{"noteIndex":0},"schema":"https://github.com/citation-style-language/schema/raw/master/csl-citation.json"}</w:instrText>
            </w:r>
            <w:r w:rsidRPr="00762052">
              <w:rPr>
                <w:rFonts w:ascii="Times New Roman" w:hAnsi="Times New Roman" w:cs="Times New Roman"/>
                <w:sz w:val="18"/>
                <w:szCs w:val="18"/>
              </w:rPr>
              <w:fldChar w:fldCharType="separate"/>
            </w:r>
            <w:r w:rsidRPr="00762052">
              <w:rPr>
                <w:rFonts w:ascii="Times New Roman" w:hAnsi="Times New Roman" w:cs="Times New Roman"/>
                <w:noProof/>
                <w:sz w:val="18"/>
                <w:szCs w:val="18"/>
              </w:rPr>
              <w:t>Collard et al.</w:t>
            </w:r>
            <w:r w:rsidRPr="00762052">
              <w:rPr>
                <w:rFonts w:ascii="Times New Roman" w:hAnsi="Times New Roman" w:cs="Times New Roman"/>
                <w:sz w:val="18"/>
                <w:szCs w:val="18"/>
              </w:rPr>
              <w:fldChar w:fldCharType="end"/>
            </w:r>
          </w:p>
        </w:tc>
        <w:tc>
          <w:tcPr>
            <w:tcW w:w="598" w:type="dxa"/>
          </w:tcPr>
          <w:p w14:paraId="10EB4D3C" w14:textId="04993B83" w:rsidR="00DA1D47" w:rsidRPr="004F76AD" w:rsidRDefault="00DA1D47" w:rsidP="00DA1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Pr>
                <w:rFonts w:ascii="Times New Roman" w:hAnsi="Times New Roman" w:cs="Times New Roman"/>
                <w:sz w:val="18"/>
                <w:szCs w:val="18"/>
              </w:rPr>
              <w:t>2014</w:t>
            </w:r>
          </w:p>
        </w:tc>
      </w:tr>
      <w:tr w:rsidR="008875BA" w:rsidRPr="004F76AD" w14:paraId="735A7B13" w14:textId="77777777" w:rsidTr="00275FB0">
        <w:trPr>
          <w:trHeight w:val="739"/>
        </w:trPr>
        <w:tc>
          <w:tcPr>
            <w:cnfStyle w:val="001000000000" w:firstRow="0" w:lastRow="0" w:firstColumn="1" w:lastColumn="0" w:oddVBand="0" w:evenVBand="0" w:oddHBand="0" w:evenHBand="0" w:firstRowFirstColumn="0" w:firstRowLastColumn="0" w:lastRowFirstColumn="0" w:lastRowLastColumn="0"/>
            <w:tcW w:w="1980" w:type="dxa"/>
          </w:tcPr>
          <w:p w14:paraId="2962B3B9" w14:textId="32D2EC36" w:rsidR="00DA1D47" w:rsidRPr="00762052" w:rsidRDefault="002A2A65" w:rsidP="00DA1D47">
            <w:pPr>
              <w:rPr>
                <w:rFonts w:ascii="Times New Roman" w:hAnsi="Times New Roman" w:cs="Times New Roman"/>
                <w:i/>
                <w:iCs/>
                <w:sz w:val="18"/>
                <w:szCs w:val="18"/>
              </w:rPr>
            </w:pPr>
            <w:r w:rsidRPr="00762052">
              <w:rPr>
                <w:rFonts w:ascii="Times New Roman" w:hAnsi="Times New Roman" w:cs="Times New Roman"/>
                <w:b w:val="0"/>
                <w:bCs w:val="0"/>
                <w:i/>
                <w:iCs/>
                <w:sz w:val="18"/>
                <w:szCs w:val="18"/>
                <w:lang w:val="haw-US"/>
              </w:rPr>
              <w:t>Eucidaris tribuloides</w:t>
            </w:r>
            <w:r w:rsidRPr="00762052">
              <w:rPr>
                <w:rFonts w:ascii="Times New Roman" w:hAnsi="Times New Roman" w:cs="Times New Roman"/>
                <w:b w:val="0"/>
                <w:bCs w:val="0"/>
                <w:i/>
                <w:iCs/>
                <w:sz w:val="18"/>
                <w:szCs w:val="18"/>
              </w:rPr>
              <w:t>,</w:t>
            </w:r>
            <w:r w:rsidRPr="00762052">
              <w:rPr>
                <w:rFonts w:ascii="Times New Roman" w:hAnsi="Times New Roman" w:cs="Times New Roman"/>
                <w:b w:val="0"/>
                <w:bCs w:val="0"/>
                <w:i/>
                <w:iCs/>
                <w:sz w:val="18"/>
                <w:szCs w:val="18"/>
                <w:lang w:val="haw-US"/>
              </w:rPr>
              <w:t xml:space="preserve"> </w:t>
            </w:r>
            <w:r w:rsidR="00DA1D47" w:rsidRPr="00762052">
              <w:rPr>
                <w:rFonts w:ascii="Times New Roman" w:hAnsi="Times New Roman" w:cs="Times New Roman"/>
                <w:b w:val="0"/>
                <w:bCs w:val="0"/>
                <w:i/>
                <w:iCs/>
                <w:sz w:val="18"/>
                <w:szCs w:val="18"/>
                <w:lang w:val="haw-US"/>
              </w:rPr>
              <w:t>Tripneustes ventricosus</w:t>
            </w:r>
          </w:p>
          <w:p w14:paraId="1C0E05AB" w14:textId="38E74C2F" w:rsidR="00DA1D47" w:rsidRPr="00762052" w:rsidRDefault="00DA1D47" w:rsidP="00DA1D47">
            <w:pPr>
              <w:rPr>
                <w:rFonts w:ascii="Times New Roman" w:hAnsi="Times New Roman" w:cs="Times New Roman"/>
                <w:b w:val="0"/>
                <w:bCs w:val="0"/>
                <w:i/>
                <w:iCs/>
                <w:sz w:val="18"/>
                <w:szCs w:val="18"/>
              </w:rPr>
            </w:pPr>
          </w:p>
        </w:tc>
        <w:tc>
          <w:tcPr>
            <w:tcW w:w="1080" w:type="dxa"/>
            <w:gridSpan w:val="2"/>
          </w:tcPr>
          <w:p w14:paraId="02D803CB" w14:textId="77777777" w:rsidR="00DA1D47" w:rsidRPr="00762052" w:rsidRDefault="00DA1D47" w:rsidP="00DA1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762052">
              <w:rPr>
                <w:rFonts w:ascii="Times New Roman" w:hAnsi="Times New Roman" w:cs="Times New Roman"/>
                <w:sz w:val="18"/>
                <w:szCs w:val="18"/>
              </w:rPr>
              <w:t>5 wk.</w:t>
            </w:r>
          </w:p>
          <w:p w14:paraId="60FC2738" w14:textId="65B6428C" w:rsidR="00DA1D47" w:rsidRPr="00762052" w:rsidRDefault="00DA1D47" w:rsidP="00DA1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762052">
              <w:rPr>
                <w:rFonts w:ascii="Times New Roman" w:hAnsi="Times New Roman" w:cs="Times New Roman"/>
                <w:sz w:val="18"/>
                <w:szCs w:val="18"/>
              </w:rPr>
              <w:t>(35 d)</w:t>
            </w:r>
          </w:p>
        </w:tc>
        <w:tc>
          <w:tcPr>
            <w:tcW w:w="540" w:type="dxa"/>
          </w:tcPr>
          <w:p w14:paraId="44796EBA" w14:textId="42DC4252" w:rsidR="00DA1D47" w:rsidRPr="00762052" w:rsidRDefault="00C1767E" w:rsidP="00DA1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r>
              <w:rPr>
                <w:rFonts w:ascii="Times New Roman" w:hAnsi="Times New Roman" w:cs="Times New Roman"/>
                <w:sz w:val="18"/>
                <w:szCs w:val="18"/>
                <w:lang w:val="haw-US"/>
              </w:rPr>
              <w:t>A</w:t>
            </w:r>
          </w:p>
        </w:tc>
        <w:tc>
          <w:tcPr>
            <w:tcW w:w="990" w:type="dxa"/>
          </w:tcPr>
          <w:p w14:paraId="46E6C52C" w14:textId="77777777" w:rsidR="00DA1D47" w:rsidRPr="00762052" w:rsidRDefault="00DA1D47" w:rsidP="00DA1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r w:rsidRPr="00762052">
              <w:rPr>
                <w:rFonts w:ascii="Times New Roman" w:hAnsi="Times New Roman" w:cs="Times New Roman"/>
                <w:sz w:val="18"/>
                <w:szCs w:val="18"/>
                <w:lang w:val="haw-US"/>
              </w:rPr>
              <w:t xml:space="preserve">C = </w:t>
            </w:r>
            <w:r w:rsidRPr="00762052">
              <w:rPr>
                <w:rFonts w:ascii="Times New Roman" w:hAnsi="Times New Roman" w:cs="Times New Roman"/>
                <w:b/>
                <w:bCs/>
                <w:sz w:val="18"/>
                <w:szCs w:val="18"/>
                <w:lang w:val="haw-US"/>
              </w:rPr>
              <w:t>8.1</w:t>
            </w:r>
          </w:p>
          <w:p w14:paraId="1E270EF7" w14:textId="77777777" w:rsidR="00DA1D47" w:rsidRPr="00762052" w:rsidRDefault="00DA1D47" w:rsidP="00DA1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r w:rsidRPr="00762052">
              <w:rPr>
                <w:rFonts w:ascii="Times New Roman" w:hAnsi="Times New Roman" w:cs="Times New Roman"/>
                <w:sz w:val="18"/>
                <w:szCs w:val="18"/>
                <w:lang w:val="haw-US"/>
              </w:rPr>
              <w:t xml:space="preserve">-0.4 = </w:t>
            </w:r>
            <w:r w:rsidRPr="00762052">
              <w:rPr>
                <w:rFonts w:ascii="Times New Roman" w:hAnsi="Times New Roman" w:cs="Times New Roman"/>
                <w:b/>
                <w:bCs/>
                <w:sz w:val="18"/>
                <w:szCs w:val="18"/>
                <w:lang w:val="haw-US"/>
              </w:rPr>
              <w:t>7.7</w:t>
            </w:r>
          </w:p>
          <w:p w14:paraId="0199B82E" w14:textId="5B75D55F" w:rsidR="00DA1D47" w:rsidRPr="00762052" w:rsidRDefault="00DA1D47" w:rsidP="00DA1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762052">
              <w:rPr>
                <w:rFonts w:ascii="Times New Roman" w:hAnsi="Times New Roman" w:cs="Times New Roman"/>
                <w:sz w:val="18"/>
                <w:szCs w:val="18"/>
                <w:lang w:val="haw-US"/>
              </w:rPr>
              <w:t xml:space="preserve">-0.7 = </w:t>
            </w:r>
            <w:r w:rsidRPr="00762052">
              <w:rPr>
                <w:rFonts w:ascii="Times New Roman" w:hAnsi="Times New Roman" w:cs="Times New Roman"/>
                <w:b/>
                <w:bCs/>
                <w:sz w:val="18"/>
                <w:szCs w:val="18"/>
                <w:lang w:val="haw-US"/>
              </w:rPr>
              <w:t>7.4</w:t>
            </w:r>
          </w:p>
        </w:tc>
        <w:tc>
          <w:tcPr>
            <w:tcW w:w="1080" w:type="dxa"/>
          </w:tcPr>
          <w:p w14:paraId="4FCD467F" w14:textId="35641BA6" w:rsidR="00DA1D47" w:rsidRPr="00762052" w:rsidRDefault="00DA1D47" w:rsidP="008875B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762052">
              <w:rPr>
                <w:rFonts w:ascii="Times New Roman" w:hAnsi="Times New Roman" w:cs="Times New Roman"/>
                <w:sz w:val="18"/>
                <w:szCs w:val="18"/>
              </w:rPr>
              <w:t>28</w:t>
            </w:r>
            <w:r w:rsidR="002A2A65" w:rsidRPr="00762052">
              <w:rPr>
                <w:rFonts w:ascii="Times New Roman" w:hAnsi="Times New Roman" w:cs="Times New Roman"/>
                <w:sz w:val="18"/>
                <w:szCs w:val="18"/>
              </w:rPr>
              <w:t>.4</w:t>
            </w:r>
          </w:p>
        </w:tc>
        <w:tc>
          <w:tcPr>
            <w:tcW w:w="2070" w:type="dxa"/>
          </w:tcPr>
          <w:p w14:paraId="013B71B0" w14:textId="42EBF16E" w:rsidR="00DA1D47" w:rsidRPr="00762052" w:rsidRDefault="00DA1D47" w:rsidP="00DA1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762052">
              <w:rPr>
                <w:rFonts w:ascii="Times New Roman" w:hAnsi="Times New Roman" w:cs="Times New Roman"/>
                <w:sz w:val="18"/>
                <w:szCs w:val="18"/>
              </w:rPr>
              <w:t>Dissolution of test plates and spines, spine mechanical properties</w:t>
            </w:r>
          </w:p>
        </w:tc>
        <w:tc>
          <w:tcPr>
            <w:tcW w:w="3510" w:type="dxa"/>
            <w:tcBorders>
              <w:top w:val="nil"/>
              <w:bottom w:val="nil"/>
            </w:tcBorders>
          </w:tcPr>
          <w:p w14:paraId="0F8B3E58" w14:textId="77777777" w:rsidR="002A2A65" w:rsidRPr="00762052" w:rsidRDefault="002A2A65" w:rsidP="00DA1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762052">
              <w:rPr>
                <w:rFonts w:ascii="Times New Roman" w:hAnsi="Times New Roman" w:cs="Times New Roman"/>
                <w:i/>
                <w:iCs/>
                <w:sz w:val="18"/>
                <w:szCs w:val="18"/>
              </w:rPr>
              <w:t xml:space="preserve">E. </w:t>
            </w:r>
            <w:proofErr w:type="spellStart"/>
            <w:r w:rsidRPr="00762052">
              <w:rPr>
                <w:rFonts w:ascii="Times New Roman" w:hAnsi="Times New Roman" w:cs="Times New Roman"/>
                <w:i/>
                <w:iCs/>
                <w:sz w:val="18"/>
                <w:szCs w:val="18"/>
              </w:rPr>
              <w:t>tribuloides</w:t>
            </w:r>
            <w:proofErr w:type="spellEnd"/>
            <w:r w:rsidRPr="00762052">
              <w:rPr>
                <w:rFonts w:ascii="Times New Roman" w:hAnsi="Times New Roman" w:cs="Times New Roman"/>
                <w:sz w:val="18"/>
                <w:szCs w:val="18"/>
              </w:rPr>
              <w:t>: traces of corrosion on secondary spines at 7.4 but no mechanical effects</w:t>
            </w:r>
            <w:r w:rsidRPr="00762052">
              <w:rPr>
                <w:rFonts w:ascii="Times New Roman" w:hAnsi="Times New Roman" w:cs="Times New Roman"/>
                <w:i/>
                <w:iCs/>
                <w:sz w:val="18"/>
                <w:szCs w:val="18"/>
              </w:rPr>
              <w:t xml:space="preserve"> </w:t>
            </w:r>
          </w:p>
          <w:p w14:paraId="1C309F4C" w14:textId="007B26C7" w:rsidR="00DA1D47" w:rsidRPr="00762052" w:rsidRDefault="00DE5F2B" w:rsidP="00DA1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18"/>
                <w:szCs w:val="18"/>
              </w:rPr>
            </w:pPr>
            <w:r w:rsidRPr="00762052">
              <w:rPr>
                <w:rFonts w:ascii="Times New Roman" w:hAnsi="Times New Roman" w:cs="Times New Roman"/>
                <w:i/>
                <w:iCs/>
                <w:sz w:val="18"/>
                <w:szCs w:val="18"/>
              </w:rPr>
              <w:t xml:space="preserve">T. </w:t>
            </w:r>
            <w:proofErr w:type="spellStart"/>
            <w:r w:rsidRPr="00762052">
              <w:rPr>
                <w:rFonts w:ascii="Times New Roman" w:hAnsi="Times New Roman" w:cs="Times New Roman"/>
                <w:i/>
                <w:iCs/>
                <w:sz w:val="18"/>
                <w:szCs w:val="18"/>
              </w:rPr>
              <w:t>ventricosus</w:t>
            </w:r>
            <w:proofErr w:type="spellEnd"/>
            <w:r w:rsidRPr="00762052">
              <w:rPr>
                <w:rFonts w:ascii="Times New Roman" w:hAnsi="Times New Roman" w:cs="Times New Roman"/>
                <w:sz w:val="18"/>
                <w:szCs w:val="18"/>
              </w:rPr>
              <w:t>: etched spines and fracture force reduced at 7.4-7.7</w:t>
            </w:r>
          </w:p>
          <w:p w14:paraId="60853086" w14:textId="631C4C7D" w:rsidR="00DE5F2B" w:rsidRPr="00762052" w:rsidRDefault="00DE5F2B" w:rsidP="00DA1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p>
        </w:tc>
        <w:tc>
          <w:tcPr>
            <w:tcW w:w="1530" w:type="dxa"/>
          </w:tcPr>
          <w:p w14:paraId="70A363DF" w14:textId="6A0FAF6C" w:rsidR="00DA1D47" w:rsidRPr="00762052" w:rsidRDefault="00DA1D47" w:rsidP="00DA1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r w:rsidRPr="00762052">
              <w:rPr>
                <w:rFonts w:ascii="Times New Roman" w:hAnsi="Times New Roman" w:cs="Times New Roman"/>
                <w:sz w:val="18"/>
                <w:szCs w:val="18"/>
                <w:lang w:val="haw-US"/>
              </w:rPr>
              <w:t>Discovery Bay, Jamaica</w:t>
            </w:r>
          </w:p>
        </w:tc>
        <w:tc>
          <w:tcPr>
            <w:tcW w:w="1022" w:type="dxa"/>
          </w:tcPr>
          <w:p w14:paraId="473B55C7" w14:textId="04CEF50A" w:rsidR="00DA1D47" w:rsidRPr="00762052" w:rsidRDefault="00DA1D47" w:rsidP="00DA1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762052">
              <w:rPr>
                <w:rFonts w:ascii="Times New Roman" w:hAnsi="Times New Roman" w:cs="Times New Roman"/>
                <w:sz w:val="18"/>
                <w:szCs w:val="18"/>
              </w:rPr>
              <w:fldChar w:fldCharType="begin" w:fldLock="1"/>
            </w:r>
            <w:r w:rsidRPr="00762052">
              <w:rPr>
                <w:rFonts w:ascii="Times New Roman" w:hAnsi="Times New Roman" w:cs="Times New Roman"/>
                <w:sz w:val="18"/>
                <w:szCs w:val="18"/>
              </w:rPr>
              <w:instrText>ADDIN CSL_CITATION {"citationItems":[{"id":"ITEM-1","itemData":{"DOI":"10.1021/acs.est.6b05138","ISBN":"0013-936X","ISSN":"15205851","abstract":"Echinoderms are considered particularly sensitive to ocean acidification (OA) as their skeleton is made of high-magnesium calcite, one of the most soluble forms of calcium carbonate. Recent studies have investigated effects of OA on the skeleton of \" classical \" sea urchins (euechinoids), but the impact of etching on skeleton mechanical properties is almost unknown. Furthermore, the integrity of the skeleton of cidaroids has never been assessed, although their extracellular fluid is under-saturated with respect to their skeleton, and the skeleton of their primary spines is in direct contact with seawater. In this study, we compared the dissolution of test plates and spines as well as the spine mechanical properties (two-points bending tests) in a cidaroid (Eucidaris tribuloides) and a euechinoid (Tripneustes ventricosus) submitted to a 5 week acidification experiment (pH T of 8.1, 7.7, and 7.4). Test plates of both species were not affected by dissolution. The spines of E. tribuloides showed no mechanical effects at pH SW‑T 7.4 despite having traces of corrosion on secondary spines. On the contrary, spines of the T. ventricosus were significantly etched at both pH SW‑T 7.7 and 7.4 and their fracture force reduced by 16 to 35%, respectively. This increased brittleness is probably of little significance with regards to predation protection but has consequences in terms of energy allocation.","author":[{"dropping-particle":"","family":"Dery","given":"Aurélie","non-dropping-particle":"","parse-names":false,"suffix":""},{"dropping-particle":"","family":"Collard","given":"Marie","non-dropping-particle":"","parse-names":false,"suffix":""},{"dropping-particle":"","family":"Dubois","given":"Philippe","non-dropping-particle":"","parse-names":false,"suffix":""}],"container-title":"Environmental Science and Technology","id":"ITEM-1","issued":{"date-parts":[["2017"]]},"title":"Ocean Acidification Reduces Spine Mechanical Strength in Euechinoid but Not in Cidaroid Sea Urchins","type":"article-journal"},"uris":["http://www.mendeley.com/documents/?uuid=da1346e5-6804-3fae-97dc-33cdbb8de150"]}],"mendeley":{"formattedCitation":"(Dery, Collard, &amp; Dubois, 2017)","manualFormatting":"Dery et al.","plainTextFormattedCitation":"(Dery, Collard, &amp; Dubois, 2017)","previouslyFormattedCitation":"(Dery, Collard, &amp; Dubois, 2017)"},"properties":{"noteIndex":0},"schema":"https://github.com/citation-style-language/schema/raw/master/csl-citation.json"}</w:instrText>
            </w:r>
            <w:r w:rsidRPr="00762052">
              <w:rPr>
                <w:rFonts w:ascii="Times New Roman" w:hAnsi="Times New Roman" w:cs="Times New Roman"/>
                <w:sz w:val="18"/>
                <w:szCs w:val="18"/>
              </w:rPr>
              <w:fldChar w:fldCharType="separate"/>
            </w:r>
            <w:r w:rsidRPr="00762052">
              <w:rPr>
                <w:rFonts w:ascii="Times New Roman" w:hAnsi="Times New Roman" w:cs="Times New Roman"/>
                <w:noProof/>
                <w:sz w:val="18"/>
                <w:szCs w:val="18"/>
              </w:rPr>
              <w:t>Dery et al.</w:t>
            </w:r>
            <w:r w:rsidRPr="00762052">
              <w:rPr>
                <w:rFonts w:ascii="Times New Roman" w:hAnsi="Times New Roman" w:cs="Times New Roman"/>
                <w:sz w:val="18"/>
                <w:szCs w:val="18"/>
              </w:rPr>
              <w:fldChar w:fldCharType="end"/>
            </w:r>
          </w:p>
        </w:tc>
        <w:tc>
          <w:tcPr>
            <w:tcW w:w="598" w:type="dxa"/>
          </w:tcPr>
          <w:p w14:paraId="4A567F32" w14:textId="39C8E94B" w:rsidR="00DA1D47" w:rsidRPr="00ED0409" w:rsidRDefault="00DA1D47" w:rsidP="00DA1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2017</w:t>
            </w:r>
          </w:p>
        </w:tc>
      </w:tr>
      <w:tr w:rsidR="008875BA" w:rsidRPr="004F76AD" w14:paraId="54CE7421" w14:textId="77777777" w:rsidTr="00275FB0">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80" w:type="dxa"/>
          </w:tcPr>
          <w:p w14:paraId="713086E7" w14:textId="1F148417" w:rsidR="00DA1D47" w:rsidRPr="00762052" w:rsidRDefault="00026755" w:rsidP="00DA1D47">
            <w:pPr>
              <w:rPr>
                <w:rFonts w:ascii="Times New Roman" w:hAnsi="Times New Roman" w:cs="Times New Roman"/>
                <w:b w:val="0"/>
                <w:bCs w:val="0"/>
                <w:i/>
                <w:iCs/>
                <w:sz w:val="18"/>
                <w:szCs w:val="18"/>
              </w:rPr>
            </w:pPr>
            <w:proofErr w:type="spellStart"/>
            <w:r w:rsidRPr="00762052">
              <w:rPr>
                <w:rFonts w:ascii="Times New Roman" w:hAnsi="Times New Roman" w:cs="Times New Roman"/>
                <w:b w:val="0"/>
                <w:bCs w:val="0"/>
                <w:i/>
                <w:iCs/>
                <w:sz w:val="18"/>
                <w:szCs w:val="18"/>
              </w:rPr>
              <w:t>Lytechinus</w:t>
            </w:r>
            <w:proofErr w:type="spellEnd"/>
            <w:r w:rsidRPr="00762052">
              <w:rPr>
                <w:rFonts w:ascii="Times New Roman" w:hAnsi="Times New Roman" w:cs="Times New Roman"/>
                <w:b w:val="0"/>
                <w:bCs w:val="0"/>
                <w:i/>
                <w:iCs/>
                <w:sz w:val="18"/>
                <w:szCs w:val="18"/>
              </w:rPr>
              <w:t xml:space="preserve"> variegatus</w:t>
            </w:r>
          </w:p>
        </w:tc>
        <w:tc>
          <w:tcPr>
            <w:tcW w:w="1080" w:type="dxa"/>
            <w:gridSpan w:val="2"/>
          </w:tcPr>
          <w:p w14:paraId="65753D3F" w14:textId="77777777" w:rsidR="00DA1D47" w:rsidRPr="00762052" w:rsidRDefault="006007F1" w:rsidP="00DA1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762052">
              <w:rPr>
                <w:rFonts w:ascii="Times New Roman" w:hAnsi="Times New Roman" w:cs="Times New Roman"/>
                <w:sz w:val="18"/>
                <w:szCs w:val="18"/>
              </w:rPr>
              <w:t>3 mo.</w:t>
            </w:r>
          </w:p>
          <w:p w14:paraId="6DB4479F" w14:textId="57024826" w:rsidR="006007F1" w:rsidRPr="00762052" w:rsidRDefault="006007F1" w:rsidP="00DA1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762052">
              <w:rPr>
                <w:rFonts w:ascii="Times New Roman" w:hAnsi="Times New Roman" w:cs="Times New Roman"/>
                <w:sz w:val="18"/>
                <w:szCs w:val="18"/>
              </w:rPr>
              <w:t>(~90 d)</w:t>
            </w:r>
          </w:p>
        </w:tc>
        <w:tc>
          <w:tcPr>
            <w:tcW w:w="540" w:type="dxa"/>
          </w:tcPr>
          <w:p w14:paraId="382C9AC5" w14:textId="6E8B18E2" w:rsidR="00DA1D47" w:rsidRPr="00762052" w:rsidRDefault="008C1CA4" w:rsidP="00DA1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J</w:t>
            </w:r>
          </w:p>
        </w:tc>
        <w:tc>
          <w:tcPr>
            <w:tcW w:w="990" w:type="dxa"/>
          </w:tcPr>
          <w:p w14:paraId="467EC67B" w14:textId="77777777" w:rsidR="00DA1D47" w:rsidRDefault="00811CD7" w:rsidP="00DA1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Pr>
                <w:rFonts w:ascii="Times New Roman" w:hAnsi="Times New Roman" w:cs="Times New Roman"/>
                <w:sz w:val="18"/>
                <w:szCs w:val="18"/>
                <w:lang w:val="haw-US"/>
              </w:rPr>
              <w:t xml:space="preserve">C= </w:t>
            </w:r>
            <w:r w:rsidRPr="00811CD7">
              <w:rPr>
                <w:rFonts w:ascii="Times New Roman" w:hAnsi="Times New Roman" w:cs="Times New Roman"/>
                <w:b/>
                <w:bCs/>
                <w:sz w:val="18"/>
                <w:szCs w:val="18"/>
                <w:lang w:val="haw-US"/>
              </w:rPr>
              <w:t>8.1</w:t>
            </w:r>
          </w:p>
          <w:p w14:paraId="0A5ED679" w14:textId="4CA5847E" w:rsidR="00811CD7" w:rsidRDefault="00811CD7" w:rsidP="00DA1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Pr>
                <w:rFonts w:ascii="Times New Roman" w:hAnsi="Times New Roman" w:cs="Times New Roman"/>
                <w:sz w:val="18"/>
                <w:szCs w:val="18"/>
                <w:lang w:val="haw-US"/>
              </w:rPr>
              <w:t>-0.2=</w:t>
            </w:r>
            <w:r w:rsidRPr="00811CD7">
              <w:rPr>
                <w:rFonts w:ascii="Times New Roman" w:hAnsi="Times New Roman" w:cs="Times New Roman"/>
                <w:b/>
                <w:bCs/>
                <w:sz w:val="18"/>
                <w:szCs w:val="18"/>
                <w:lang w:val="haw-US"/>
              </w:rPr>
              <w:t>7.96</w:t>
            </w:r>
          </w:p>
          <w:p w14:paraId="223A42B9" w14:textId="4C3FF4F7" w:rsidR="00811CD7" w:rsidRPr="00811CD7" w:rsidRDefault="00811CD7" w:rsidP="00DA1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Pr>
                <w:rFonts w:ascii="Times New Roman" w:hAnsi="Times New Roman" w:cs="Times New Roman"/>
                <w:sz w:val="18"/>
                <w:szCs w:val="18"/>
                <w:lang w:val="haw-US"/>
              </w:rPr>
              <w:t>-0.3=</w:t>
            </w:r>
            <w:r w:rsidRPr="00811CD7">
              <w:rPr>
                <w:rFonts w:ascii="Times New Roman" w:hAnsi="Times New Roman" w:cs="Times New Roman"/>
                <w:b/>
                <w:bCs/>
                <w:sz w:val="18"/>
                <w:szCs w:val="18"/>
                <w:lang w:val="haw-US"/>
              </w:rPr>
              <w:t>7.83</w:t>
            </w:r>
          </w:p>
        </w:tc>
        <w:tc>
          <w:tcPr>
            <w:tcW w:w="1080" w:type="dxa"/>
          </w:tcPr>
          <w:p w14:paraId="23A1B1FB" w14:textId="0718343F" w:rsidR="00DA1D47" w:rsidRPr="00811CD7" w:rsidRDefault="00811CD7" w:rsidP="008875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Pr>
                <w:rFonts w:ascii="Times New Roman" w:hAnsi="Times New Roman" w:cs="Times New Roman"/>
                <w:sz w:val="18"/>
                <w:szCs w:val="18"/>
                <w:lang w:val="haw-US"/>
              </w:rPr>
              <w:t>28</w:t>
            </w:r>
          </w:p>
        </w:tc>
        <w:tc>
          <w:tcPr>
            <w:tcW w:w="2070" w:type="dxa"/>
          </w:tcPr>
          <w:p w14:paraId="301E6DCD" w14:textId="5453C10A" w:rsidR="00DA1D47" w:rsidRPr="00811CD7" w:rsidRDefault="00811CD7" w:rsidP="00DA1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Pr>
                <w:rFonts w:ascii="Times New Roman" w:hAnsi="Times New Roman" w:cs="Times New Roman"/>
                <w:sz w:val="18"/>
                <w:szCs w:val="18"/>
                <w:lang w:val="haw-US"/>
              </w:rPr>
              <w:t xml:space="preserve">Growth (weight), Skeletal integrity </w:t>
            </w:r>
          </w:p>
        </w:tc>
        <w:tc>
          <w:tcPr>
            <w:tcW w:w="3510" w:type="dxa"/>
            <w:tcBorders>
              <w:top w:val="nil"/>
              <w:bottom w:val="nil"/>
            </w:tcBorders>
          </w:tcPr>
          <w:p w14:paraId="1A672CF6" w14:textId="5ACDCEC5" w:rsidR="00DA1D47" w:rsidRPr="00762052" w:rsidRDefault="008C1CA4" w:rsidP="00DA1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 xml:space="preserve">Heavier in ambient than low pH, spine degradation of spines in highest pH, </w:t>
            </w:r>
          </w:p>
        </w:tc>
        <w:tc>
          <w:tcPr>
            <w:tcW w:w="1530" w:type="dxa"/>
          </w:tcPr>
          <w:p w14:paraId="0334AAE5" w14:textId="5E46939E" w:rsidR="00DA1D47" w:rsidRPr="00BD09C8" w:rsidRDefault="00BD09C8" w:rsidP="00DA1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Pr>
                <w:rFonts w:ascii="Times New Roman" w:hAnsi="Times New Roman" w:cs="Times New Roman"/>
                <w:sz w:val="18"/>
                <w:szCs w:val="18"/>
                <w:lang w:val="haw-US"/>
              </w:rPr>
              <w:t>Key Biscayne, Florida</w:t>
            </w:r>
          </w:p>
        </w:tc>
        <w:tc>
          <w:tcPr>
            <w:tcW w:w="1022" w:type="dxa"/>
          </w:tcPr>
          <w:p w14:paraId="168CB849" w14:textId="50F4E842" w:rsidR="00DA1D47" w:rsidRPr="00762052" w:rsidRDefault="009A2498" w:rsidP="00DA1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762052">
              <w:rPr>
                <w:rFonts w:ascii="Times New Roman" w:hAnsi="Times New Roman" w:cs="Times New Roman"/>
                <w:sz w:val="18"/>
                <w:szCs w:val="18"/>
              </w:rPr>
              <w:fldChar w:fldCharType="begin" w:fldLock="1"/>
            </w:r>
            <w:r w:rsidR="00EE4136" w:rsidRPr="00762052">
              <w:rPr>
                <w:rFonts w:ascii="Times New Roman" w:hAnsi="Times New Roman" w:cs="Times New Roman"/>
                <w:sz w:val="18"/>
                <w:szCs w:val="18"/>
              </w:rPr>
              <w:instrText>ADDIN CSL_CITATION {"citationItems":[{"id":"ITEM-1","itemData":{"DOI":"10.1016/j.jembe.2012.05.017","ISBN":"0022-0981 (Print)$\\$r0022-0981 (Linking)","ISSN":"00220981","PMID":"22833691","abstract":"To evaluate the effect of elevated pCO2exposure on the juvenile growth of the sea urchin Lytechinus variegatus, we reared individuals for 3months in one of three target pCO2levels: ambient seawater (380$μ$atm) and two scenarios that are projected to occur by the middle (560$μ$atm) and end (800$μ$atm) of this century. At the end of 89days, urchins reared at ambient pCO2weighed 12% more than those reared at 560$μ$atm and 28% more than those reared at 800$μ$atm. Skeletons were analyzed using scanning electron microscopy, revealing degradation of spines in urchins reared at elevated pCO2(800$μ$atm). Our results indicate that elevated pCO2levels projected to occur this century may adversely affect the development of juvenile sea urchins. Acidification-induced changes to juvenile urchin development would likely impair performance and functioning of juvenile stages with implications for adult populations. ©2012 Elsevier B.V.","author":[{"dropping-particle":"","family":"Albright","given":"Rebecca","non-dropping-particle":"","parse-names":false,"suffix":""},{"dropping-particle":"","family":"Bland","given":"Charnelle","non-dropping-particle":"","parse-names":false,"suffix":""},{"dropping-particle":"","family":"Gillette","given":"Phillip","non-dropping-particle":"","parse-names":false,"suffix":""},{"dropping-particle":"","family":"Serafy","given":"Joseph E","non-dropping-particle":"","parse-names":false,"suffix":""},{"dropping-particle":"","family":"Langdon","given":"Chris","non-dropping-particle":"","parse-names":false,"suffix":""},{"dropping-particle":"","family":"Capo","given":"Thomas R","non-dropping-particle":"","parse-names":false,"suffix":""}],"container-title":"Journal of Experimental Marine Biology and Ecology","id":"ITEM-1","issued":{"date-parts":[["2012"]]},"note":"EXPERIMENT:\nwe reared individuals for 3 months in one of three target pCO2 levels: ambient seawater (380 μatm) and two scenarios that are projected to occur by the middle (560 μatm) and end (800 μatm)\n\nRESULTS:\n- At the end of 89 days, urchins reared at ambient pCO2 weighed 12% more than those reared at 560 μatm and 28% more than those reared at 800 μatm\n- Skeletons were analyzed using scanning electron microscopy, revealing degra- dation of spines in urchins reared at elevated pCO2 (800 μatm)","page":"12-17","publisher":"Elsevier B.V.","title":"Juvenile growth of the tropical sea urchin Lytechinus variegatus exposed to near-future ocean acidification scenarios","type":"article-journal","volume":"426-427"},"uris":["http://www.mendeley.com/documents/?uuid=c1d0df5c-2cc0-4f41-9791-4751a7f217d9"]}],"mendeley":{"formattedCitation":"(Albright et al., 2012b)","manualFormatting":"Albright et","plainTextFormattedCitation":"(Albright et al., 2012b)","previouslyFormattedCitation":"(Albright et al., 2012b)"},"properties":{"noteIndex":0},"schema":"https://github.com/citation-style-language/schema/raw/master/csl-citation.json"}</w:instrText>
            </w:r>
            <w:r w:rsidRPr="00762052">
              <w:rPr>
                <w:rFonts w:ascii="Times New Roman" w:hAnsi="Times New Roman" w:cs="Times New Roman"/>
                <w:sz w:val="18"/>
                <w:szCs w:val="18"/>
              </w:rPr>
              <w:fldChar w:fldCharType="separate"/>
            </w:r>
            <w:r w:rsidRPr="00762052">
              <w:rPr>
                <w:rFonts w:ascii="Times New Roman" w:hAnsi="Times New Roman" w:cs="Times New Roman"/>
                <w:noProof/>
                <w:sz w:val="18"/>
                <w:szCs w:val="18"/>
              </w:rPr>
              <w:t>Albright et</w:t>
            </w:r>
            <w:r w:rsidRPr="00762052">
              <w:rPr>
                <w:rFonts w:ascii="Times New Roman" w:hAnsi="Times New Roman" w:cs="Times New Roman"/>
                <w:sz w:val="18"/>
                <w:szCs w:val="18"/>
              </w:rPr>
              <w:fldChar w:fldCharType="end"/>
            </w:r>
            <w:r w:rsidRPr="00762052">
              <w:rPr>
                <w:rFonts w:ascii="Times New Roman" w:hAnsi="Times New Roman" w:cs="Times New Roman"/>
                <w:sz w:val="18"/>
                <w:szCs w:val="18"/>
              </w:rPr>
              <w:t xml:space="preserve"> al.</w:t>
            </w:r>
          </w:p>
        </w:tc>
        <w:tc>
          <w:tcPr>
            <w:tcW w:w="598" w:type="dxa"/>
          </w:tcPr>
          <w:p w14:paraId="2F8678A1" w14:textId="75E17576" w:rsidR="00DA1D47" w:rsidRPr="004F76AD" w:rsidRDefault="009A2498" w:rsidP="00DA1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2012</w:t>
            </w:r>
          </w:p>
        </w:tc>
      </w:tr>
      <w:tr w:rsidR="008875BA" w:rsidRPr="004F76AD" w14:paraId="60946EB5" w14:textId="77777777" w:rsidTr="00275FB0">
        <w:trPr>
          <w:trHeight w:val="370"/>
        </w:trPr>
        <w:tc>
          <w:tcPr>
            <w:cnfStyle w:val="001000000000" w:firstRow="0" w:lastRow="0" w:firstColumn="1" w:lastColumn="0" w:oddVBand="0" w:evenVBand="0" w:oddHBand="0" w:evenHBand="0" w:firstRowFirstColumn="0" w:firstRowLastColumn="0" w:lastRowFirstColumn="0" w:lastRowLastColumn="0"/>
            <w:tcW w:w="1980" w:type="dxa"/>
          </w:tcPr>
          <w:p w14:paraId="0F4A064F" w14:textId="4759137D" w:rsidR="00DA1D47" w:rsidRPr="00762052" w:rsidRDefault="00326987" w:rsidP="00DA1D47">
            <w:pPr>
              <w:rPr>
                <w:rFonts w:ascii="Times New Roman" w:hAnsi="Times New Roman" w:cs="Times New Roman"/>
                <w:b w:val="0"/>
                <w:bCs w:val="0"/>
                <w:i/>
                <w:iCs/>
                <w:sz w:val="18"/>
                <w:szCs w:val="18"/>
              </w:rPr>
            </w:pPr>
            <w:proofErr w:type="spellStart"/>
            <w:r w:rsidRPr="00762052">
              <w:rPr>
                <w:rFonts w:ascii="Times New Roman" w:hAnsi="Times New Roman" w:cs="Times New Roman"/>
                <w:b w:val="0"/>
                <w:bCs w:val="0"/>
                <w:i/>
                <w:iCs/>
                <w:sz w:val="18"/>
                <w:szCs w:val="18"/>
              </w:rPr>
              <w:t>Lytechinus</w:t>
            </w:r>
            <w:proofErr w:type="spellEnd"/>
            <w:r w:rsidRPr="00762052">
              <w:rPr>
                <w:rFonts w:ascii="Times New Roman" w:hAnsi="Times New Roman" w:cs="Times New Roman"/>
                <w:b w:val="0"/>
                <w:bCs w:val="0"/>
                <w:i/>
                <w:iCs/>
                <w:sz w:val="18"/>
                <w:szCs w:val="18"/>
              </w:rPr>
              <w:t xml:space="preserve"> variegatus</w:t>
            </w:r>
          </w:p>
        </w:tc>
        <w:tc>
          <w:tcPr>
            <w:tcW w:w="1080" w:type="dxa"/>
            <w:gridSpan w:val="2"/>
          </w:tcPr>
          <w:p w14:paraId="3087CAF6" w14:textId="77777777" w:rsidR="00DA1D47" w:rsidRPr="00762052" w:rsidRDefault="006007F1" w:rsidP="00DA1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762052">
              <w:rPr>
                <w:rFonts w:ascii="Times New Roman" w:hAnsi="Times New Roman" w:cs="Times New Roman"/>
                <w:sz w:val="18"/>
                <w:szCs w:val="18"/>
              </w:rPr>
              <w:t xml:space="preserve">8 </w:t>
            </w:r>
            <w:proofErr w:type="spellStart"/>
            <w:r w:rsidRPr="00762052">
              <w:rPr>
                <w:rFonts w:ascii="Times New Roman" w:hAnsi="Times New Roman" w:cs="Times New Roman"/>
                <w:sz w:val="18"/>
                <w:szCs w:val="18"/>
              </w:rPr>
              <w:t>wks</w:t>
            </w:r>
            <w:proofErr w:type="spellEnd"/>
          </w:p>
          <w:p w14:paraId="25E0C2E4" w14:textId="4D3195D5" w:rsidR="006007F1" w:rsidRPr="00762052" w:rsidRDefault="006007F1" w:rsidP="00DA1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762052">
              <w:rPr>
                <w:rFonts w:ascii="Times New Roman" w:hAnsi="Times New Roman" w:cs="Times New Roman"/>
                <w:sz w:val="18"/>
                <w:szCs w:val="18"/>
              </w:rPr>
              <w:t>(~5</w:t>
            </w:r>
            <w:r w:rsidR="001E0CF1" w:rsidRPr="00762052">
              <w:rPr>
                <w:rFonts w:ascii="Times New Roman" w:hAnsi="Times New Roman" w:cs="Times New Roman"/>
                <w:sz w:val="18"/>
                <w:szCs w:val="18"/>
              </w:rPr>
              <w:t>9</w:t>
            </w:r>
            <w:r w:rsidRPr="00762052">
              <w:rPr>
                <w:rFonts w:ascii="Times New Roman" w:hAnsi="Times New Roman" w:cs="Times New Roman"/>
                <w:sz w:val="18"/>
                <w:szCs w:val="18"/>
              </w:rPr>
              <w:t xml:space="preserve"> d)</w:t>
            </w:r>
          </w:p>
        </w:tc>
        <w:tc>
          <w:tcPr>
            <w:tcW w:w="540" w:type="dxa"/>
          </w:tcPr>
          <w:p w14:paraId="3AA17587" w14:textId="16E919A9" w:rsidR="00DA1D47" w:rsidRPr="00C1767E" w:rsidRDefault="00C1767E" w:rsidP="00DA1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r>
              <w:rPr>
                <w:rFonts w:ascii="Times New Roman" w:hAnsi="Times New Roman" w:cs="Times New Roman"/>
                <w:sz w:val="18"/>
                <w:szCs w:val="18"/>
                <w:lang w:val="haw-US"/>
              </w:rPr>
              <w:t>A</w:t>
            </w:r>
          </w:p>
        </w:tc>
        <w:tc>
          <w:tcPr>
            <w:tcW w:w="990" w:type="dxa"/>
          </w:tcPr>
          <w:p w14:paraId="3020FD66" w14:textId="34CCC65D" w:rsidR="006007F1" w:rsidRPr="00762052" w:rsidRDefault="006007F1" w:rsidP="006007F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762052">
              <w:rPr>
                <w:rFonts w:ascii="Times New Roman" w:hAnsi="Times New Roman" w:cs="Times New Roman"/>
                <w:sz w:val="18"/>
                <w:szCs w:val="18"/>
                <w:lang w:val="haw-US"/>
              </w:rPr>
              <w:t xml:space="preserve">C = </w:t>
            </w:r>
            <w:r w:rsidRPr="00762052">
              <w:rPr>
                <w:rFonts w:ascii="Times New Roman" w:hAnsi="Times New Roman" w:cs="Times New Roman"/>
                <w:b/>
                <w:bCs/>
                <w:sz w:val="18"/>
                <w:szCs w:val="18"/>
              </w:rPr>
              <w:t>7.9</w:t>
            </w:r>
          </w:p>
          <w:p w14:paraId="7CA5F02B" w14:textId="0AFFB007" w:rsidR="006007F1" w:rsidRPr="00762052" w:rsidRDefault="006007F1" w:rsidP="006007F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762052">
              <w:rPr>
                <w:rFonts w:ascii="Times New Roman" w:hAnsi="Times New Roman" w:cs="Times New Roman"/>
                <w:sz w:val="18"/>
                <w:szCs w:val="18"/>
                <w:lang w:val="haw-US"/>
              </w:rPr>
              <w:t>-0.</w:t>
            </w:r>
            <w:r w:rsidRPr="00762052">
              <w:rPr>
                <w:rFonts w:ascii="Times New Roman" w:hAnsi="Times New Roman" w:cs="Times New Roman"/>
                <w:sz w:val="18"/>
                <w:szCs w:val="18"/>
              </w:rPr>
              <w:t>2</w:t>
            </w:r>
            <w:r w:rsidRPr="00762052">
              <w:rPr>
                <w:rFonts w:ascii="Times New Roman" w:hAnsi="Times New Roman" w:cs="Times New Roman"/>
                <w:sz w:val="18"/>
                <w:szCs w:val="18"/>
                <w:lang w:val="haw-US"/>
              </w:rPr>
              <w:t xml:space="preserve"> = </w:t>
            </w:r>
            <w:r w:rsidRPr="00762052">
              <w:rPr>
                <w:rFonts w:ascii="Times New Roman" w:hAnsi="Times New Roman" w:cs="Times New Roman"/>
                <w:b/>
                <w:bCs/>
                <w:sz w:val="18"/>
                <w:szCs w:val="18"/>
              </w:rPr>
              <w:t>7.7</w:t>
            </w:r>
          </w:p>
          <w:p w14:paraId="5F268792" w14:textId="79B030D7" w:rsidR="00DA1D47" w:rsidRPr="00762052" w:rsidRDefault="006007F1" w:rsidP="006007F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762052">
              <w:rPr>
                <w:rFonts w:ascii="Times New Roman" w:hAnsi="Times New Roman" w:cs="Times New Roman"/>
                <w:sz w:val="18"/>
                <w:szCs w:val="18"/>
              </w:rPr>
              <w:t xml:space="preserve">-0.5 = </w:t>
            </w:r>
            <w:r w:rsidRPr="00762052">
              <w:rPr>
                <w:rFonts w:ascii="Times New Roman" w:hAnsi="Times New Roman" w:cs="Times New Roman"/>
                <w:b/>
                <w:bCs/>
                <w:sz w:val="18"/>
                <w:szCs w:val="18"/>
              </w:rPr>
              <w:t>7.4</w:t>
            </w:r>
          </w:p>
        </w:tc>
        <w:tc>
          <w:tcPr>
            <w:tcW w:w="1080" w:type="dxa"/>
          </w:tcPr>
          <w:p w14:paraId="5FD6AC92" w14:textId="1EDDF8FC" w:rsidR="00DA1D47" w:rsidRPr="00762052" w:rsidRDefault="006007F1" w:rsidP="008875B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762052">
              <w:rPr>
                <w:rFonts w:ascii="Times New Roman" w:hAnsi="Times New Roman" w:cs="Times New Roman"/>
                <w:sz w:val="18"/>
                <w:szCs w:val="18"/>
              </w:rPr>
              <w:t>28</w:t>
            </w:r>
          </w:p>
        </w:tc>
        <w:tc>
          <w:tcPr>
            <w:tcW w:w="2070" w:type="dxa"/>
          </w:tcPr>
          <w:p w14:paraId="642BC979" w14:textId="0040B8E5" w:rsidR="00DA1D47" w:rsidRPr="00762052" w:rsidRDefault="00326987" w:rsidP="00DA1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762052">
              <w:rPr>
                <w:rFonts w:ascii="Times New Roman" w:hAnsi="Times New Roman" w:cs="Times New Roman"/>
                <w:sz w:val="18"/>
                <w:szCs w:val="18"/>
              </w:rPr>
              <w:t>Rate of regeneration, gene expression, structural integrity, physiological fitness (righting response, growth CF.)</w:t>
            </w:r>
          </w:p>
        </w:tc>
        <w:tc>
          <w:tcPr>
            <w:tcW w:w="3510" w:type="dxa"/>
            <w:tcBorders>
              <w:top w:val="nil"/>
              <w:bottom w:val="nil"/>
            </w:tcBorders>
          </w:tcPr>
          <w:p w14:paraId="7EDD1433" w14:textId="0FC4F385" w:rsidR="00DA1D47" w:rsidRPr="001D5475" w:rsidRDefault="001D5475" w:rsidP="00DA1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r>
              <w:rPr>
                <w:rFonts w:ascii="Times New Roman" w:hAnsi="Times New Roman" w:cs="Times New Roman"/>
                <w:sz w:val="18"/>
                <w:szCs w:val="18"/>
                <w:lang w:val="haw-US"/>
              </w:rPr>
              <w:t>Presense of molecular compensatory mechanisms through gene expression, Structural integrety of both regen. And homeostatic spines decrease in low pH.</w:t>
            </w:r>
          </w:p>
        </w:tc>
        <w:tc>
          <w:tcPr>
            <w:tcW w:w="1530" w:type="dxa"/>
          </w:tcPr>
          <w:p w14:paraId="025CE24A" w14:textId="3E2A647F" w:rsidR="00DA1D47" w:rsidRPr="00BD09C8" w:rsidRDefault="00BD09C8" w:rsidP="00DA1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r>
              <w:rPr>
                <w:rFonts w:ascii="Times New Roman" w:hAnsi="Times New Roman" w:cs="Times New Roman"/>
                <w:sz w:val="18"/>
                <w:szCs w:val="18"/>
                <w:lang w:val="haw-US"/>
              </w:rPr>
              <w:t>Mangrove Bay, Bermuda</w:t>
            </w:r>
          </w:p>
        </w:tc>
        <w:tc>
          <w:tcPr>
            <w:tcW w:w="1022" w:type="dxa"/>
          </w:tcPr>
          <w:p w14:paraId="4061EACD" w14:textId="3368FCFE" w:rsidR="00DA1D47" w:rsidRPr="00762052" w:rsidRDefault="00EE4136" w:rsidP="00DA1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762052">
              <w:rPr>
                <w:rFonts w:ascii="Times New Roman" w:hAnsi="Times New Roman" w:cs="Times New Roman"/>
                <w:sz w:val="18"/>
                <w:szCs w:val="18"/>
              </w:rPr>
              <w:fldChar w:fldCharType="begin" w:fldLock="1"/>
            </w:r>
            <w:r w:rsidR="00205654" w:rsidRPr="00762052">
              <w:rPr>
                <w:rFonts w:ascii="Times New Roman" w:hAnsi="Times New Roman" w:cs="Times New Roman"/>
                <w:sz w:val="18"/>
                <w:szCs w:val="18"/>
              </w:rPr>
              <w:instrText>ADDIN CSL_CITATION {"citationItems":[{"id":"ITEM-1","itemData":{"DOI":"10.1098/rsos.170140","ISBN":"0000000278645","ISSN":"20545703","abstract":"Increasing atmospheric carbon dioxide (CO 2) has resulted in a change in seawater chemistry and lowering of pH, referred to as ocean acidification. Understanding how different organisms and processes respond to ocean acidification is vital to predict how marine ecosystems will be altered under future scenarios of continued environmental change. Regenerative processes involving biomineralization in marine calcifiers such as sea urchins are predicted to be especially vulnerable. In this study, the effect of ocean acidification on regeneration of external appendages (spines and tube feet) was investigated in the sea urchin Lytechinus variegatus exposed to ambient (546 µatm), intermediate (1027 µatm) and high (1841 µatm) partial pressure of CO 2 (pCO 2) for eight weeks. The rate of regeneration was maintained in spines and tube feet throughout two periods of amputation and regrowth under conditions of elevated pCO 2 . Increased expression of several biomineralization-related genes indicated molecular compensatory mechanisms; however, the structural integrity of both regenerating and homeostatic spines was compromised in high pCO 2 conditions. Indicators of physiological fitness (righting response, growth rate, coelomocyte concentration and composition) were not affected by increasing pCO 2 , but compromised spine integrity is likely to have negative consequences for defence capabilities and therefore survival of these ecologically and economically important organisms.","author":[{"dropping-particle":"","family":"Emerson","given":"Chloe E.","non-dropping-particle":"","parse-names":false,"suffix":""},{"dropping-particle":"","family":"Reinardy","given":"Helena C.","non-dropping-particle":"","parse-names":false,"suffix":""},{"dropping-particle":"","family":"Bates","given":"Nicholas R.","non-dropping-particle":"","parse-names":false,"suffix":""},{"dropping-particle":"","family":"Bodnar","given":"Andrea G.","non-dropping-particle":"","parse-names":false,"suffix":""}],"container-title":"Royal Society Open Science","id":"ITEM-1","issue":"5","issued":{"date-parts":[["2017"]]},"title":"Ocean acidification impacts spine integrity but not regenerative capacity of spines and tube feet in adult sea urchins","type":"article-journal","volume":"4"},"uris":["http://www.mendeley.com/documents/?uuid=7c9f8d97-54d8-40fb-a0ce-a9ee3da508e7"]}],"mendeley":{"formattedCitation":"(Emerson et al., 2017)","manualFormatting":"Emerson et al. ","plainTextFormattedCitation":"(Emerson et al., 2017)","previouslyFormattedCitation":"(Emerson et al., 2017)"},"properties":{"noteIndex":0},"schema":"https://github.com/citation-style-language/schema/raw/master/csl-citation.json"}</w:instrText>
            </w:r>
            <w:r w:rsidRPr="00762052">
              <w:rPr>
                <w:rFonts w:ascii="Times New Roman" w:hAnsi="Times New Roman" w:cs="Times New Roman"/>
                <w:sz w:val="18"/>
                <w:szCs w:val="18"/>
              </w:rPr>
              <w:fldChar w:fldCharType="separate"/>
            </w:r>
            <w:r w:rsidRPr="00762052">
              <w:rPr>
                <w:rFonts w:ascii="Times New Roman" w:hAnsi="Times New Roman" w:cs="Times New Roman"/>
                <w:noProof/>
                <w:sz w:val="18"/>
                <w:szCs w:val="18"/>
              </w:rPr>
              <w:t xml:space="preserve">Emerson et al. </w:t>
            </w:r>
            <w:r w:rsidRPr="00762052">
              <w:rPr>
                <w:rFonts w:ascii="Times New Roman" w:hAnsi="Times New Roman" w:cs="Times New Roman"/>
                <w:sz w:val="18"/>
                <w:szCs w:val="18"/>
              </w:rPr>
              <w:fldChar w:fldCharType="end"/>
            </w:r>
          </w:p>
        </w:tc>
        <w:tc>
          <w:tcPr>
            <w:tcW w:w="598" w:type="dxa"/>
          </w:tcPr>
          <w:p w14:paraId="0779A3FA" w14:textId="2AED64D1" w:rsidR="00DA1D47" w:rsidRPr="004F76AD" w:rsidRDefault="00326987" w:rsidP="00DA1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2017</w:t>
            </w:r>
          </w:p>
        </w:tc>
      </w:tr>
      <w:tr w:rsidR="008875BA" w:rsidRPr="004F76AD" w14:paraId="53E1932F" w14:textId="77777777" w:rsidTr="00275FB0">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1980" w:type="dxa"/>
          </w:tcPr>
          <w:p w14:paraId="3967FB22" w14:textId="7A2653BA" w:rsidR="00DA1D47" w:rsidRPr="00762052" w:rsidRDefault="005A0E7F" w:rsidP="00DA1D47">
            <w:pPr>
              <w:rPr>
                <w:rFonts w:ascii="Times New Roman" w:hAnsi="Times New Roman" w:cs="Times New Roman"/>
                <w:sz w:val="18"/>
                <w:szCs w:val="18"/>
              </w:rPr>
            </w:pPr>
            <w:r w:rsidRPr="00762052">
              <w:rPr>
                <w:rFonts w:ascii="Calibri" w:hAnsi="Calibri" w:cs="Calibri"/>
                <w:sz w:val="18"/>
                <w:szCs w:val="18"/>
              </w:rPr>
              <w:t>﻿</w:t>
            </w:r>
            <w:proofErr w:type="spellStart"/>
            <w:r w:rsidRPr="00762052">
              <w:rPr>
                <w:rFonts w:ascii="Times New Roman" w:hAnsi="Times New Roman" w:cs="Times New Roman"/>
                <w:b w:val="0"/>
                <w:bCs w:val="0"/>
                <w:i/>
                <w:iCs/>
                <w:sz w:val="18"/>
                <w:szCs w:val="18"/>
              </w:rPr>
              <w:t>Hemicentrotus</w:t>
            </w:r>
            <w:proofErr w:type="spellEnd"/>
            <w:r w:rsidRPr="00762052">
              <w:rPr>
                <w:rFonts w:ascii="Times New Roman" w:hAnsi="Times New Roman" w:cs="Times New Roman"/>
                <w:b w:val="0"/>
                <w:bCs w:val="0"/>
                <w:i/>
                <w:iCs/>
                <w:sz w:val="18"/>
                <w:szCs w:val="18"/>
              </w:rPr>
              <w:t xml:space="preserve"> </w:t>
            </w:r>
            <w:proofErr w:type="spellStart"/>
            <w:r w:rsidRPr="00762052">
              <w:rPr>
                <w:rFonts w:ascii="Times New Roman" w:hAnsi="Times New Roman" w:cs="Times New Roman"/>
                <w:b w:val="0"/>
                <w:bCs w:val="0"/>
                <w:i/>
                <w:iCs/>
                <w:sz w:val="18"/>
                <w:szCs w:val="18"/>
              </w:rPr>
              <w:t>pulcherrimus</w:t>
            </w:r>
            <w:proofErr w:type="spellEnd"/>
          </w:p>
        </w:tc>
        <w:tc>
          <w:tcPr>
            <w:tcW w:w="1080" w:type="dxa"/>
            <w:gridSpan w:val="2"/>
          </w:tcPr>
          <w:p w14:paraId="668D59C4" w14:textId="77777777" w:rsidR="00DA1D47" w:rsidRPr="00762052" w:rsidRDefault="005A0E7F" w:rsidP="00DA1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762052">
              <w:rPr>
                <w:rFonts w:ascii="Times New Roman" w:hAnsi="Times New Roman" w:cs="Times New Roman"/>
                <w:sz w:val="18"/>
                <w:szCs w:val="18"/>
              </w:rPr>
              <w:t>9 mo.</w:t>
            </w:r>
          </w:p>
          <w:p w14:paraId="651A17F9" w14:textId="74DDEEA4" w:rsidR="005A0E7F" w:rsidRPr="00762052" w:rsidRDefault="005A0E7F" w:rsidP="00DA1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762052">
              <w:rPr>
                <w:rFonts w:ascii="Times New Roman" w:hAnsi="Times New Roman" w:cs="Times New Roman"/>
                <w:sz w:val="18"/>
                <w:szCs w:val="18"/>
              </w:rPr>
              <w:t>(~274 d)</w:t>
            </w:r>
          </w:p>
        </w:tc>
        <w:tc>
          <w:tcPr>
            <w:tcW w:w="540" w:type="dxa"/>
          </w:tcPr>
          <w:p w14:paraId="35169661" w14:textId="3A757DB0" w:rsidR="00DA1D47" w:rsidRPr="00C1767E" w:rsidRDefault="00C1767E" w:rsidP="00DA1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Pr>
                <w:rFonts w:ascii="Times New Roman" w:hAnsi="Times New Roman" w:cs="Times New Roman"/>
                <w:sz w:val="18"/>
                <w:szCs w:val="18"/>
                <w:lang w:val="haw-US"/>
              </w:rPr>
              <w:t>L-A</w:t>
            </w:r>
          </w:p>
        </w:tc>
        <w:tc>
          <w:tcPr>
            <w:tcW w:w="990" w:type="dxa"/>
          </w:tcPr>
          <w:p w14:paraId="25DE0DDD" w14:textId="77777777" w:rsidR="00DA1D47" w:rsidRPr="00762052" w:rsidRDefault="005A0E7F" w:rsidP="00DA1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762052">
              <w:rPr>
                <w:rFonts w:ascii="Times New Roman" w:hAnsi="Times New Roman" w:cs="Times New Roman"/>
                <w:sz w:val="18"/>
                <w:szCs w:val="18"/>
              </w:rPr>
              <w:t>C = 8.1</w:t>
            </w:r>
          </w:p>
          <w:p w14:paraId="3E93E8CC" w14:textId="2606556C" w:rsidR="005A0E7F" w:rsidRPr="00762052" w:rsidRDefault="005A0E7F" w:rsidP="00DA1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762052">
              <w:rPr>
                <w:rFonts w:ascii="Times New Roman" w:hAnsi="Times New Roman" w:cs="Times New Roman"/>
                <w:sz w:val="18"/>
                <w:szCs w:val="18"/>
              </w:rPr>
              <w:t>-0.3 = 7.8</w:t>
            </w:r>
          </w:p>
        </w:tc>
        <w:tc>
          <w:tcPr>
            <w:tcW w:w="1080" w:type="dxa"/>
          </w:tcPr>
          <w:p w14:paraId="2FE57C6B" w14:textId="6927D412" w:rsidR="00DA1D47" w:rsidRPr="00762052" w:rsidRDefault="005A0E7F" w:rsidP="008875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762052">
              <w:rPr>
                <w:rFonts w:ascii="Times New Roman" w:hAnsi="Times New Roman" w:cs="Times New Roman"/>
                <w:sz w:val="18"/>
                <w:szCs w:val="18"/>
              </w:rPr>
              <w:t>18.5</w:t>
            </w:r>
          </w:p>
        </w:tc>
        <w:tc>
          <w:tcPr>
            <w:tcW w:w="2070" w:type="dxa"/>
          </w:tcPr>
          <w:p w14:paraId="4B56A09E" w14:textId="59D71344" w:rsidR="00DA1D47" w:rsidRPr="00762052" w:rsidRDefault="003648CE" w:rsidP="00DA1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762052">
              <w:rPr>
                <w:rFonts w:ascii="Times New Roman" w:hAnsi="Times New Roman" w:cs="Times New Roman"/>
                <w:sz w:val="18"/>
                <w:szCs w:val="18"/>
              </w:rPr>
              <w:t xml:space="preserve">Survival, </w:t>
            </w:r>
            <w:r w:rsidR="006E4384" w:rsidRPr="00762052">
              <w:rPr>
                <w:rFonts w:ascii="Times New Roman" w:hAnsi="Times New Roman" w:cs="Times New Roman"/>
                <w:sz w:val="18"/>
                <w:szCs w:val="18"/>
              </w:rPr>
              <w:t>g</w:t>
            </w:r>
            <w:r w:rsidRPr="00762052">
              <w:rPr>
                <w:rFonts w:ascii="Times New Roman" w:hAnsi="Times New Roman" w:cs="Times New Roman"/>
                <w:sz w:val="18"/>
                <w:szCs w:val="18"/>
              </w:rPr>
              <w:t xml:space="preserve">rowth, </w:t>
            </w:r>
            <w:r w:rsidR="006E4384" w:rsidRPr="00762052">
              <w:rPr>
                <w:rFonts w:ascii="Times New Roman" w:hAnsi="Times New Roman" w:cs="Times New Roman"/>
                <w:sz w:val="18"/>
                <w:szCs w:val="18"/>
              </w:rPr>
              <w:t>g</w:t>
            </w:r>
            <w:r w:rsidRPr="00762052">
              <w:rPr>
                <w:rFonts w:ascii="Times New Roman" w:hAnsi="Times New Roman" w:cs="Times New Roman"/>
                <w:sz w:val="18"/>
                <w:szCs w:val="18"/>
              </w:rPr>
              <w:t xml:space="preserve">onad </w:t>
            </w:r>
            <w:proofErr w:type="spellStart"/>
            <w:r w:rsidR="006E4384" w:rsidRPr="00762052">
              <w:rPr>
                <w:rFonts w:ascii="Times New Roman" w:hAnsi="Times New Roman" w:cs="Times New Roman"/>
                <w:sz w:val="18"/>
                <w:szCs w:val="18"/>
              </w:rPr>
              <w:t>d</w:t>
            </w:r>
            <w:r w:rsidRPr="00762052">
              <w:rPr>
                <w:rFonts w:ascii="Times New Roman" w:hAnsi="Times New Roman" w:cs="Times New Roman"/>
                <w:sz w:val="18"/>
                <w:szCs w:val="18"/>
              </w:rPr>
              <w:t>eve</w:t>
            </w:r>
            <w:r w:rsidR="006E4384" w:rsidRPr="00762052">
              <w:rPr>
                <w:rFonts w:ascii="Times New Roman" w:hAnsi="Times New Roman" w:cs="Times New Roman"/>
                <w:sz w:val="18"/>
                <w:szCs w:val="18"/>
              </w:rPr>
              <w:t>l</w:t>
            </w:r>
            <w:proofErr w:type="spellEnd"/>
            <w:r w:rsidR="006E4384" w:rsidRPr="00762052">
              <w:rPr>
                <w:rFonts w:ascii="Times New Roman" w:hAnsi="Times New Roman" w:cs="Times New Roman"/>
                <w:sz w:val="18"/>
                <w:szCs w:val="18"/>
              </w:rPr>
              <w:t>.</w:t>
            </w:r>
            <w:r w:rsidRPr="00762052">
              <w:rPr>
                <w:rFonts w:ascii="Times New Roman" w:hAnsi="Times New Roman" w:cs="Times New Roman"/>
                <w:sz w:val="18"/>
                <w:szCs w:val="18"/>
              </w:rPr>
              <w:t xml:space="preserve">, </w:t>
            </w:r>
            <w:r w:rsidR="006E4384" w:rsidRPr="00762052">
              <w:rPr>
                <w:rFonts w:ascii="Times New Roman" w:hAnsi="Times New Roman" w:cs="Times New Roman"/>
                <w:sz w:val="18"/>
                <w:szCs w:val="18"/>
              </w:rPr>
              <w:t>e</w:t>
            </w:r>
            <w:r w:rsidRPr="00762052">
              <w:rPr>
                <w:rFonts w:ascii="Times New Roman" w:hAnsi="Times New Roman" w:cs="Times New Roman"/>
                <w:sz w:val="18"/>
                <w:szCs w:val="18"/>
              </w:rPr>
              <w:t xml:space="preserve">gg </w:t>
            </w:r>
            <w:r w:rsidR="006E4384" w:rsidRPr="00762052">
              <w:rPr>
                <w:rFonts w:ascii="Times New Roman" w:hAnsi="Times New Roman" w:cs="Times New Roman"/>
                <w:sz w:val="18"/>
                <w:szCs w:val="18"/>
              </w:rPr>
              <w:t>r</w:t>
            </w:r>
            <w:r w:rsidRPr="00762052">
              <w:rPr>
                <w:rFonts w:ascii="Times New Roman" w:hAnsi="Times New Roman" w:cs="Times New Roman"/>
                <w:sz w:val="18"/>
                <w:szCs w:val="18"/>
              </w:rPr>
              <w:t>epr</w:t>
            </w:r>
            <w:r w:rsidR="006E4384" w:rsidRPr="00762052">
              <w:rPr>
                <w:rFonts w:ascii="Times New Roman" w:hAnsi="Times New Roman" w:cs="Times New Roman"/>
                <w:sz w:val="18"/>
                <w:szCs w:val="18"/>
              </w:rPr>
              <w:t>o., coelomic fluid pH and [Ca</w:t>
            </w:r>
            <w:r w:rsidR="006E4384" w:rsidRPr="00762052">
              <w:rPr>
                <w:rFonts w:ascii="Times New Roman" w:hAnsi="Times New Roman" w:cs="Times New Roman"/>
                <w:sz w:val="18"/>
                <w:szCs w:val="18"/>
                <w:vertAlign w:val="superscript"/>
              </w:rPr>
              <w:t>2+</w:t>
            </w:r>
            <w:r w:rsidR="006E4384" w:rsidRPr="00762052">
              <w:rPr>
                <w:rFonts w:ascii="Times New Roman" w:hAnsi="Times New Roman" w:cs="Times New Roman"/>
                <w:sz w:val="18"/>
                <w:szCs w:val="18"/>
              </w:rPr>
              <w:t>]/ [Mg</w:t>
            </w:r>
            <w:r w:rsidR="006E4384" w:rsidRPr="00762052">
              <w:rPr>
                <w:rFonts w:ascii="Times New Roman" w:hAnsi="Times New Roman" w:cs="Times New Roman"/>
                <w:sz w:val="18"/>
                <w:szCs w:val="18"/>
                <w:vertAlign w:val="superscript"/>
              </w:rPr>
              <w:t>2+</w:t>
            </w:r>
            <w:r w:rsidR="006E4384" w:rsidRPr="00762052">
              <w:rPr>
                <w:rFonts w:ascii="Times New Roman" w:hAnsi="Times New Roman" w:cs="Times New Roman"/>
                <w:sz w:val="18"/>
                <w:szCs w:val="18"/>
              </w:rPr>
              <w:t>], respiration</w:t>
            </w:r>
          </w:p>
        </w:tc>
        <w:tc>
          <w:tcPr>
            <w:tcW w:w="3510" w:type="dxa"/>
            <w:tcBorders>
              <w:top w:val="nil"/>
              <w:bottom w:val="nil"/>
            </w:tcBorders>
          </w:tcPr>
          <w:p w14:paraId="555CA450" w14:textId="30EBDFB3" w:rsidR="00DA1D47" w:rsidRPr="00762052" w:rsidRDefault="006E4384" w:rsidP="00DA1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762052">
              <w:rPr>
                <w:rFonts w:ascii="Times New Roman" w:hAnsi="Times New Roman" w:cs="Times New Roman"/>
                <w:sz w:val="18"/>
                <w:szCs w:val="18"/>
              </w:rPr>
              <w:t xml:space="preserve">Survival, growth, respiration not affected. Reduced </w:t>
            </w:r>
            <w:proofErr w:type="spellStart"/>
            <w:r w:rsidRPr="00762052">
              <w:rPr>
                <w:rFonts w:ascii="Times New Roman" w:hAnsi="Times New Roman" w:cs="Times New Roman"/>
                <w:sz w:val="18"/>
                <w:szCs w:val="18"/>
              </w:rPr>
              <w:t>pH</w:t>
            </w:r>
            <w:r w:rsidRPr="00762052">
              <w:rPr>
                <w:rFonts w:ascii="Times New Roman" w:hAnsi="Times New Roman" w:cs="Times New Roman"/>
                <w:sz w:val="18"/>
                <w:szCs w:val="18"/>
                <w:vertAlign w:val="subscript"/>
              </w:rPr>
              <w:t>CF</w:t>
            </w:r>
            <w:proofErr w:type="spellEnd"/>
            <w:r w:rsidRPr="00762052">
              <w:rPr>
                <w:rFonts w:ascii="Times New Roman" w:hAnsi="Times New Roman" w:cs="Times New Roman"/>
                <w:sz w:val="18"/>
                <w:szCs w:val="18"/>
              </w:rPr>
              <w:t xml:space="preserve">, </w:t>
            </w:r>
          </w:p>
        </w:tc>
        <w:tc>
          <w:tcPr>
            <w:tcW w:w="1530" w:type="dxa"/>
          </w:tcPr>
          <w:p w14:paraId="1A20ED51" w14:textId="77777777" w:rsidR="00DA1D47" w:rsidRDefault="00BD09C8" w:rsidP="00DA1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sidRPr="00BD09C8">
              <w:rPr>
                <w:rFonts w:ascii="Times New Roman" w:hAnsi="Times New Roman" w:cs="Times New Roman"/>
                <w:i/>
                <w:iCs/>
                <w:sz w:val="18"/>
                <w:szCs w:val="18"/>
                <w:lang w:val="haw-US"/>
              </w:rPr>
              <w:t>Collection</w:t>
            </w:r>
            <w:r>
              <w:rPr>
                <w:rFonts w:ascii="Times New Roman" w:hAnsi="Times New Roman" w:cs="Times New Roman"/>
                <w:sz w:val="18"/>
                <w:szCs w:val="18"/>
                <w:lang w:val="haw-US"/>
              </w:rPr>
              <w:t>: Sendai, Japan</w:t>
            </w:r>
          </w:p>
          <w:p w14:paraId="5E1885E0" w14:textId="4518AB3F" w:rsidR="00BD09C8" w:rsidRPr="00BD09C8" w:rsidRDefault="00BD09C8" w:rsidP="00DA1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sidRPr="00BD09C8">
              <w:rPr>
                <w:rFonts w:ascii="Times New Roman" w:hAnsi="Times New Roman" w:cs="Times New Roman"/>
                <w:i/>
                <w:iCs/>
                <w:sz w:val="18"/>
                <w:szCs w:val="18"/>
                <w:lang w:val="haw-US"/>
              </w:rPr>
              <w:t>Conducted</w:t>
            </w:r>
            <w:r>
              <w:rPr>
                <w:rFonts w:ascii="Times New Roman" w:hAnsi="Times New Roman" w:cs="Times New Roman"/>
                <w:sz w:val="18"/>
                <w:szCs w:val="18"/>
                <w:lang w:val="haw-US"/>
              </w:rPr>
              <w:t>:</w:t>
            </w:r>
            <w:r w:rsidR="004A6A26">
              <w:rPr>
                <w:rFonts w:ascii="Times New Roman" w:hAnsi="Times New Roman" w:cs="Times New Roman"/>
                <w:sz w:val="18"/>
                <w:szCs w:val="18"/>
                <w:lang w:val="haw-US"/>
              </w:rPr>
              <w:t xml:space="preserve"> Nagasaki, Japan</w:t>
            </w:r>
          </w:p>
        </w:tc>
        <w:tc>
          <w:tcPr>
            <w:tcW w:w="1022" w:type="dxa"/>
          </w:tcPr>
          <w:p w14:paraId="6DD4C308" w14:textId="08797104" w:rsidR="00DA1D47" w:rsidRPr="00762052" w:rsidRDefault="00205654" w:rsidP="00DA1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762052">
              <w:rPr>
                <w:rFonts w:ascii="Times New Roman" w:hAnsi="Times New Roman" w:cs="Times New Roman"/>
                <w:sz w:val="18"/>
                <w:szCs w:val="18"/>
              </w:rPr>
              <w:fldChar w:fldCharType="begin" w:fldLock="1"/>
            </w:r>
            <w:r w:rsidR="000D27AA" w:rsidRPr="00762052">
              <w:rPr>
                <w:rFonts w:ascii="Times New Roman" w:hAnsi="Times New Roman" w:cs="Times New Roman"/>
                <w:sz w:val="18"/>
                <w:szCs w:val="18"/>
              </w:rPr>
              <w:instrText>ADDIN CSL_CITATION {"citationItems":[{"id":"ITEM-1","itemData":{"DOI":"10.3354/ab00510","ISSN":"18647782","abstract":"Ocean acidification, due to diffusive uptake of atmospheric CO2, has potentially profound ramifications for the entire marine ecosystem. Scientific knowledge on the biological impacts of ocean acidification is rapidly accumulating; however, data are still scarce on whether and how ocean acidification affects the reproductive system of marine organisms. We evaluated the long-term (9 mo) effects of high CO2 (1000 patm) on the gametogenesis, survival, growth and physiology of the sea urchin Hemicentrotus pulcherrimus. Hypercapnic exposure delayed gonad maturation and spawning by 1 mo, whereas it had no effect on the maximum number of ova, survival or growth. After 9 mo of exposure, pH (control: 7.61, high-CO2: 7.03) and Mg2+ concentration (control: 50.3, high-CO2: 48.6 mmol l-1) of the coelomic fluid were significantly lower in the experimental urchins. In addition, a 16 d exposure experiment revealed that 1000 patm CO2 suppressed food intake to &lt;30% of that of the controls. These data suggest that the ocean condition predicted to occur by the end of this century disrupts the physiological status of the sea urchin, possibly through reduced energy intake, which may delay reproductive phenology of the species. Taking into account earlier studies reporting negative impacts of ocean acidification on the early development of the same species, these results imply that ocean acidification will threaten H. pulcherrimus at a community level. © Inter-Research 2018.","author":[{"dropping-particle":"","family":"Kurihara","given":"Haruko","non-dropping-particle":"","parse-names":false,"suffix":""},{"dropping-particle":"","family":"Yin","given":"Rui","non-dropping-particle":"","parse-names":false,"suffix":""},{"dropping-particle":"","family":"Nishihara","given":"Gregory N.","non-dropping-particle":"","parse-names":false,"suffix":""},{"dropping-particle":"","family":"Soyano","given":"Kiyoshi","non-dropping-particle":"","parse-names":false,"suffix":""},{"dropping-particle":"","family":"Ishimatsu","given":"Atsushi","non-dropping-particle":"","parse-names":false,"suffix":""}],"container-title":"Aquatic Biology","id":"ITEM-1","issue":"3","issued":{"date-parts":[["2013"]]},"page":"281-292","title":"Effect of ocean acidification on growth, gonad development and physiology of the sea urchin Hemicentrotus pulcherrimus","type":"article-journal","volume":"18"},"uris":["http://www.mendeley.com/documents/?uuid=597b9c14-33fd-440c-85ca-bf4fc45aa06c"]}],"mendeley":{"formattedCitation":"(Kurihara, Yin, Nishihara, Soyano, &amp; Ishimatsu, 2013)","manualFormatting":"Kurihara et al. ","plainTextFormattedCitation":"(Kurihara, Yin, Nishihara, Soyano, &amp; Ishimatsu, 2013)","previouslyFormattedCitation":"(Kurihara, Yin, Nishihara, Soyano, &amp; Ishimatsu, 2013)"},"properties":{"noteIndex":0},"schema":"https://github.com/citation-style-language/schema/raw/master/csl-citation.json"}</w:instrText>
            </w:r>
            <w:r w:rsidRPr="00762052">
              <w:rPr>
                <w:rFonts w:ascii="Times New Roman" w:hAnsi="Times New Roman" w:cs="Times New Roman"/>
                <w:sz w:val="18"/>
                <w:szCs w:val="18"/>
              </w:rPr>
              <w:fldChar w:fldCharType="separate"/>
            </w:r>
            <w:r w:rsidRPr="00762052">
              <w:rPr>
                <w:rFonts w:ascii="Times New Roman" w:hAnsi="Times New Roman" w:cs="Times New Roman"/>
                <w:noProof/>
                <w:sz w:val="18"/>
                <w:szCs w:val="18"/>
              </w:rPr>
              <w:t>Kurihara</w:t>
            </w:r>
            <w:r w:rsidR="0099072C" w:rsidRPr="00762052">
              <w:rPr>
                <w:rFonts w:ascii="Times New Roman" w:hAnsi="Times New Roman" w:cs="Times New Roman"/>
                <w:noProof/>
                <w:sz w:val="18"/>
                <w:szCs w:val="18"/>
              </w:rPr>
              <w:t xml:space="preserve"> et al.</w:t>
            </w:r>
            <w:r w:rsidRPr="00762052">
              <w:rPr>
                <w:rFonts w:ascii="Times New Roman" w:hAnsi="Times New Roman" w:cs="Times New Roman"/>
                <w:noProof/>
                <w:sz w:val="18"/>
                <w:szCs w:val="18"/>
              </w:rPr>
              <w:t xml:space="preserve"> </w:t>
            </w:r>
            <w:r w:rsidRPr="00762052">
              <w:rPr>
                <w:rFonts w:ascii="Times New Roman" w:hAnsi="Times New Roman" w:cs="Times New Roman"/>
                <w:sz w:val="18"/>
                <w:szCs w:val="18"/>
              </w:rPr>
              <w:fldChar w:fldCharType="end"/>
            </w:r>
          </w:p>
        </w:tc>
        <w:tc>
          <w:tcPr>
            <w:tcW w:w="598" w:type="dxa"/>
          </w:tcPr>
          <w:p w14:paraId="164AEFE3" w14:textId="166A71F2" w:rsidR="00DA1D47" w:rsidRPr="004F76AD" w:rsidRDefault="00205654" w:rsidP="00DA1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2013</w:t>
            </w:r>
          </w:p>
        </w:tc>
      </w:tr>
      <w:tr w:rsidR="008875BA" w:rsidRPr="004F76AD" w14:paraId="6F59C9D1" w14:textId="77777777" w:rsidTr="00275FB0">
        <w:trPr>
          <w:trHeight w:val="370"/>
        </w:trPr>
        <w:tc>
          <w:tcPr>
            <w:cnfStyle w:val="001000000000" w:firstRow="0" w:lastRow="0" w:firstColumn="1" w:lastColumn="0" w:oddVBand="0" w:evenVBand="0" w:oddHBand="0" w:evenHBand="0" w:firstRowFirstColumn="0" w:firstRowLastColumn="0" w:lastRowFirstColumn="0" w:lastRowLastColumn="0"/>
            <w:tcW w:w="1980" w:type="dxa"/>
            <w:tcBorders>
              <w:bottom w:val="nil"/>
            </w:tcBorders>
          </w:tcPr>
          <w:p w14:paraId="0FD84300" w14:textId="399FC4F3" w:rsidR="00DA1D47" w:rsidRPr="00762052" w:rsidRDefault="004A4CF1" w:rsidP="00DA1D47">
            <w:pPr>
              <w:rPr>
                <w:rFonts w:ascii="Times New Roman" w:hAnsi="Times New Roman" w:cs="Times New Roman"/>
                <w:b w:val="0"/>
                <w:bCs w:val="0"/>
                <w:i/>
                <w:iCs/>
                <w:sz w:val="18"/>
                <w:szCs w:val="18"/>
              </w:rPr>
            </w:pPr>
            <w:r w:rsidRPr="00762052">
              <w:rPr>
                <w:rFonts w:ascii="Calibri" w:hAnsi="Calibri" w:cs="Calibri"/>
                <w:b w:val="0"/>
                <w:bCs w:val="0"/>
                <w:i/>
                <w:iCs/>
                <w:sz w:val="18"/>
                <w:szCs w:val="18"/>
              </w:rPr>
              <w:t>﻿</w:t>
            </w:r>
            <w:r w:rsidRPr="00762052">
              <w:rPr>
                <w:rFonts w:ascii="Times New Roman" w:hAnsi="Times New Roman" w:cs="Times New Roman"/>
                <w:b w:val="0"/>
                <w:bCs w:val="0"/>
                <w:i/>
                <w:iCs/>
                <w:sz w:val="18"/>
                <w:szCs w:val="18"/>
              </w:rPr>
              <w:t xml:space="preserve">Strongylocentrotus </w:t>
            </w:r>
            <w:proofErr w:type="spellStart"/>
            <w:r w:rsidRPr="00762052">
              <w:rPr>
                <w:rFonts w:ascii="Times New Roman" w:hAnsi="Times New Roman" w:cs="Times New Roman"/>
                <w:b w:val="0"/>
                <w:bCs w:val="0"/>
                <w:i/>
                <w:iCs/>
                <w:sz w:val="18"/>
                <w:szCs w:val="18"/>
              </w:rPr>
              <w:t>droebachiensis</w:t>
            </w:r>
            <w:proofErr w:type="spellEnd"/>
          </w:p>
        </w:tc>
        <w:tc>
          <w:tcPr>
            <w:tcW w:w="1080" w:type="dxa"/>
            <w:gridSpan w:val="2"/>
            <w:tcBorders>
              <w:bottom w:val="nil"/>
            </w:tcBorders>
          </w:tcPr>
          <w:p w14:paraId="768F1111" w14:textId="6EC7D065" w:rsidR="00DA1D47" w:rsidRPr="00762052" w:rsidRDefault="00762052" w:rsidP="00DA1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762052">
              <w:rPr>
                <w:rFonts w:ascii="Calibri" w:hAnsi="Calibri" w:cs="Calibri"/>
                <w:sz w:val="18"/>
                <w:szCs w:val="18"/>
              </w:rPr>
              <w:t>﻿</w:t>
            </w:r>
            <w:r w:rsidRPr="00762052">
              <w:rPr>
                <w:rFonts w:ascii="Times New Roman" w:hAnsi="Times New Roman" w:cs="Times New Roman"/>
                <w:sz w:val="18"/>
                <w:szCs w:val="18"/>
              </w:rPr>
              <w:t>41–45 d</w:t>
            </w:r>
          </w:p>
        </w:tc>
        <w:tc>
          <w:tcPr>
            <w:tcW w:w="540" w:type="dxa"/>
            <w:tcBorders>
              <w:bottom w:val="nil"/>
            </w:tcBorders>
          </w:tcPr>
          <w:p w14:paraId="698EB09C" w14:textId="4863AB65" w:rsidR="00DA1D47" w:rsidRPr="00C1767E" w:rsidRDefault="00C1767E" w:rsidP="00DA1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r>
              <w:rPr>
                <w:rFonts w:ascii="Times New Roman" w:hAnsi="Times New Roman" w:cs="Times New Roman"/>
                <w:sz w:val="18"/>
                <w:szCs w:val="18"/>
                <w:lang w:val="haw-US"/>
              </w:rPr>
              <w:t>A</w:t>
            </w:r>
          </w:p>
        </w:tc>
        <w:tc>
          <w:tcPr>
            <w:tcW w:w="990" w:type="dxa"/>
            <w:tcBorders>
              <w:bottom w:val="nil"/>
            </w:tcBorders>
          </w:tcPr>
          <w:p w14:paraId="2835EDD6" w14:textId="77777777" w:rsidR="00AD0114" w:rsidRPr="00762052" w:rsidRDefault="00AD0114" w:rsidP="00AD011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762052">
              <w:rPr>
                <w:rFonts w:ascii="Times New Roman" w:hAnsi="Times New Roman" w:cs="Times New Roman"/>
                <w:sz w:val="18"/>
                <w:szCs w:val="18"/>
                <w:lang w:val="haw-US"/>
              </w:rPr>
              <w:t xml:space="preserve">C = </w:t>
            </w:r>
            <w:r w:rsidRPr="00762052">
              <w:rPr>
                <w:rFonts w:ascii="Times New Roman" w:hAnsi="Times New Roman" w:cs="Times New Roman"/>
                <w:b/>
                <w:bCs/>
                <w:sz w:val="18"/>
                <w:szCs w:val="18"/>
              </w:rPr>
              <w:t>7.9</w:t>
            </w:r>
          </w:p>
          <w:p w14:paraId="37F1F239" w14:textId="0C2F96DF" w:rsidR="00AD0114" w:rsidRPr="00AD0114" w:rsidRDefault="00AD0114" w:rsidP="00AD011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r w:rsidRPr="00762052">
              <w:rPr>
                <w:rFonts w:ascii="Times New Roman" w:hAnsi="Times New Roman" w:cs="Times New Roman"/>
                <w:sz w:val="18"/>
                <w:szCs w:val="18"/>
                <w:lang w:val="haw-US"/>
              </w:rPr>
              <w:t>-0.</w:t>
            </w:r>
            <w:r>
              <w:rPr>
                <w:rFonts w:ascii="Times New Roman" w:hAnsi="Times New Roman" w:cs="Times New Roman"/>
                <w:sz w:val="18"/>
                <w:szCs w:val="18"/>
                <w:lang w:val="haw-US"/>
              </w:rPr>
              <w:t>3</w:t>
            </w:r>
            <w:r w:rsidRPr="00762052">
              <w:rPr>
                <w:rFonts w:ascii="Times New Roman" w:hAnsi="Times New Roman" w:cs="Times New Roman"/>
                <w:sz w:val="18"/>
                <w:szCs w:val="18"/>
                <w:lang w:val="haw-US"/>
              </w:rPr>
              <w:t xml:space="preserve"> = </w:t>
            </w:r>
            <w:r w:rsidRPr="00762052">
              <w:rPr>
                <w:rFonts w:ascii="Times New Roman" w:hAnsi="Times New Roman" w:cs="Times New Roman"/>
                <w:b/>
                <w:bCs/>
                <w:sz w:val="18"/>
                <w:szCs w:val="18"/>
              </w:rPr>
              <w:t>7.</w:t>
            </w:r>
            <w:r>
              <w:rPr>
                <w:rFonts w:ascii="Times New Roman" w:hAnsi="Times New Roman" w:cs="Times New Roman"/>
                <w:b/>
                <w:bCs/>
                <w:sz w:val="18"/>
                <w:szCs w:val="18"/>
                <w:lang w:val="haw-US"/>
              </w:rPr>
              <w:t>6</w:t>
            </w:r>
          </w:p>
          <w:p w14:paraId="221A3F31" w14:textId="2FCF591B" w:rsidR="00DA1D47" w:rsidRPr="00AD0114" w:rsidRDefault="00AD0114" w:rsidP="00AD011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r w:rsidRPr="00762052">
              <w:rPr>
                <w:rFonts w:ascii="Times New Roman" w:hAnsi="Times New Roman" w:cs="Times New Roman"/>
                <w:sz w:val="18"/>
                <w:szCs w:val="18"/>
              </w:rPr>
              <w:t>-0.</w:t>
            </w:r>
            <w:r>
              <w:rPr>
                <w:rFonts w:ascii="Times New Roman" w:hAnsi="Times New Roman" w:cs="Times New Roman"/>
                <w:sz w:val="18"/>
                <w:szCs w:val="18"/>
                <w:lang w:val="haw-US"/>
              </w:rPr>
              <w:t>6</w:t>
            </w:r>
            <w:r w:rsidRPr="00762052">
              <w:rPr>
                <w:rFonts w:ascii="Times New Roman" w:hAnsi="Times New Roman" w:cs="Times New Roman"/>
                <w:sz w:val="18"/>
                <w:szCs w:val="18"/>
              </w:rPr>
              <w:t xml:space="preserve"> = </w:t>
            </w:r>
            <w:r w:rsidRPr="00762052">
              <w:rPr>
                <w:rFonts w:ascii="Times New Roman" w:hAnsi="Times New Roman" w:cs="Times New Roman"/>
                <w:b/>
                <w:bCs/>
                <w:sz w:val="18"/>
                <w:szCs w:val="18"/>
              </w:rPr>
              <w:t>7.</w:t>
            </w:r>
            <w:r>
              <w:rPr>
                <w:rFonts w:ascii="Times New Roman" w:hAnsi="Times New Roman" w:cs="Times New Roman"/>
                <w:b/>
                <w:bCs/>
                <w:sz w:val="18"/>
                <w:szCs w:val="18"/>
                <w:lang w:val="haw-US"/>
              </w:rPr>
              <w:t>3</w:t>
            </w:r>
          </w:p>
        </w:tc>
        <w:tc>
          <w:tcPr>
            <w:tcW w:w="1080" w:type="dxa"/>
            <w:tcBorders>
              <w:bottom w:val="nil"/>
            </w:tcBorders>
          </w:tcPr>
          <w:p w14:paraId="491AB73B" w14:textId="3EF8CD2F" w:rsidR="00DA1D47" w:rsidRPr="00762052" w:rsidRDefault="00762052" w:rsidP="008875B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r w:rsidRPr="00762052">
              <w:rPr>
                <w:rFonts w:ascii="Times New Roman" w:hAnsi="Times New Roman" w:cs="Times New Roman"/>
                <w:sz w:val="18"/>
                <w:szCs w:val="18"/>
                <w:lang w:val="haw-US"/>
              </w:rPr>
              <w:t>10</w:t>
            </w:r>
          </w:p>
        </w:tc>
        <w:tc>
          <w:tcPr>
            <w:tcW w:w="2070" w:type="dxa"/>
            <w:tcBorders>
              <w:bottom w:val="nil"/>
            </w:tcBorders>
          </w:tcPr>
          <w:p w14:paraId="63F71191" w14:textId="11D2A05A" w:rsidR="00DA1D47" w:rsidRPr="00762052" w:rsidRDefault="00762052" w:rsidP="00DA1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762052">
              <w:rPr>
                <w:rFonts w:ascii="Calibri" w:hAnsi="Calibri" w:cs="Calibri"/>
                <w:sz w:val="18"/>
                <w:szCs w:val="18"/>
              </w:rPr>
              <w:t>﻿﻿</w:t>
            </w:r>
            <w:r w:rsidRPr="00762052">
              <w:rPr>
                <w:rFonts w:ascii="Times New Roman" w:hAnsi="Times New Roman" w:cs="Times New Roman"/>
                <w:sz w:val="18"/>
                <w:szCs w:val="18"/>
              </w:rPr>
              <w:t>pH compensation</w:t>
            </w:r>
            <w:r>
              <w:rPr>
                <w:rFonts w:ascii="Times New Roman" w:hAnsi="Times New Roman" w:cs="Times New Roman"/>
                <w:sz w:val="18"/>
                <w:szCs w:val="18"/>
                <w:lang w:val="haw-US"/>
              </w:rPr>
              <w:t>,</w:t>
            </w:r>
            <w:r w:rsidRPr="00762052">
              <w:rPr>
                <w:rFonts w:ascii="Times New Roman" w:hAnsi="Times New Roman" w:cs="Times New Roman"/>
                <w:sz w:val="18"/>
                <w:szCs w:val="18"/>
                <w:lang w:val="haw-US"/>
              </w:rPr>
              <w:t xml:space="preserve"> o</w:t>
            </w:r>
            <w:proofErr w:type="spellStart"/>
            <w:r w:rsidRPr="00762052">
              <w:rPr>
                <w:rFonts w:ascii="Times New Roman" w:hAnsi="Times New Roman" w:cs="Times New Roman"/>
                <w:sz w:val="18"/>
                <w:szCs w:val="18"/>
              </w:rPr>
              <w:t>ssicle</w:t>
            </w:r>
            <w:proofErr w:type="spellEnd"/>
            <w:r w:rsidRPr="00762052">
              <w:rPr>
                <w:rFonts w:ascii="Times New Roman" w:hAnsi="Times New Roman" w:cs="Times New Roman"/>
                <w:sz w:val="18"/>
                <w:szCs w:val="18"/>
              </w:rPr>
              <w:t xml:space="preserve"> growth</w:t>
            </w:r>
            <w:r w:rsidRPr="00762052">
              <w:rPr>
                <w:rFonts w:ascii="Times New Roman" w:hAnsi="Times New Roman" w:cs="Times New Roman"/>
                <w:sz w:val="18"/>
                <w:szCs w:val="18"/>
                <w:lang w:val="haw-US"/>
              </w:rPr>
              <w:t xml:space="preserve">, </w:t>
            </w:r>
            <w:r w:rsidRPr="00762052">
              <w:rPr>
                <w:rFonts w:ascii="Times New Roman" w:hAnsi="Times New Roman" w:cs="Times New Roman"/>
                <w:sz w:val="18"/>
                <w:szCs w:val="18"/>
              </w:rPr>
              <w:t>skeletal stability</w:t>
            </w:r>
          </w:p>
        </w:tc>
        <w:tc>
          <w:tcPr>
            <w:tcW w:w="3510" w:type="dxa"/>
            <w:tcBorders>
              <w:top w:val="nil"/>
              <w:bottom w:val="nil"/>
            </w:tcBorders>
          </w:tcPr>
          <w:p w14:paraId="1869CE8E" w14:textId="64158322" w:rsidR="00DA1D47" w:rsidRPr="00762052" w:rsidRDefault="00762052" w:rsidP="00DA1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r w:rsidRPr="00762052">
              <w:rPr>
                <w:rFonts w:ascii="Calibri" w:hAnsi="Calibri" w:cs="Calibri"/>
                <w:sz w:val="18"/>
                <w:szCs w:val="18"/>
              </w:rPr>
              <w:t>﻿</w:t>
            </w:r>
            <w:r w:rsidRPr="00762052">
              <w:rPr>
                <w:rFonts w:ascii="Times New Roman" w:hAnsi="Times New Roman" w:cs="Times New Roman"/>
                <w:sz w:val="18"/>
                <w:szCs w:val="18"/>
              </w:rPr>
              <w:t xml:space="preserve">spines dissolved more severely and were more fragile following </w:t>
            </w:r>
            <w:proofErr w:type="spellStart"/>
            <w:r w:rsidRPr="00762052">
              <w:rPr>
                <w:rFonts w:ascii="Times New Roman" w:hAnsi="Times New Roman" w:cs="Times New Roman"/>
                <w:sz w:val="18"/>
                <w:szCs w:val="18"/>
              </w:rPr>
              <w:t>acclimati</w:t>
            </w:r>
            <w:proofErr w:type="spellEnd"/>
            <w:r w:rsidR="00097CA5">
              <w:rPr>
                <w:rFonts w:ascii="Times New Roman" w:hAnsi="Times New Roman" w:cs="Times New Roman"/>
                <w:sz w:val="18"/>
                <w:szCs w:val="18"/>
                <w:lang w:val="haw-US"/>
              </w:rPr>
              <w:t>z</w:t>
            </w:r>
            <w:proofErr w:type="spellStart"/>
            <w:r w:rsidRPr="00762052">
              <w:rPr>
                <w:rFonts w:ascii="Times New Roman" w:hAnsi="Times New Roman" w:cs="Times New Roman"/>
                <w:sz w:val="18"/>
                <w:szCs w:val="18"/>
              </w:rPr>
              <w:t>ation</w:t>
            </w:r>
            <w:proofErr w:type="spellEnd"/>
            <w:r w:rsidRPr="00762052">
              <w:rPr>
                <w:rFonts w:ascii="Times New Roman" w:hAnsi="Times New Roman" w:cs="Times New Roman"/>
                <w:sz w:val="18"/>
                <w:szCs w:val="18"/>
              </w:rPr>
              <w:t xml:space="preserve"> to high CO2</w:t>
            </w:r>
            <w:r w:rsidRPr="00762052">
              <w:rPr>
                <w:rFonts w:ascii="Times New Roman" w:hAnsi="Times New Roman" w:cs="Times New Roman"/>
                <w:sz w:val="18"/>
                <w:szCs w:val="18"/>
                <w:lang w:val="haw-US"/>
              </w:rPr>
              <w:t xml:space="preserve">, </w:t>
            </w:r>
          </w:p>
        </w:tc>
        <w:tc>
          <w:tcPr>
            <w:tcW w:w="1530" w:type="dxa"/>
            <w:tcBorders>
              <w:bottom w:val="nil"/>
            </w:tcBorders>
          </w:tcPr>
          <w:p w14:paraId="2E25E020" w14:textId="1C754707" w:rsidR="00DA1D47" w:rsidRPr="00762052" w:rsidRDefault="00762052" w:rsidP="00DA1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762052">
              <w:rPr>
                <w:rFonts w:ascii="Calibri" w:hAnsi="Calibri" w:cs="Calibri"/>
                <w:sz w:val="18"/>
                <w:szCs w:val="18"/>
              </w:rPr>
              <w:t>﻿</w:t>
            </w:r>
            <w:r w:rsidRPr="00762052">
              <w:rPr>
                <w:rFonts w:ascii="Times New Roman" w:hAnsi="Times New Roman" w:cs="Times New Roman"/>
                <w:sz w:val="18"/>
                <w:szCs w:val="18"/>
              </w:rPr>
              <w:t>Kattegat, Western Baltic Sea</w:t>
            </w:r>
          </w:p>
        </w:tc>
        <w:tc>
          <w:tcPr>
            <w:tcW w:w="1022" w:type="dxa"/>
            <w:tcBorders>
              <w:bottom w:val="nil"/>
            </w:tcBorders>
          </w:tcPr>
          <w:p w14:paraId="7E13EA7D" w14:textId="36D2A3F0" w:rsidR="00DA1D47" w:rsidRPr="00762052" w:rsidRDefault="00E64B7F" w:rsidP="00DA1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762052">
              <w:rPr>
                <w:rFonts w:ascii="Times New Roman" w:hAnsi="Times New Roman" w:cs="Times New Roman"/>
                <w:sz w:val="18"/>
                <w:szCs w:val="18"/>
              </w:rPr>
              <w:fldChar w:fldCharType="begin" w:fldLock="1"/>
            </w:r>
            <w:r w:rsidR="005F46DD">
              <w:rPr>
                <w:rFonts w:ascii="Times New Roman" w:hAnsi="Times New Roman" w:cs="Times New Roman"/>
                <w:sz w:val="18"/>
                <w:szCs w:val="18"/>
              </w:rPr>
              <w:instrText>ADDIN CSL_CITATION {"citationItems":[{"id":"ITEM-1","itemData":{"DOI":"10.1007/s00227-013-2257-x","ISSN":"00253162","abstract":"Experimental ocean acidification leads to a shift in resource allocation and to an increased [HCO3 −] within the perivisceral coelomic fluid (PCF) in the Baltic green sea urchin Strongylocentrotus droebachiensis. We investigated putative mechanisms of this pH compensation reaction by evaluating epithelial barrier function and the magnitude of skeleton (stereom) dissolution. In addition, we measured ossicle growth and skeletal stability. Ussing chamber measurements revealed that the intestine formed a barrier for HCO3 − and was selective for cation diffusion. In contrast, the peritoneal epithelium was leaky and only formed a barrier for macromolecules. The ossicles of 6 week high CO2-acclimatised sea urchins revealed minor carbonate dissolution, reduced growth but unchanged stability. On the other hand, spines dissolved more severely and were more fragile following acclimatisation to high CO2. Our results indicate that epithelia lining the PCF space contribute to its acid–base regulation. The intestine prevents HCO3 − diffusion and thus buffer leakage. In contrast, the leaky peritoneal epithelium allows buffer generation via carbonate dissolution from the surrounding skeletal ossicles. Long-term extracellular acid–base balance must be mediated by active processes, as sea urchins can maintain relatively high extracellular [HCO3 −]. The intestinal epithelia are good candidate tissues for this active net import of HCO3 − into the PCF. Spines appear to be more vulnerable to ocean acidification which might significantly impact resistance to predation pressure and thus influence fitness of this keystone species.","author":[{"dropping-particle":"","family":"Holtmann","given":"Wiebke C.","non-dropping-particle":"","parse-names":false,"suffix":""},{"dropping-particle":"","family":"Stumpp","given":"Meike","non-dropping-particle":"","parse-names":false,"suffix":""},{"dropping-particle":"","family":"Gutowska","given":"Magdalena A.","non-dropping-particle":"","parse-names":false,"suffix":""},{"dropping-particle":"","family":"Syré","given":"Stephanie","non-dropping-particle":"","parse-names":false,"suffix":""},{"dropping-particle":"","family":"Himmerkus","given":"Nina","non-dropping-particle":"","parse-names":false,"suffix":""},{"dropping-particle":"","family":"Melzner","given":"Frank","non-dropping-particle":"","parse-names":false,"suffix":""},{"dropping-particle":"","family":"Bleich","given":"Markus","non-dropping-particle":"","parse-names":false,"suffix":""}],"container-title":"Marine Biology","id":"ITEM-1","issue":"10","issued":{"date-parts":[["2013"]]},"page":"2631-2645","title":"Maintenance of coelomic fluid pH in sea urchins exposed to elevated CO 2 : The role of body cavity epithelia and stereom dissolution","type":"article-journal","volume":"160"},"uris":["http://www.mendeley.com/documents/?uuid=b5395f11-fa50-4cda-bd9c-c5d7c73d07d8"]}],"mendeley":{"formattedCitation":"(Holtmann et al., 2013)","manualFormatting":"Holtmann et al. ","plainTextFormattedCitation":"(Holtmann et al., 2013)","previouslyFormattedCitation":"(Holtmann et al., 2013)"},"properties":{"noteIndex":0},"schema":"https://github.com/citation-style-language/schema/raw/master/csl-citation.json"}</w:instrText>
            </w:r>
            <w:r w:rsidRPr="00762052">
              <w:rPr>
                <w:rFonts w:ascii="Times New Roman" w:hAnsi="Times New Roman" w:cs="Times New Roman"/>
                <w:sz w:val="18"/>
                <w:szCs w:val="18"/>
              </w:rPr>
              <w:fldChar w:fldCharType="separate"/>
            </w:r>
            <w:r w:rsidRPr="00762052">
              <w:rPr>
                <w:rFonts w:ascii="Times New Roman" w:hAnsi="Times New Roman" w:cs="Times New Roman"/>
                <w:noProof/>
                <w:sz w:val="18"/>
                <w:szCs w:val="18"/>
              </w:rPr>
              <w:t xml:space="preserve">Holtmann et al. </w:t>
            </w:r>
            <w:r w:rsidRPr="00762052">
              <w:rPr>
                <w:rFonts w:ascii="Times New Roman" w:hAnsi="Times New Roman" w:cs="Times New Roman"/>
                <w:sz w:val="18"/>
                <w:szCs w:val="18"/>
              </w:rPr>
              <w:fldChar w:fldCharType="end"/>
            </w:r>
          </w:p>
        </w:tc>
        <w:tc>
          <w:tcPr>
            <w:tcW w:w="598" w:type="dxa"/>
            <w:tcBorders>
              <w:bottom w:val="nil"/>
            </w:tcBorders>
          </w:tcPr>
          <w:p w14:paraId="5D17A675" w14:textId="3265BC9C" w:rsidR="00DA1D47" w:rsidRPr="004A4CF1" w:rsidRDefault="004A4CF1" w:rsidP="00DA1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r>
              <w:rPr>
                <w:rFonts w:ascii="Times New Roman" w:hAnsi="Times New Roman" w:cs="Times New Roman"/>
                <w:sz w:val="18"/>
                <w:szCs w:val="18"/>
                <w:lang w:val="haw-US"/>
              </w:rPr>
              <w:t>2013</w:t>
            </w:r>
          </w:p>
        </w:tc>
      </w:tr>
      <w:tr w:rsidR="00837849" w:rsidRPr="004F76AD" w14:paraId="50626B98" w14:textId="77777777" w:rsidTr="00275FB0">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1980" w:type="dxa"/>
            <w:tcBorders>
              <w:top w:val="nil"/>
              <w:bottom w:val="nil"/>
            </w:tcBorders>
          </w:tcPr>
          <w:p w14:paraId="62A045AB" w14:textId="1AA7D371" w:rsidR="00837849" w:rsidRPr="00762052" w:rsidRDefault="00837849" w:rsidP="00837849">
            <w:pPr>
              <w:rPr>
                <w:rFonts w:ascii="Times New Roman" w:hAnsi="Times New Roman" w:cs="Times New Roman"/>
                <w:sz w:val="18"/>
                <w:szCs w:val="18"/>
              </w:rPr>
            </w:pPr>
            <w:proofErr w:type="spellStart"/>
            <w:r w:rsidRPr="000D27AA">
              <w:rPr>
                <w:rFonts w:ascii="Times New Roman" w:hAnsi="Times New Roman" w:cs="Times New Roman"/>
                <w:b w:val="0"/>
                <w:bCs w:val="0"/>
                <w:i/>
                <w:iCs/>
                <w:sz w:val="18"/>
                <w:szCs w:val="18"/>
              </w:rPr>
              <w:t>Heliocidaris</w:t>
            </w:r>
            <w:proofErr w:type="spellEnd"/>
            <w:r w:rsidRPr="000D27AA">
              <w:rPr>
                <w:rFonts w:ascii="Times New Roman" w:hAnsi="Times New Roman" w:cs="Times New Roman"/>
                <w:b w:val="0"/>
                <w:bCs w:val="0"/>
                <w:i/>
                <w:iCs/>
                <w:sz w:val="18"/>
                <w:szCs w:val="18"/>
              </w:rPr>
              <w:t xml:space="preserve"> </w:t>
            </w:r>
            <w:proofErr w:type="spellStart"/>
            <w:r w:rsidRPr="000D27AA">
              <w:rPr>
                <w:rFonts w:ascii="Times New Roman" w:hAnsi="Times New Roman" w:cs="Times New Roman"/>
                <w:b w:val="0"/>
                <w:bCs w:val="0"/>
                <w:i/>
                <w:iCs/>
                <w:sz w:val="18"/>
                <w:szCs w:val="18"/>
              </w:rPr>
              <w:t>erythrogramma</w:t>
            </w:r>
            <w:proofErr w:type="spellEnd"/>
          </w:p>
        </w:tc>
        <w:tc>
          <w:tcPr>
            <w:tcW w:w="1080" w:type="dxa"/>
            <w:gridSpan w:val="2"/>
            <w:tcBorders>
              <w:top w:val="nil"/>
              <w:bottom w:val="nil"/>
            </w:tcBorders>
          </w:tcPr>
          <w:p w14:paraId="33675C1C" w14:textId="77777777" w:rsidR="00837849" w:rsidRDefault="00837849" w:rsidP="0083784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 xml:space="preserve">9 </w:t>
            </w:r>
            <w:proofErr w:type="spellStart"/>
            <w:r>
              <w:rPr>
                <w:rFonts w:ascii="Times New Roman" w:hAnsi="Times New Roman" w:cs="Times New Roman"/>
                <w:sz w:val="18"/>
                <w:szCs w:val="18"/>
              </w:rPr>
              <w:t>mo</w:t>
            </w:r>
            <w:proofErr w:type="spellEnd"/>
          </w:p>
          <w:p w14:paraId="399D9CF2" w14:textId="472E44F6" w:rsidR="00837849" w:rsidRPr="00762052" w:rsidRDefault="00837849" w:rsidP="0083784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(~274</w:t>
            </w:r>
            <w:r w:rsidR="004E0C09">
              <w:rPr>
                <w:rFonts w:ascii="Times New Roman" w:hAnsi="Times New Roman" w:cs="Times New Roman"/>
                <w:sz w:val="18"/>
                <w:szCs w:val="18"/>
              </w:rPr>
              <w:t xml:space="preserve"> d</w:t>
            </w:r>
            <w:r>
              <w:rPr>
                <w:rFonts w:ascii="Times New Roman" w:hAnsi="Times New Roman" w:cs="Times New Roman"/>
                <w:sz w:val="18"/>
                <w:szCs w:val="18"/>
              </w:rPr>
              <w:t>)</w:t>
            </w:r>
          </w:p>
        </w:tc>
        <w:tc>
          <w:tcPr>
            <w:tcW w:w="540" w:type="dxa"/>
            <w:tcBorders>
              <w:top w:val="nil"/>
              <w:bottom w:val="nil"/>
            </w:tcBorders>
          </w:tcPr>
          <w:p w14:paraId="6E9AB200" w14:textId="7FFE4FB4" w:rsidR="00837849" w:rsidRPr="00762052" w:rsidRDefault="00A92F87" w:rsidP="0083784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A</w:t>
            </w:r>
          </w:p>
        </w:tc>
        <w:tc>
          <w:tcPr>
            <w:tcW w:w="990" w:type="dxa"/>
            <w:tcBorders>
              <w:top w:val="nil"/>
              <w:bottom w:val="nil"/>
            </w:tcBorders>
          </w:tcPr>
          <w:p w14:paraId="660A3828" w14:textId="77777777" w:rsidR="008077C8" w:rsidRDefault="00837849" w:rsidP="0083784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18"/>
                <w:szCs w:val="18"/>
              </w:rPr>
            </w:pPr>
            <w:r>
              <w:rPr>
                <w:rFonts w:ascii="Times New Roman" w:hAnsi="Times New Roman" w:cs="Times New Roman"/>
                <w:sz w:val="18"/>
                <w:szCs w:val="18"/>
              </w:rPr>
              <w:t xml:space="preserve">C = </w:t>
            </w:r>
            <w:r w:rsidRPr="00837849">
              <w:rPr>
                <w:rFonts w:ascii="Times New Roman" w:hAnsi="Times New Roman" w:cs="Times New Roman"/>
                <w:sz w:val="18"/>
                <w:szCs w:val="18"/>
              </w:rPr>
              <w:t xml:space="preserve"> </w:t>
            </w:r>
            <w:r w:rsidRPr="00837849">
              <w:rPr>
                <w:rFonts w:ascii="Times New Roman" w:hAnsi="Times New Roman" w:cs="Times New Roman"/>
                <w:b/>
                <w:bCs/>
                <w:sz w:val="18"/>
                <w:szCs w:val="18"/>
              </w:rPr>
              <w:t>8.1</w:t>
            </w:r>
          </w:p>
          <w:p w14:paraId="3FAB8BC8" w14:textId="42EF011B" w:rsidR="00837849" w:rsidRPr="00762052" w:rsidRDefault="00837849" w:rsidP="0083784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837849">
              <w:rPr>
                <w:rFonts w:ascii="Times New Roman" w:hAnsi="Times New Roman" w:cs="Times New Roman"/>
                <w:sz w:val="18"/>
                <w:szCs w:val="18"/>
              </w:rPr>
              <w:t xml:space="preserve"> </w:t>
            </w:r>
            <w:r>
              <w:rPr>
                <w:rFonts w:ascii="Times New Roman" w:hAnsi="Times New Roman" w:cs="Times New Roman"/>
                <w:sz w:val="18"/>
                <w:szCs w:val="18"/>
              </w:rPr>
              <w:t xml:space="preserve">-0.5 = </w:t>
            </w:r>
            <w:r w:rsidRPr="00837849">
              <w:rPr>
                <w:rFonts w:ascii="Times New Roman" w:hAnsi="Times New Roman" w:cs="Times New Roman"/>
                <w:b/>
                <w:bCs/>
                <w:sz w:val="18"/>
                <w:szCs w:val="18"/>
              </w:rPr>
              <w:t>7.6</w:t>
            </w:r>
          </w:p>
        </w:tc>
        <w:tc>
          <w:tcPr>
            <w:tcW w:w="1080" w:type="dxa"/>
            <w:tcBorders>
              <w:top w:val="nil"/>
              <w:bottom w:val="nil"/>
            </w:tcBorders>
          </w:tcPr>
          <w:p w14:paraId="5159365A" w14:textId="69E4566B" w:rsidR="00837849" w:rsidRPr="00762052" w:rsidRDefault="00A92F87" w:rsidP="0083784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17</w:t>
            </w:r>
          </w:p>
        </w:tc>
        <w:tc>
          <w:tcPr>
            <w:tcW w:w="2070" w:type="dxa"/>
            <w:tcBorders>
              <w:top w:val="nil"/>
              <w:bottom w:val="nil"/>
            </w:tcBorders>
          </w:tcPr>
          <w:p w14:paraId="331E5325" w14:textId="3A9EFA8A" w:rsidR="00837849" w:rsidRPr="00762052" w:rsidRDefault="006F65E2" w:rsidP="0083784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Skeletal properties</w:t>
            </w:r>
            <w:r w:rsidR="00A92F87">
              <w:rPr>
                <w:rFonts w:ascii="Times New Roman" w:hAnsi="Times New Roman" w:cs="Times New Roman"/>
                <w:sz w:val="18"/>
                <w:szCs w:val="18"/>
              </w:rPr>
              <w:t xml:space="preserve"> (hardness and elasticity)</w:t>
            </w:r>
            <w:r>
              <w:rPr>
                <w:rFonts w:ascii="Times New Roman" w:hAnsi="Times New Roman" w:cs="Times New Roman"/>
                <w:sz w:val="18"/>
                <w:szCs w:val="18"/>
              </w:rPr>
              <w:t>/ microstructure of test and spines</w:t>
            </w:r>
          </w:p>
        </w:tc>
        <w:tc>
          <w:tcPr>
            <w:tcW w:w="3510" w:type="dxa"/>
            <w:tcBorders>
              <w:top w:val="nil"/>
              <w:bottom w:val="nil"/>
            </w:tcBorders>
          </w:tcPr>
          <w:p w14:paraId="2D6883F7" w14:textId="523D74BF" w:rsidR="00837849" w:rsidRPr="00762052" w:rsidRDefault="00837849" w:rsidP="0083784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 xml:space="preserve">OA grown: ~72% larger pores on plates, </w:t>
            </w:r>
            <w:r w:rsidRPr="00837849">
              <w:rPr>
                <w:rFonts w:ascii="Calibri" w:hAnsi="Calibri" w:cs="Calibri"/>
                <w:sz w:val="18"/>
                <w:szCs w:val="18"/>
              </w:rPr>
              <w:t>﻿</w:t>
            </w:r>
            <w:r w:rsidRPr="00837849">
              <w:rPr>
                <w:rFonts w:ascii="Times New Roman" w:hAnsi="Times New Roman" w:cs="Times New Roman"/>
                <w:sz w:val="18"/>
                <w:szCs w:val="18"/>
              </w:rPr>
              <w:t>~14% greater porosity and ~17% less biomineral</w:t>
            </w:r>
            <w:r>
              <w:rPr>
                <w:rFonts w:ascii="Times New Roman" w:hAnsi="Times New Roman" w:cs="Times New Roman"/>
                <w:sz w:val="18"/>
                <w:szCs w:val="18"/>
              </w:rPr>
              <w:t xml:space="preserve">, </w:t>
            </w:r>
          </w:p>
        </w:tc>
        <w:tc>
          <w:tcPr>
            <w:tcW w:w="1530" w:type="dxa"/>
            <w:tcBorders>
              <w:top w:val="nil"/>
              <w:bottom w:val="nil"/>
            </w:tcBorders>
          </w:tcPr>
          <w:p w14:paraId="1D9B6630" w14:textId="1FE40CBD" w:rsidR="00837849" w:rsidRPr="00762052" w:rsidRDefault="00837849" w:rsidP="0083784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NSW, Sydney, Australia</w:t>
            </w:r>
          </w:p>
        </w:tc>
        <w:tc>
          <w:tcPr>
            <w:tcW w:w="1022" w:type="dxa"/>
            <w:tcBorders>
              <w:top w:val="nil"/>
              <w:bottom w:val="nil"/>
            </w:tcBorders>
          </w:tcPr>
          <w:p w14:paraId="6DABEF8A" w14:textId="494EFC5C" w:rsidR="00837849" w:rsidRPr="00762052" w:rsidRDefault="00837849" w:rsidP="0083784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fldChar w:fldCharType="begin" w:fldLock="1"/>
            </w:r>
            <w:r w:rsidR="00BE13F4">
              <w:rPr>
                <w:rFonts w:ascii="Times New Roman" w:hAnsi="Times New Roman" w:cs="Times New Roman"/>
                <w:sz w:val="18"/>
                <w:szCs w:val="18"/>
              </w:rPr>
              <w:instrText>ADDIN CSL_CITATION {"citationItems":[{"id":"ITEM-1","itemData":{"DOI":"10.1016/j.jembe.2019.151250","ISSN":"00220981","abstract":"Anthropogenic CO2 – driven ocean acidification (OA) is causing a decrease in seawater pH and the saturation state of calcium carbonate minerals, compromising the ability of calcifying species to produce and maintain their skeletons. Sea urchins are ecologically important calcifying species and we investigated the impacts of long-term (9 month) exposure to near-future OA (Ambient – pHNBS 8.01; OA – pHNBS 7.6) on the skeleton microstructure of Heliocidaris erythrogramma using scanning electron microscopy (SEM), micro-computed tomography (μCT) and nanoindentation. SEM revealed that the youngest plates (apical plates) which had likely grown in experimental conditions had larger pores in the OA group (pore surface area ~ 72% larger) compared with those of urchins maintained in ambient pH. High-resolution, μCT 3-D reconstructions of the apical plates revealed that the experimental OA treatment urchins had a ~14% greater porosity and ~17% less biomineral, suggesting an inability to finely regulate skeletogenesis. The mid-test ambital plates established prior to this study did not show any OA associated change in porosity. Nanoindentation of the apical plates indicated that OA reduced skeletal hardness and elasticity. Stereom pore size is a key trait of the sea urchin endoskeleton and increased porosity in H. erythrogramma is likely to impact its biological functions as well as its biomechanical capacity to defend against predation and physical disturbances.","author":[{"dropping-particle":"","family":"Johnson","given":"Roberta","non-dropping-particle":"","parse-names":false,"suffix":""},{"dropping-particle":"","family":"Harianto","given":"Januar","non-dropping-particle":"","parse-names":false,"suffix":""},{"dropping-particle":"","family":"Thomson","given":"Murray","non-dropping-particle":"","parse-names":false,"suffix":""},{"dropping-particle":"","family":"Byrne","given":"Maria","non-dropping-particle":"","parse-names":false,"suffix":""}],"container-title":"Journal of Experimental Marine Biology and Ecology","id":"ITEM-1","issue":"August 2019","issued":{"date-parts":[["2020"]]},"page":"151250","publisher":"Elsevier","title":"The effects of long-term exposure to low pH on the skeletal microstructure of the sea urchin Heliocidaris erythrogramma","type":"article-journal","volume":"523"},"uris":["http://www.mendeley.com/documents/?uuid=0b7fc87d-d94b-4e9f-8cd5-3338c65103a1"]}],"mendeley":{"formattedCitation":"(Johnson, Harianto, Thomson, &amp; Byrne, 2020)","manualFormatting":"Johnson, et al.","plainTextFormattedCitation":"(Johnson, Harianto, Thomson, &amp; Byrne, 2020)","previouslyFormattedCitation":"(Johnson, Harianto, Thomson, &amp; Byrne, 2020)"},"properties":{"noteIndex":0},"schema":"https://github.com/citation-style-language/schema/raw/master/csl-citation.json"}</w:instrText>
            </w:r>
            <w:r>
              <w:rPr>
                <w:rFonts w:ascii="Times New Roman" w:hAnsi="Times New Roman" w:cs="Times New Roman"/>
                <w:sz w:val="18"/>
                <w:szCs w:val="18"/>
              </w:rPr>
              <w:fldChar w:fldCharType="separate"/>
            </w:r>
            <w:r w:rsidRPr="005978D2">
              <w:rPr>
                <w:rFonts w:ascii="Times New Roman" w:hAnsi="Times New Roman" w:cs="Times New Roman"/>
                <w:noProof/>
                <w:sz w:val="18"/>
                <w:szCs w:val="18"/>
              </w:rPr>
              <w:t xml:space="preserve">Johnson, </w:t>
            </w:r>
            <w:r>
              <w:rPr>
                <w:rFonts w:ascii="Times New Roman" w:hAnsi="Times New Roman" w:cs="Times New Roman"/>
                <w:noProof/>
                <w:sz w:val="18"/>
                <w:szCs w:val="18"/>
              </w:rPr>
              <w:t>et al.</w:t>
            </w:r>
            <w:r>
              <w:rPr>
                <w:rFonts w:ascii="Times New Roman" w:hAnsi="Times New Roman" w:cs="Times New Roman"/>
                <w:sz w:val="18"/>
                <w:szCs w:val="18"/>
              </w:rPr>
              <w:fldChar w:fldCharType="end"/>
            </w:r>
          </w:p>
        </w:tc>
        <w:tc>
          <w:tcPr>
            <w:tcW w:w="598" w:type="dxa"/>
            <w:tcBorders>
              <w:top w:val="nil"/>
              <w:bottom w:val="nil"/>
            </w:tcBorders>
          </w:tcPr>
          <w:p w14:paraId="7811727F" w14:textId="6AF78830" w:rsidR="00837849" w:rsidRPr="004F76AD" w:rsidRDefault="00837849" w:rsidP="0083784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2020</w:t>
            </w:r>
          </w:p>
        </w:tc>
      </w:tr>
      <w:tr w:rsidR="00275FB0" w:rsidRPr="004F76AD" w14:paraId="243FD905" w14:textId="77777777" w:rsidTr="008077C8">
        <w:trPr>
          <w:trHeight w:val="522"/>
        </w:trPr>
        <w:tc>
          <w:tcPr>
            <w:cnfStyle w:val="001000000000" w:firstRow="0" w:lastRow="0" w:firstColumn="1" w:lastColumn="0" w:oddVBand="0" w:evenVBand="0" w:oddHBand="0" w:evenHBand="0" w:firstRowFirstColumn="0" w:firstRowLastColumn="0" w:lastRowFirstColumn="0" w:lastRowLastColumn="0"/>
            <w:tcW w:w="1980" w:type="dxa"/>
            <w:tcBorders>
              <w:top w:val="nil"/>
              <w:bottom w:val="double" w:sz="4" w:space="0" w:color="auto"/>
            </w:tcBorders>
            <w:shd w:val="clear" w:color="auto" w:fill="auto"/>
          </w:tcPr>
          <w:p w14:paraId="2045C645" w14:textId="27B6E1F3" w:rsidR="00275FB0" w:rsidRPr="000D27AA" w:rsidRDefault="00ED4FA0" w:rsidP="00837849">
            <w:pPr>
              <w:rPr>
                <w:rFonts w:ascii="Times New Roman" w:hAnsi="Times New Roman" w:cs="Times New Roman"/>
                <w:b w:val="0"/>
                <w:bCs w:val="0"/>
                <w:i/>
                <w:iCs/>
                <w:sz w:val="18"/>
                <w:szCs w:val="18"/>
              </w:rPr>
            </w:pPr>
            <w:proofErr w:type="spellStart"/>
            <w:r>
              <w:rPr>
                <w:rFonts w:ascii="Times New Roman" w:hAnsi="Times New Roman" w:cs="Times New Roman"/>
                <w:b w:val="0"/>
                <w:bCs w:val="0"/>
                <w:i/>
                <w:iCs/>
                <w:sz w:val="18"/>
                <w:szCs w:val="18"/>
              </w:rPr>
              <w:t>Echinometra</w:t>
            </w:r>
            <w:proofErr w:type="spellEnd"/>
            <w:r>
              <w:rPr>
                <w:rFonts w:ascii="Times New Roman" w:hAnsi="Times New Roman" w:cs="Times New Roman"/>
                <w:b w:val="0"/>
                <w:bCs w:val="0"/>
                <w:i/>
                <w:iCs/>
                <w:sz w:val="18"/>
                <w:szCs w:val="18"/>
              </w:rPr>
              <w:t xml:space="preserve"> </w:t>
            </w:r>
            <w:r w:rsidRPr="00ED4FA0">
              <w:rPr>
                <w:rFonts w:ascii="Times New Roman" w:hAnsi="Times New Roman" w:cs="Times New Roman"/>
                <w:b w:val="0"/>
                <w:bCs w:val="0"/>
                <w:sz w:val="18"/>
                <w:szCs w:val="18"/>
              </w:rPr>
              <w:t>sp. EE</w:t>
            </w:r>
          </w:p>
        </w:tc>
        <w:tc>
          <w:tcPr>
            <w:tcW w:w="1080" w:type="dxa"/>
            <w:gridSpan w:val="2"/>
            <w:tcBorders>
              <w:top w:val="nil"/>
              <w:bottom w:val="double" w:sz="4" w:space="0" w:color="auto"/>
            </w:tcBorders>
            <w:shd w:val="clear" w:color="auto" w:fill="auto"/>
          </w:tcPr>
          <w:p w14:paraId="0A6F386A" w14:textId="77777777" w:rsidR="00275FB0" w:rsidRDefault="008077C8" w:rsidP="0083784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11 mo.</w:t>
            </w:r>
          </w:p>
          <w:p w14:paraId="2FD4037C" w14:textId="1D3B2CC8" w:rsidR="004E0C09" w:rsidRDefault="004E0C09" w:rsidP="0083784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(343 d)</w:t>
            </w:r>
          </w:p>
        </w:tc>
        <w:tc>
          <w:tcPr>
            <w:tcW w:w="540" w:type="dxa"/>
            <w:tcBorders>
              <w:top w:val="nil"/>
              <w:bottom w:val="double" w:sz="4" w:space="0" w:color="auto"/>
            </w:tcBorders>
            <w:shd w:val="clear" w:color="auto" w:fill="auto"/>
          </w:tcPr>
          <w:p w14:paraId="73966B49" w14:textId="40437221" w:rsidR="00275FB0" w:rsidRDefault="008077C8" w:rsidP="0083784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A</w:t>
            </w:r>
          </w:p>
        </w:tc>
        <w:tc>
          <w:tcPr>
            <w:tcW w:w="990" w:type="dxa"/>
            <w:tcBorders>
              <w:top w:val="nil"/>
              <w:bottom w:val="double" w:sz="4" w:space="0" w:color="auto"/>
            </w:tcBorders>
            <w:shd w:val="clear" w:color="auto" w:fill="auto"/>
          </w:tcPr>
          <w:p w14:paraId="2FC46D2F" w14:textId="77777777" w:rsidR="00975014" w:rsidRDefault="008077C8" w:rsidP="0083784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18"/>
                <w:szCs w:val="18"/>
              </w:rPr>
            </w:pPr>
            <w:r>
              <w:rPr>
                <w:rFonts w:ascii="Times New Roman" w:hAnsi="Times New Roman" w:cs="Times New Roman"/>
                <w:sz w:val="18"/>
                <w:szCs w:val="18"/>
              </w:rPr>
              <w:t xml:space="preserve">C = </w:t>
            </w:r>
            <w:r w:rsidRPr="00837849">
              <w:rPr>
                <w:rFonts w:ascii="Times New Roman" w:hAnsi="Times New Roman" w:cs="Times New Roman"/>
                <w:sz w:val="18"/>
                <w:szCs w:val="18"/>
              </w:rPr>
              <w:t xml:space="preserve"> </w:t>
            </w:r>
            <w:r w:rsidRPr="00837849">
              <w:rPr>
                <w:rFonts w:ascii="Times New Roman" w:hAnsi="Times New Roman" w:cs="Times New Roman"/>
                <w:b/>
                <w:bCs/>
                <w:sz w:val="18"/>
                <w:szCs w:val="18"/>
              </w:rPr>
              <w:t>8.</w:t>
            </w:r>
            <w:r w:rsidR="00975014">
              <w:rPr>
                <w:rFonts w:ascii="Times New Roman" w:hAnsi="Times New Roman" w:cs="Times New Roman"/>
                <w:b/>
                <w:bCs/>
                <w:sz w:val="18"/>
                <w:szCs w:val="18"/>
              </w:rPr>
              <w:t>1</w:t>
            </w:r>
          </w:p>
          <w:p w14:paraId="6C9EB50C" w14:textId="7886192F" w:rsidR="00275FB0" w:rsidRDefault="008077C8" w:rsidP="0083784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b/>
                <w:bCs/>
                <w:sz w:val="18"/>
                <w:szCs w:val="18"/>
              </w:rPr>
              <w:t xml:space="preserve"> </w:t>
            </w:r>
            <w:r>
              <w:rPr>
                <w:rFonts w:ascii="Times New Roman" w:hAnsi="Times New Roman" w:cs="Times New Roman"/>
                <w:sz w:val="18"/>
                <w:szCs w:val="18"/>
              </w:rPr>
              <w:t>-0.</w:t>
            </w:r>
            <w:r w:rsidR="00975014">
              <w:rPr>
                <w:rFonts w:ascii="Times New Roman" w:hAnsi="Times New Roman" w:cs="Times New Roman"/>
                <w:sz w:val="18"/>
                <w:szCs w:val="18"/>
              </w:rPr>
              <w:t>4</w:t>
            </w:r>
            <w:r>
              <w:rPr>
                <w:rFonts w:ascii="Times New Roman" w:hAnsi="Times New Roman" w:cs="Times New Roman"/>
                <w:sz w:val="18"/>
                <w:szCs w:val="18"/>
              </w:rPr>
              <w:t xml:space="preserve"> = </w:t>
            </w:r>
            <w:r w:rsidRPr="00837849">
              <w:rPr>
                <w:rFonts w:ascii="Times New Roman" w:hAnsi="Times New Roman" w:cs="Times New Roman"/>
                <w:b/>
                <w:bCs/>
                <w:sz w:val="18"/>
                <w:szCs w:val="18"/>
              </w:rPr>
              <w:t>7.</w:t>
            </w:r>
            <w:r>
              <w:rPr>
                <w:rFonts w:ascii="Times New Roman" w:hAnsi="Times New Roman" w:cs="Times New Roman"/>
                <w:b/>
                <w:bCs/>
                <w:sz w:val="18"/>
                <w:szCs w:val="18"/>
              </w:rPr>
              <w:t>7</w:t>
            </w:r>
          </w:p>
        </w:tc>
        <w:tc>
          <w:tcPr>
            <w:tcW w:w="1080" w:type="dxa"/>
            <w:tcBorders>
              <w:top w:val="nil"/>
              <w:bottom w:val="double" w:sz="4" w:space="0" w:color="auto"/>
            </w:tcBorders>
            <w:shd w:val="clear" w:color="auto" w:fill="auto"/>
          </w:tcPr>
          <w:p w14:paraId="1F946BFF" w14:textId="77D4389C" w:rsidR="00275FB0" w:rsidRDefault="0066792D" w:rsidP="0083784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23-26</w:t>
            </w:r>
          </w:p>
        </w:tc>
        <w:tc>
          <w:tcPr>
            <w:tcW w:w="2070" w:type="dxa"/>
            <w:tcBorders>
              <w:top w:val="nil"/>
              <w:bottom w:val="double" w:sz="4" w:space="0" w:color="auto"/>
            </w:tcBorders>
            <w:shd w:val="clear" w:color="auto" w:fill="auto"/>
          </w:tcPr>
          <w:p w14:paraId="1BFFD900" w14:textId="2A826AE2" w:rsidR="00275FB0" w:rsidRDefault="008077C8" w:rsidP="0083784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Somatic and gonadal growth, gametogenesis, skeletal microstructure</w:t>
            </w:r>
          </w:p>
        </w:tc>
        <w:tc>
          <w:tcPr>
            <w:tcW w:w="3510" w:type="dxa"/>
            <w:tcBorders>
              <w:top w:val="nil"/>
              <w:bottom w:val="double" w:sz="4" w:space="0" w:color="auto"/>
            </w:tcBorders>
            <w:shd w:val="clear" w:color="auto" w:fill="auto"/>
          </w:tcPr>
          <w:p w14:paraId="413493CA" w14:textId="0B7207F5" w:rsidR="00275FB0" w:rsidRDefault="008077C8" w:rsidP="0083784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No effects</w:t>
            </w:r>
          </w:p>
        </w:tc>
        <w:tc>
          <w:tcPr>
            <w:tcW w:w="1530" w:type="dxa"/>
            <w:tcBorders>
              <w:top w:val="nil"/>
              <w:bottom w:val="double" w:sz="4" w:space="0" w:color="auto"/>
            </w:tcBorders>
            <w:shd w:val="clear" w:color="auto" w:fill="auto"/>
          </w:tcPr>
          <w:p w14:paraId="19168E77" w14:textId="0053918F" w:rsidR="00275FB0" w:rsidRDefault="00A6436B" w:rsidP="0083784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proofErr w:type="spellStart"/>
            <w:r>
              <w:rPr>
                <w:rFonts w:ascii="Times New Roman" w:hAnsi="Times New Roman" w:cs="Times New Roman"/>
                <w:sz w:val="18"/>
                <w:szCs w:val="18"/>
              </w:rPr>
              <w:t>Eliat</w:t>
            </w:r>
            <w:proofErr w:type="spellEnd"/>
            <w:r>
              <w:rPr>
                <w:rFonts w:ascii="Times New Roman" w:hAnsi="Times New Roman" w:cs="Times New Roman"/>
                <w:sz w:val="18"/>
                <w:szCs w:val="18"/>
              </w:rPr>
              <w:t>, Israel</w:t>
            </w:r>
          </w:p>
        </w:tc>
        <w:tc>
          <w:tcPr>
            <w:tcW w:w="1022" w:type="dxa"/>
            <w:tcBorders>
              <w:top w:val="nil"/>
              <w:bottom w:val="double" w:sz="4" w:space="0" w:color="auto"/>
            </w:tcBorders>
            <w:shd w:val="clear" w:color="auto" w:fill="auto"/>
          </w:tcPr>
          <w:p w14:paraId="11643C28" w14:textId="6AEEAEA5" w:rsidR="00275FB0" w:rsidRDefault="0066792D" w:rsidP="0083784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fldChar w:fldCharType="begin" w:fldLock="1"/>
            </w:r>
            <w:r w:rsidR="00A6436B">
              <w:rPr>
                <w:rFonts w:ascii="Times New Roman" w:hAnsi="Times New Roman" w:cs="Times New Roman"/>
                <w:sz w:val="18"/>
                <w:szCs w:val="18"/>
              </w:rPr>
              <w:instrText>ADDIN CSL_CITATION {"citationItems":[{"id":"ITEM-1","itemData":{"DOI":"10.1007/s00227-014-2525-4","ISSN":"00253162","abstract":"Ocean acidification, a process caused by the continuous rise of atmospheric CO2 levels, is expected to have a profound impact on marine invertebrates. Findings of the numerous studies conducted in this field indicate high variability in species responses to future ocean conditions. This study aimed at understanding the effects of long-term exposure to elevated pCO2 conditions on the performance of adult Echinometra sp. EE from the Gulf of Aqaba (Red Sea). During an 11-month incubation under high pCO2 (1,433 μatm, pHNBS 7.7) and control (435 μatm, pHNBS 8.1) conditions, we examined the urchins’ somatic and gonadal growth, gametogenesis and skeletal microstructure. Somatic and gonadal growths were exhibited with no significant differences between the treatments. In addition, all urchins in the experiment completed a full reproductive cycle, typical of natural populations, with no detectable impact of increased pCO2 on the timing, duration or progression of the cycle. Furthermore, scanning electron microscopy imaging of urchin tests and spines revealed no signs of the usual observed effects of acidosis, such as skeletal dissolution, widened stereom pores or non-smoothed structures. Our results, which yielded no significant impact of the high pCO2 treatment on any of the examined processes in the urchins studied, suggest high resistance of adult Echinometra sp. EE to near future ocean acidification conditions. With respect to other findings in this area, the outcome of this study provides an example of the complicated and diverse responses of echinoids to the predicted environmental changes.","author":[{"dropping-particle":"","family":"Hazan","given":"Yael","non-dropping-particle":"","parse-names":false,"suffix":""},{"dropping-particle":"","family":"Wangensteen","given":"Owen S.","non-dropping-particle":"","parse-names":false,"suffix":""},{"dropping-particle":"","family":"Fine","given":"Maoz","non-dropping-particle":"","parse-names":false,"suffix":""}],"container-title":"Marine Biology","id":"ITEM-1","issue":"11","issued":{"date-parts":[["2014"]]},"page":"2531-2545","title":"Tough as a rock-boring urchin: adult Echinometra sp. EE from the Red Sea show high resistance to ocean acidification over long-term exposures","type":"article-journal","volume":"161"},"uris":["http://www.mendeley.com/documents/?uuid=b793685d-c92a-40b0-b621-26d597248ca7"]}],"mendeley":{"formattedCitation":"(Hazan, Wangensteen, &amp; Fine, 2014)","manualFormatting":"Hazan et al. ","plainTextFormattedCitation":"(Hazan, Wangensteen, &amp; Fine, 2014)","previouslyFormattedCitation":"(Hazan, Wangensteen, &amp; Fine, 2014)"},"properties":{"noteIndex":0},"schema":"https://github.com/citation-style-language/schema/raw/master/csl-citation.json"}</w:instrText>
            </w:r>
            <w:r>
              <w:rPr>
                <w:rFonts w:ascii="Times New Roman" w:hAnsi="Times New Roman" w:cs="Times New Roman"/>
                <w:sz w:val="18"/>
                <w:szCs w:val="18"/>
              </w:rPr>
              <w:fldChar w:fldCharType="separate"/>
            </w:r>
            <w:r w:rsidRPr="0066792D">
              <w:rPr>
                <w:rFonts w:ascii="Times New Roman" w:hAnsi="Times New Roman" w:cs="Times New Roman"/>
                <w:noProof/>
                <w:sz w:val="18"/>
                <w:szCs w:val="18"/>
              </w:rPr>
              <w:t>Hazan</w:t>
            </w:r>
            <w:r w:rsidR="006C32F8">
              <w:rPr>
                <w:rFonts w:ascii="Times New Roman" w:hAnsi="Times New Roman" w:cs="Times New Roman"/>
                <w:noProof/>
                <w:sz w:val="18"/>
                <w:szCs w:val="18"/>
              </w:rPr>
              <w:t xml:space="preserve"> et al.</w:t>
            </w:r>
            <w:r w:rsidRPr="0066792D">
              <w:rPr>
                <w:rFonts w:ascii="Times New Roman" w:hAnsi="Times New Roman" w:cs="Times New Roman"/>
                <w:noProof/>
                <w:sz w:val="18"/>
                <w:szCs w:val="18"/>
              </w:rPr>
              <w:t xml:space="preserve"> </w:t>
            </w:r>
            <w:r>
              <w:rPr>
                <w:rFonts w:ascii="Times New Roman" w:hAnsi="Times New Roman" w:cs="Times New Roman"/>
                <w:sz w:val="18"/>
                <w:szCs w:val="18"/>
              </w:rPr>
              <w:fldChar w:fldCharType="end"/>
            </w:r>
          </w:p>
        </w:tc>
        <w:tc>
          <w:tcPr>
            <w:tcW w:w="598" w:type="dxa"/>
            <w:tcBorders>
              <w:top w:val="nil"/>
              <w:bottom w:val="double" w:sz="4" w:space="0" w:color="auto"/>
            </w:tcBorders>
            <w:shd w:val="clear" w:color="auto" w:fill="auto"/>
          </w:tcPr>
          <w:p w14:paraId="4D64849A" w14:textId="001F05E3" w:rsidR="00275FB0" w:rsidRDefault="0066792D" w:rsidP="0083784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2014</w:t>
            </w:r>
          </w:p>
        </w:tc>
      </w:tr>
    </w:tbl>
    <w:p w14:paraId="47EF8482" w14:textId="77777777" w:rsidR="000D01FD" w:rsidRDefault="000D01FD" w:rsidP="00381286">
      <w:pPr>
        <w:rPr>
          <w:rFonts w:ascii="Times New Roman" w:hAnsi="Times New Roman" w:cs="Times New Roman"/>
        </w:rPr>
      </w:pPr>
    </w:p>
    <w:p w14:paraId="41B3CC39" w14:textId="68420610" w:rsidR="00381286" w:rsidRPr="00B945EB" w:rsidRDefault="00381286" w:rsidP="00381286">
      <w:pPr>
        <w:rPr>
          <w:rFonts w:ascii="Times New Roman" w:hAnsi="Times New Roman" w:cs="Times New Roman"/>
          <w:lang w:val="haw-US"/>
        </w:rPr>
      </w:pPr>
      <w:r w:rsidRPr="005B3CBF">
        <w:rPr>
          <w:rFonts w:ascii="Times New Roman" w:hAnsi="Times New Roman" w:cs="Times New Roman"/>
          <w:b/>
          <w:bCs/>
          <w:lang w:val="haw-US"/>
        </w:rPr>
        <w:t>Table 4.</w:t>
      </w:r>
      <w:r>
        <w:rPr>
          <w:rFonts w:ascii="Times New Roman" w:hAnsi="Times New Roman" w:cs="Times New Roman"/>
          <w:b/>
          <w:bCs/>
          <w:lang w:val="haw-US"/>
        </w:rPr>
        <w:t>3</w:t>
      </w:r>
      <w:r>
        <w:rPr>
          <w:rFonts w:ascii="Times New Roman" w:hAnsi="Times New Roman" w:cs="Times New Roman"/>
          <w:lang w:val="haw-US"/>
        </w:rPr>
        <w:t xml:space="preserve">. Compilation of some recent studies investigating the effects of </w:t>
      </w:r>
      <w:r w:rsidRPr="00A80801">
        <w:rPr>
          <w:rFonts w:ascii="Times New Roman" w:hAnsi="Times New Roman" w:cs="Times New Roman"/>
          <w:b/>
          <w:bCs/>
          <w:lang w:val="haw-US"/>
        </w:rPr>
        <w:t>warming</w:t>
      </w:r>
      <w:r>
        <w:rPr>
          <w:rFonts w:ascii="Times New Roman" w:hAnsi="Times New Roman" w:cs="Times New Roman"/>
          <w:lang w:val="haw-US"/>
        </w:rPr>
        <w:t xml:space="preserve"> </w:t>
      </w:r>
      <w:r w:rsidRPr="00A80801">
        <w:rPr>
          <w:rFonts w:ascii="Times New Roman" w:hAnsi="Times New Roman" w:cs="Times New Roman"/>
          <w:lang w:val="haw-US"/>
        </w:rPr>
        <w:t>only</w:t>
      </w:r>
      <w:r>
        <w:rPr>
          <w:rFonts w:ascii="Times New Roman" w:hAnsi="Times New Roman" w:cs="Times New Roman"/>
          <w:b/>
          <w:bCs/>
          <w:lang w:val="haw-US"/>
        </w:rPr>
        <w:t>.</w:t>
      </w:r>
    </w:p>
    <w:p w14:paraId="29AE735C" w14:textId="77777777" w:rsidR="00381286" w:rsidRDefault="00381286" w:rsidP="00381286">
      <w:pPr>
        <w:rPr>
          <w:rFonts w:ascii="Times New Roman" w:hAnsi="Times New Roman" w:cs="Times New Roman"/>
        </w:rPr>
      </w:pPr>
    </w:p>
    <w:tbl>
      <w:tblPr>
        <w:tblStyle w:val="PlainTable4"/>
        <w:tblW w:w="13332" w:type="dxa"/>
        <w:tblBorders>
          <w:top w:val="single" w:sz="4" w:space="0" w:color="auto"/>
        </w:tblBorders>
        <w:tblLook w:val="04A0" w:firstRow="1" w:lastRow="0" w:firstColumn="1" w:lastColumn="0" w:noHBand="0" w:noVBand="1"/>
      </w:tblPr>
      <w:tblGrid>
        <w:gridCol w:w="1924"/>
        <w:gridCol w:w="896"/>
        <w:gridCol w:w="625"/>
        <w:gridCol w:w="962"/>
        <w:gridCol w:w="1803"/>
        <w:gridCol w:w="4520"/>
        <w:gridCol w:w="949"/>
        <w:gridCol w:w="1043"/>
        <w:gridCol w:w="610"/>
      </w:tblGrid>
      <w:tr w:rsidR="00911A2D" w:rsidRPr="004F76AD" w14:paraId="0D0DB72E" w14:textId="77777777" w:rsidTr="00911A2D">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1924" w:type="dxa"/>
            <w:tcBorders>
              <w:top w:val="double" w:sz="4" w:space="0" w:color="auto"/>
              <w:bottom w:val="single" w:sz="4" w:space="0" w:color="auto"/>
            </w:tcBorders>
          </w:tcPr>
          <w:p w14:paraId="248C634B" w14:textId="77777777" w:rsidR="00381286" w:rsidRPr="004F76AD" w:rsidRDefault="00381286" w:rsidP="002A5704">
            <w:pPr>
              <w:rPr>
                <w:rFonts w:ascii="Times New Roman" w:hAnsi="Times New Roman" w:cs="Times New Roman"/>
                <w:b w:val="0"/>
                <w:bCs w:val="0"/>
                <w:sz w:val="18"/>
                <w:szCs w:val="18"/>
              </w:rPr>
            </w:pPr>
            <w:r w:rsidRPr="004F76AD">
              <w:rPr>
                <w:rFonts w:ascii="Times New Roman" w:hAnsi="Times New Roman" w:cs="Times New Roman"/>
                <w:b w:val="0"/>
                <w:bCs w:val="0"/>
                <w:sz w:val="18"/>
                <w:szCs w:val="18"/>
              </w:rPr>
              <w:t>Taxon</w:t>
            </w:r>
          </w:p>
        </w:tc>
        <w:tc>
          <w:tcPr>
            <w:tcW w:w="896" w:type="dxa"/>
            <w:tcBorders>
              <w:top w:val="double" w:sz="4" w:space="0" w:color="auto"/>
              <w:bottom w:val="single" w:sz="4" w:space="0" w:color="auto"/>
            </w:tcBorders>
          </w:tcPr>
          <w:p w14:paraId="38CA0A0A" w14:textId="77777777" w:rsidR="00381286" w:rsidRPr="004F76AD" w:rsidRDefault="00381286" w:rsidP="002A570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4F76AD">
              <w:rPr>
                <w:rFonts w:ascii="Times New Roman" w:hAnsi="Times New Roman" w:cs="Times New Roman"/>
                <w:b w:val="0"/>
                <w:bCs w:val="0"/>
                <w:sz w:val="18"/>
                <w:szCs w:val="18"/>
                <w:lang w:val="haw-US"/>
              </w:rPr>
              <w:t>Exposure period</w:t>
            </w:r>
          </w:p>
        </w:tc>
        <w:tc>
          <w:tcPr>
            <w:tcW w:w="625" w:type="dxa"/>
            <w:tcBorders>
              <w:top w:val="double" w:sz="4" w:space="0" w:color="auto"/>
              <w:bottom w:val="single" w:sz="4" w:space="0" w:color="auto"/>
            </w:tcBorders>
          </w:tcPr>
          <w:p w14:paraId="39EFFAA6" w14:textId="77777777" w:rsidR="00381286" w:rsidRPr="004F76AD" w:rsidRDefault="00381286" w:rsidP="002A570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8"/>
                <w:szCs w:val="18"/>
              </w:rPr>
            </w:pPr>
            <w:r w:rsidRPr="004F76AD">
              <w:rPr>
                <w:rFonts w:ascii="Times New Roman" w:hAnsi="Times New Roman" w:cs="Times New Roman"/>
                <w:b w:val="0"/>
                <w:bCs w:val="0"/>
                <w:sz w:val="18"/>
                <w:szCs w:val="18"/>
              </w:rPr>
              <w:t>Life Stage</w:t>
            </w:r>
          </w:p>
        </w:tc>
        <w:tc>
          <w:tcPr>
            <w:tcW w:w="962" w:type="dxa"/>
            <w:tcBorders>
              <w:top w:val="double" w:sz="4" w:space="0" w:color="auto"/>
              <w:bottom w:val="single" w:sz="4" w:space="0" w:color="auto"/>
            </w:tcBorders>
          </w:tcPr>
          <w:p w14:paraId="466F840D" w14:textId="77777777" w:rsidR="00381286" w:rsidRPr="004F76AD" w:rsidRDefault="00381286" w:rsidP="002A570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8"/>
                <w:szCs w:val="18"/>
              </w:rPr>
            </w:pPr>
            <w:r w:rsidRPr="004F76AD">
              <w:rPr>
                <w:rFonts w:ascii="Times New Roman" w:hAnsi="Times New Roman" w:cs="Times New Roman"/>
                <w:b w:val="0"/>
                <w:bCs w:val="0"/>
                <w:sz w:val="18"/>
                <w:szCs w:val="18"/>
              </w:rPr>
              <w:t>Temp (</w:t>
            </w:r>
            <w:r w:rsidRPr="004F76AD">
              <w:rPr>
                <w:rFonts w:ascii="Times New Roman" w:hAnsi="Times New Roman" w:cs="Times New Roman"/>
                <w:b w:val="0"/>
                <w:bCs w:val="0"/>
                <w:sz w:val="18"/>
                <w:szCs w:val="18"/>
              </w:rPr>
              <w:sym w:font="Symbol" w:char="F0B0"/>
            </w:r>
            <w:r w:rsidRPr="004F76AD">
              <w:rPr>
                <w:rFonts w:ascii="Times New Roman" w:hAnsi="Times New Roman" w:cs="Times New Roman"/>
                <w:b w:val="0"/>
                <w:bCs w:val="0"/>
                <w:sz w:val="18"/>
                <w:szCs w:val="18"/>
              </w:rPr>
              <w:t>C)</w:t>
            </w:r>
          </w:p>
        </w:tc>
        <w:tc>
          <w:tcPr>
            <w:tcW w:w="1803" w:type="dxa"/>
            <w:tcBorders>
              <w:top w:val="double" w:sz="4" w:space="0" w:color="auto"/>
              <w:bottom w:val="single" w:sz="4" w:space="0" w:color="auto"/>
            </w:tcBorders>
          </w:tcPr>
          <w:p w14:paraId="3F29C715" w14:textId="77777777" w:rsidR="00381286" w:rsidRPr="004F76AD" w:rsidRDefault="00381286" w:rsidP="002A570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8"/>
                <w:szCs w:val="18"/>
                <w:lang w:val="haw-US"/>
              </w:rPr>
            </w:pPr>
            <w:r w:rsidRPr="004F76AD">
              <w:rPr>
                <w:rFonts w:ascii="Times New Roman" w:hAnsi="Times New Roman" w:cs="Times New Roman"/>
                <w:b w:val="0"/>
                <w:bCs w:val="0"/>
                <w:sz w:val="18"/>
                <w:szCs w:val="18"/>
                <w:lang w:val="haw-US"/>
              </w:rPr>
              <w:t>Effects Explored</w:t>
            </w:r>
          </w:p>
        </w:tc>
        <w:tc>
          <w:tcPr>
            <w:tcW w:w="4520" w:type="dxa"/>
            <w:tcBorders>
              <w:top w:val="double" w:sz="4" w:space="0" w:color="auto"/>
              <w:bottom w:val="single" w:sz="4" w:space="0" w:color="auto"/>
            </w:tcBorders>
          </w:tcPr>
          <w:p w14:paraId="40C73ABC" w14:textId="77777777" w:rsidR="00381286" w:rsidRPr="004F76AD" w:rsidRDefault="00381286" w:rsidP="002A570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8"/>
                <w:szCs w:val="18"/>
                <w:lang w:val="haw-US"/>
              </w:rPr>
            </w:pPr>
            <w:r w:rsidRPr="004F76AD">
              <w:rPr>
                <w:rFonts w:ascii="Times New Roman" w:hAnsi="Times New Roman" w:cs="Times New Roman"/>
                <w:b w:val="0"/>
                <w:bCs w:val="0"/>
                <w:sz w:val="18"/>
                <w:szCs w:val="18"/>
                <w:lang w:val="haw-US"/>
              </w:rPr>
              <w:t>Results</w:t>
            </w:r>
          </w:p>
        </w:tc>
        <w:tc>
          <w:tcPr>
            <w:tcW w:w="949" w:type="dxa"/>
            <w:tcBorders>
              <w:top w:val="double" w:sz="4" w:space="0" w:color="auto"/>
              <w:bottom w:val="single" w:sz="4" w:space="0" w:color="auto"/>
            </w:tcBorders>
          </w:tcPr>
          <w:p w14:paraId="36250A6D" w14:textId="77777777" w:rsidR="00381286" w:rsidRPr="004F76AD" w:rsidRDefault="00381286" w:rsidP="002A570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8"/>
                <w:szCs w:val="18"/>
                <w:lang w:val="haw-US"/>
              </w:rPr>
            </w:pPr>
            <w:r w:rsidRPr="004F76AD">
              <w:rPr>
                <w:rFonts w:ascii="Times New Roman" w:hAnsi="Times New Roman" w:cs="Times New Roman"/>
                <w:b w:val="0"/>
                <w:bCs w:val="0"/>
                <w:sz w:val="18"/>
                <w:szCs w:val="18"/>
                <w:lang w:val="haw-US"/>
              </w:rPr>
              <w:t>Location</w:t>
            </w:r>
          </w:p>
        </w:tc>
        <w:tc>
          <w:tcPr>
            <w:tcW w:w="1043" w:type="dxa"/>
            <w:tcBorders>
              <w:top w:val="double" w:sz="4" w:space="0" w:color="auto"/>
              <w:bottom w:val="single" w:sz="4" w:space="0" w:color="auto"/>
            </w:tcBorders>
          </w:tcPr>
          <w:p w14:paraId="460DC00E" w14:textId="77777777" w:rsidR="00381286" w:rsidRPr="004F76AD" w:rsidRDefault="00381286" w:rsidP="002A570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8"/>
                <w:szCs w:val="18"/>
              </w:rPr>
            </w:pPr>
            <w:r w:rsidRPr="004F76AD">
              <w:rPr>
                <w:rFonts w:ascii="Times New Roman" w:hAnsi="Times New Roman" w:cs="Times New Roman"/>
                <w:b w:val="0"/>
                <w:bCs w:val="0"/>
                <w:sz w:val="18"/>
                <w:szCs w:val="18"/>
              </w:rPr>
              <w:t>Source</w:t>
            </w:r>
          </w:p>
        </w:tc>
        <w:tc>
          <w:tcPr>
            <w:tcW w:w="610" w:type="dxa"/>
            <w:tcBorders>
              <w:top w:val="double" w:sz="4" w:space="0" w:color="auto"/>
              <w:bottom w:val="single" w:sz="4" w:space="0" w:color="auto"/>
            </w:tcBorders>
          </w:tcPr>
          <w:p w14:paraId="188DA55E" w14:textId="77777777" w:rsidR="00381286" w:rsidRPr="004F76AD" w:rsidRDefault="00381286" w:rsidP="002A570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18"/>
                <w:szCs w:val="18"/>
              </w:rPr>
            </w:pPr>
            <w:r w:rsidRPr="004F76AD">
              <w:rPr>
                <w:rFonts w:ascii="Times New Roman" w:hAnsi="Times New Roman" w:cs="Times New Roman"/>
                <w:b w:val="0"/>
                <w:bCs w:val="0"/>
                <w:sz w:val="18"/>
                <w:szCs w:val="18"/>
              </w:rPr>
              <w:t>Date</w:t>
            </w:r>
          </w:p>
        </w:tc>
      </w:tr>
      <w:tr w:rsidR="00911A2D" w:rsidRPr="004F76AD" w14:paraId="04538356" w14:textId="77777777" w:rsidTr="00911A2D">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924" w:type="dxa"/>
          </w:tcPr>
          <w:p w14:paraId="07B1519B" w14:textId="77777777" w:rsidR="00381286" w:rsidRDefault="001E51C3" w:rsidP="002A5704">
            <w:pPr>
              <w:rPr>
                <w:rFonts w:ascii="Times New Roman" w:hAnsi="Times New Roman" w:cs="Times New Roman"/>
                <w:i/>
                <w:iCs/>
                <w:sz w:val="18"/>
                <w:szCs w:val="18"/>
                <w:lang w:val="haw-US"/>
              </w:rPr>
            </w:pPr>
            <w:r w:rsidRPr="001E51C3">
              <w:rPr>
                <w:rFonts w:ascii="Calibri" w:hAnsi="Calibri" w:cs="Calibri"/>
                <w:b w:val="0"/>
                <w:bCs w:val="0"/>
                <w:sz w:val="18"/>
                <w:szCs w:val="18"/>
                <w:lang w:val="haw-US"/>
              </w:rPr>
              <w:t>﻿</w:t>
            </w:r>
            <w:r w:rsidRPr="001E51C3">
              <w:rPr>
                <w:rFonts w:ascii="Times New Roman" w:hAnsi="Times New Roman" w:cs="Times New Roman"/>
                <w:b w:val="0"/>
                <w:bCs w:val="0"/>
                <w:i/>
                <w:iCs/>
                <w:sz w:val="18"/>
                <w:szCs w:val="18"/>
                <w:lang w:val="haw-US"/>
              </w:rPr>
              <w:t>Diadema antillarum</w:t>
            </w:r>
            <w:r>
              <w:rPr>
                <w:rFonts w:ascii="Times New Roman" w:hAnsi="Times New Roman" w:cs="Times New Roman"/>
                <w:b w:val="0"/>
                <w:bCs w:val="0"/>
                <w:i/>
                <w:iCs/>
                <w:sz w:val="18"/>
                <w:szCs w:val="18"/>
                <w:lang w:val="haw-US"/>
              </w:rPr>
              <w:t>,</w:t>
            </w:r>
          </w:p>
          <w:p w14:paraId="6903B773" w14:textId="60D1DDCB" w:rsidR="001E51C3" w:rsidRPr="000D2032" w:rsidRDefault="001E51C3" w:rsidP="002A5704">
            <w:pPr>
              <w:rPr>
                <w:rFonts w:ascii="Times New Roman" w:hAnsi="Times New Roman" w:cs="Times New Roman"/>
                <w:b w:val="0"/>
                <w:bCs w:val="0"/>
                <w:sz w:val="18"/>
                <w:szCs w:val="18"/>
                <w:lang w:val="haw-US"/>
              </w:rPr>
            </w:pPr>
            <w:r w:rsidRPr="001E51C3">
              <w:rPr>
                <w:rFonts w:ascii="Calibri" w:hAnsi="Calibri" w:cs="Calibri"/>
                <w:b w:val="0"/>
                <w:bCs w:val="0"/>
                <w:sz w:val="18"/>
                <w:szCs w:val="18"/>
                <w:lang w:val="haw-US"/>
              </w:rPr>
              <w:t>﻿</w:t>
            </w:r>
            <w:r w:rsidRPr="001E51C3">
              <w:rPr>
                <w:rFonts w:ascii="Times New Roman" w:hAnsi="Times New Roman" w:cs="Times New Roman"/>
                <w:b w:val="0"/>
                <w:bCs w:val="0"/>
                <w:i/>
                <w:iCs/>
                <w:sz w:val="18"/>
                <w:szCs w:val="18"/>
                <w:lang w:val="haw-US"/>
              </w:rPr>
              <w:t>Echinometra lucunter</w:t>
            </w:r>
          </w:p>
        </w:tc>
        <w:tc>
          <w:tcPr>
            <w:tcW w:w="896" w:type="dxa"/>
          </w:tcPr>
          <w:p w14:paraId="4EA1B6AE" w14:textId="0A92A610" w:rsidR="00381286" w:rsidRPr="004F76AD" w:rsidRDefault="001E51C3" w:rsidP="002A57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Pr>
                <w:rFonts w:ascii="Times New Roman" w:hAnsi="Times New Roman" w:cs="Times New Roman"/>
                <w:sz w:val="18"/>
                <w:szCs w:val="18"/>
                <w:lang w:val="haw-US"/>
              </w:rPr>
              <w:t>From wild</w:t>
            </w:r>
          </w:p>
        </w:tc>
        <w:tc>
          <w:tcPr>
            <w:tcW w:w="625" w:type="dxa"/>
          </w:tcPr>
          <w:p w14:paraId="2CEA0D60" w14:textId="32F23F8B" w:rsidR="00381286" w:rsidRPr="004F76AD" w:rsidRDefault="001E51C3" w:rsidP="002A57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Pr>
                <w:rFonts w:ascii="Times New Roman" w:hAnsi="Times New Roman" w:cs="Times New Roman"/>
                <w:sz w:val="18"/>
                <w:szCs w:val="18"/>
                <w:lang w:val="haw-US"/>
              </w:rPr>
              <w:t>A</w:t>
            </w:r>
          </w:p>
        </w:tc>
        <w:tc>
          <w:tcPr>
            <w:tcW w:w="962" w:type="dxa"/>
          </w:tcPr>
          <w:p w14:paraId="2A0FDF63" w14:textId="3AFE5F36" w:rsidR="00381286" w:rsidRPr="001B258C" w:rsidRDefault="001E51C3" w:rsidP="002A57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Pr>
                <w:rFonts w:ascii="Times New Roman" w:hAnsi="Times New Roman" w:cs="Times New Roman"/>
                <w:sz w:val="18"/>
                <w:szCs w:val="18"/>
                <w:lang w:val="haw-US"/>
              </w:rPr>
              <w:t>22</w:t>
            </w:r>
            <w:r>
              <w:rPr>
                <w:rFonts w:ascii="Times New Roman" w:hAnsi="Times New Roman" w:cs="Times New Roman"/>
                <w:sz w:val="18"/>
                <w:szCs w:val="18"/>
                <w:lang w:val="haw-US"/>
              </w:rPr>
              <w:sym w:font="Symbol" w:char="F0B0"/>
            </w:r>
          </w:p>
        </w:tc>
        <w:tc>
          <w:tcPr>
            <w:tcW w:w="1803" w:type="dxa"/>
          </w:tcPr>
          <w:p w14:paraId="3DF9A5B1" w14:textId="07F6A4D0" w:rsidR="00381286" w:rsidRPr="001E51C3" w:rsidRDefault="001E51C3" w:rsidP="002A57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Pr>
                <w:rFonts w:ascii="Times New Roman" w:hAnsi="Times New Roman" w:cs="Times New Roman"/>
                <w:sz w:val="18"/>
                <w:szCs w:val="18"/>
                <w:lang w:val="haw-US"/>
              </w:rPr>
              <w:t>Righting behavior (T</w:t>
            </w:r>
            <w:r>
              <w:rPr>
                <w:rFonts w:ascii="Times New Roman" w:hAnsi="Times New Roman" w:cs="Times New Roman"/>
                <w:sz w:val="18"/>
                <w:szCs w:val="18"/>
                <w:vertAlign w:val="subscript"/>
                <w:lang w:val="haw-US"/>
              </w:rPr>
              <w:t>LOR</w:t>
            </w:r>
            <w:r>
              <w:rPr>
                <w:rFonts w:ascii="Times New Roman" w:hAnsi="Times New Roman" w:cs="Times New Roman"/>
                <w:sz w:val="18"/>
                <w:szCs w:val="18"/>
                <w:lang w:val="haw-US"/>
              </w:rPr>
              <w:t>)</w:t>
            </w:r>
            <w:r w:rsidR="00F71829">
              <w:rPr>
                <w:rFonts w:ascii="Times New Roman" w:hAnsi="Times New Roman" w:cs="Times New Roman"/>
                <w:sz w:val="18"/>
                <w:szCs w:val="18"/>
                <w:lang w:val="haw-US"/>
              </w:rPr>
              <w:t xml:space="preserve"> in different season</w:t>
            </w:r>
          </w:p>
        </w:tc>
        <w:tc>
          <w:tcPr>
            <w:tcW w:w="4520" w:type="dxa"/>
            <w:tcBorders>
              <w:top w:val="nil"/>
              <w:bottom w:val="nil"/>
            </w:tcBorders>
          </w:tcPr>
          <w:p w14:paraId="2D565124" w14:textId="2C5423E8" w:rsidR="00381286" w:rsidRPr="004F76AD" w:rsidRDefault="001E51C3" w:rsidP="002A57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sidRPr="001E51C3">
              <w:rPr>
                <w:rFonts w:ascii="Calibri" w:hAnsi="Calibri" w:cs="Calibri"/>
                <w:sz w:val="18"/>
                <w:szCs w:val="18"/>
                <w:lang w:val="haw-US"/>
              </w:rPr>
              <w:t>﻿T</w:t>
            </w:r>
            <w:r>
              <w:rPr>
                <w:rFonts w:ascii="Calibri" w:hAnsi="Calibri" w:cs="Calibri"/>
                <w:sz w:val="18"/>
                <w:szCs w:val="18"/>
                <w:vertAlign w:val="subscript"/>
                <w:lang w:val="haw-US"/>
              </w:rPr>
              <w:t>LOR</w:t>
            </w:r>
            <w:r>
              <w:rPr>
                <w:rFonts w:ascii="Calibri" w:hAnsi="Calibri" w:cs="Calibri"/>
                <w:sz w:val="18"/>
                <w:szCs w:val="18"/>
                <w:lang w:val="haw-US"/>
              </w:rPr>
              <w:t xml:space="preserve"> </w:t>
            </w:r>
            <w:r w:rsidRPr="001E51C3">
              <w:rPr>
                <w:rFonts w:ascii="Times New Roman" w:hAnsi="Times New Roman" w:cs="Times New Roman"/>
                <w:sz w:val="18"/>
                <w:szCs w:val="18"/>
                <w:lang w:val="haw-US"/>
              </w:rPr>
              <w:t>increased with increasing temperature</w:t>
            </w:r>
          </w:p>
          <w:p w14:paraId="6373A3C0" w14:textId="77777777" w:rsidR="00381286" w:rsidRPr="004F76AD" w:rsidRDefault="00381286" w:rsidP="002A57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sidRPr="004F76AD">
              <w:rPr>
                <w:rFonts w:ascii="Times New Roman" w:hAnsi="Times New Roman" w:cs="Times New Roman"/>
                <w:sz w:val="18"/>
                <w:szCs w:val="18"/>
                <w:lang w:val="haw-US"/>
              </w:rPr>
              <w:t xml:space="preserve"> </w:t>
            </w:r>
          </w:p>
        </w:tc>
        <w:tc>
          <w:tcPr>
            <w:tcW w:w="949" w:type="dxa"/>
          </w:tcPr>
          <w:p w14:paraId="665DD623" w14:textId="6AD334F8" w:rsidR="00381286" w:rsidRPr="004F76AD" w:rsidRDefault="00C1767E" w:rsidP="002A57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Pr>
                <w:rFonts w:ascii="Times New Roman" w:hAnsi="Times New Roman" w:cs="Times New Roman"/>
                <w:sz w:val="18"/>
                <w:szCs w:val="18"/>
                <w:lang w:val="haw-US"/>
              </w:rPr>
              <w:t>Grand Cayman</w:t>
            </w:r>
          </w:p>
        </w:tc>
        <w:tc>
          <w:tcPr>
            <w:tcW w:w="1043" w:type="dxa"/>
          </w:tcPr>
          <w:p w14:paraId="38ECF14E" w14:textId="0D1BB320" w:rsidR="00381286" w:rsidRPr="004F76AD" w:rsidRDefault="00A71A95" w:rsidP="002A57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Pr>
                <w:rFonts w:ascii="Times New Roman" w:hAnsi="Times New Roman" w:cs="Times New Roman"/>
                <w:sz w:val="18"/>
                <w:szCs w:val="18"/>
                <w:lang w:val="haw-US"/>
              </w:rPr>
              <w:fldChar w:fldCharType="begin" w:fldLock="1"/>
            </w:r>
            <w:r>
              <w:rPr>
                <w:rFonts w:ascii="Times New Roman" w:hAnsi="Times New Roman" w:cs="Times New Roman"/>
                <w:sz w:val="18"/>
                <w:szCs w:val="18"/>
                <w:lang w:val="haw-US"/>
              </w:rPr>
              <w:instrText>ADDIN CSL_CITATION {"citationItems":[{"id":"ITEM-1","itemData":{"DOI":"10.7717/peerj.1006","abstract":"The massive die-off of the long-spined sea urchin,Diadema antillarum, a significant reef grazer, in the mid 1980s was followed by phase shifts fromcoral dominated to macroalgae dominated reefs in the Caribbean.WhileDiadema populations have re- covered in some reefswith concomitant increases in coral cover, the additional threat of increasing temperatures due to global climate change has not been investigated in adult sea urchins. In this study, I measured acute thermal tolerance ofD. antillarum and that of a sympatric sea urchin not associated with coral cover, Echinometra lucunter, overwinter, spring, and summer, thus exposing themto substantial natural thermal variation. Animals were taken fromthe wild and placed in laboratory tanks in roomtemperature water (</w:instrText>
            </w:r>
            <w:r>
              <w:rPr>
                <w:rFonts w:ascii="Cambria Math" w:hAnsi="Cambria Math" w:cs="Cambria Math"/>
                <w:sz w:val="18"/>
                <w:szCs w:val="18"/>
                <w:lang w:val="haw-US"/>
              </w:rPr>
              <w:instrText>∼</w:instrText>
            </w:r>
            <w:r>
              <w:rPr>
                <w:rFonts w:ascii="Times New Roman" w:hAnsi="Times New Roman" w:cs="Times New Roman"/>
                <w:sz w:val="18"/>
                <w:szCs w:val="18"/>
                <w:lang w:val="haw-US"/>
              </w:rPr>
              <w:instrText>22 ◦C) that was then heated at 0.16–0.3 ◦Cmin−1 and the righting behavior of individual sea urchins was recorded. I measured both the temperature at which the animal could no longer right itself (TLoR) and the righting time at temperatures belowthe TLoR. In all seasons,D. antillarum exhibited a higher mean TLoR than E. lucunter. The mean TLoR of each species increased with increas- ing environmental temperature revealing that both species acclimatize to seasonal changes in temperatures. The righting times ofD. antillarumweremuch shorter than those of E. lucunter. The longer relative spine length ofDiadema compared to that of Echinometramay contribute to their shorter righting times, but does not explain their higher TLoR. The thermal safety margin (the difference between the mean collection temperature and the mean TLoR) was between 3.07–3.66 ◦Cfor Echinometra and 3.79–5.67 ◦Cfor Diadema.While these thermal safety margins exceed present day temperatures, they aremodest compared to those of temperate marine invertebrates. If sea temperatures increase more rapidly than can be accommodated by the sea urchins (either by genetic adaptation, phenotypic plasticity, or both), this will have important consequences for the structure of coral reefs. Subjects","author":[{"dropping-particle":"","family":"Sherman","given":"Elizabeth","non-dropping-particle":"","parse-names":false,"suffix":""}],"id":"ITEM-1","issued":{"date-parts":[["2015"]]},"title":"Can sea urchins beat the heat ? Sea urchins , thermal tolerance and climate change","type":"article-journal"},"uris":["http://www.mendeley.com/documents/?uuid=8d7c8da2-47c2-4dea-a9b6-0ac5b544f680"]}],"mendeley":{"formattedCitation":"(Sherman, 2015)","manualFormatting":"Sherman","plainTextFormattedCitation":"(Sherman, 2015)","previouslyFormattedCitation":"(Sherman, 2015)"},"properties":{"noteIndex":0},"schema":"https://github.com/citation-style-language/schema/raw/master/csl-citation.json"}</w:instrText>
            </w:r>
            <w:r>
              <w:rPr>
                <w:rFonts w:ascii="Times New Roman" w:hAnsi="Times New Roman" w:cs="Times New Roman"/>
                <w:sz w:val="18"/>
                <w:szCs w:val="18"/>
                <w:lang w:val="haw-US"/>
              </w:rPr>
              <w:fldChar w:fldCharType="separate"/>
            </w:r>
            <w:r w:rsidRPr="00A71A95">
              <w:rPr>
                <w:rFonts w:ascii="Times New Roman" w:hAnsi="Times New Roman" w:cs="Times New Roman"/>
                <w:noProof/>
                <w:sz w:val="18"/>
                <w:szCs w:val="18"/>
                <w:lang w:val="haw-US"/>
              </w:rPr>
              <w:t>Sherman</w:t>
            </w:r>
            <w:r>
              <w:rPr>
                <w:rFonts w:ascii="Times New Roman" w:hAnsi="Times New Roman" w:cs="Times New Roman"/>
                <w:sz w:val="18"/>
                <w:szCs w:val="18"/>
                <w:lang w:val="haw-US"/>
              </w:rPr>
              <w:fldChar w:fldCharType="end"/>
            </w:r>
          </w:p>
        </w:tc>
        <w:tc>
          <w:tcPr>
            <w:tcW w:w="610" w:type="dxa"/>
          </w:tcPr>
          <w:p w14:paraId="74F20916" w14:textId="6C99F698" w:rsidR="00381286" w:rsidRPr="004F76AD" w:rsidRDefault="00A71A95" w:rsidP="002A57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Pr>
                <w:rFonts w:ascii="Times New Roman" w:hAnsi="Times New Roman" w:cs="Times New Roman"/>
                <w:sz w:val="18"/>
                <w:szCs w:val="18"/>
                <w:lang w:val="haw-US"/>
              </w:rPr>
              <w:t>2015</w:t>
            </w:r>
          </w:p>
        </w:tc>
      </w:tr>
      <w:tr w:rsidR="00911A2D" w:rsidRPr="004F76AD" w14:paraId="63A96C87" w14:textId="77777777" w:rsidTr="00911A2D">
        <w:trPr>
          <w:trHeight w:val="387"/>
        </w:trPr>
        <w:tc>
          <w:tcPr>
            <w:cnfStyle w:val="001000000000" w:firstRow="0" w:lastRow="0" w:firstColumn="1" w:lastColumn="0" w:oddVBand="0" w:evenVBand="0" w:oddHBand="0" w:evenHBand="0" w:firstRowFirstColumn="0" w:firstRowLastColumn="0" w:lastRowFirstColumn="0" w:lastRowLastColumn="0"/>
            <w:tcW w:w="1924" w:type="dxa"/>
          </w:tcPr>
          <w:p w14:paraId="12E234EA" w14:textId="3BDB7EB9" w:rsidR="00381286" w:rsidRPr="00F71829" w:rsidRDefault="00F71829" w:rsidP="002A5704">
            <w:pPr>
              <w:rPr>
                <w:rFonts w:ascii="Times New Roman" w:hAnsi="Times New Roman" w:cs="Times New Roman"/>
                <w:b w:val="0"/>
                <w:bCs w:val="0"/>
                <w:i/>
                <w:iCs/>
                <w:sz w:val="18"/>
                <w:szCs w:val="18"/>
                <w:lang w:val="haw-US"/>
              </w:rPr>
            </w:pPr>
            <w:r w:rsidRPr="00F71829">
              <w:rPr>
                <w:rFonts w:ascii="Times New Roman" w:hAnsi="Times New Roman" w:cs="Times New Roman"/>
                <w:b w:val="0"/>
                <w:bCs w:val="0"/>
                <w:i/>
                <w:iCs/>
                <w:sz w:val="18"/>
                <w:szCs w:val="18"/>
                <w:lang w:val="haw-US"/>
              </w:rPr>
              <w:t>Tripneustes gratilla</w:t>
            </w:r>
          </w:p>
        </w:tc>
        <w:tc>
          <w:tcPr>
            <w:tcW w:w="896" w:type="dxa"/>
          </w:tcPr>
          <w:p w14:paraId="0B14B11B" w14:textId="0CF8E0FF" w:rsidR="00381286" w:rsidRPr="004F76AD" w:rsidRDefault="00C1767E" w:rsidP="002A57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r>
              <w:rPr>
                <w:rFonts w:ascii="Times New Roman" w:hAnsi="Times New Roman" w:cs="Times New Roman"/>
                <w:sz w:val="18"/>
                <w:szCs w:val="18"/>
                <w:lang w:val="haw-US"/>
              </w:rPr>
              <w:t>72 h.</w:t>
            </w:r>
          </w:p>
        </w:tc>
        <w:tc>
          <w:tcPr>
            <w:tcW w:w="625" w:type="dxa"/>
          </w:tcPr>
          <w:p w14:paraId="33DAFFD9" w14:textId="752F581A" w:rsidR="00381286" w:rsidRPr="004F76AD" w:rsidRDefault="00C1767E" w:rsidP="002A57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r>
              <w:rPr>
                <w:rFonts w:ascii="Times New Roman" w:hAnsi="Times New Roman" w:cs="Times New Roman"/>
                <w:sz w:val="18"/>
                <w:szCs w:val="18"/>
                <w:lang w:val="haw-US"/>
              </w:rPr>
              <w:t>PL, L</w:t>
            </w:r>
          </w:p>
        </w:tc>
        <w:tc>
          <w:tcPr>
            <w:tcW w:w="962" w:type="dxa"/>
          </w:tcPr>
          <w:p w14:paraId="3FD3ABD8" w14:textId="37DD2C6F" w:rsidR="00381286" w:rsidRDefault="0024062A" w:rsidP="002A57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24062A">
              <w:rPr>
                <w:rFonts w:ascii="Calibri" w:hAnsi="Calibri" w:cs="Calibri"/>
                <w:sz w:val="18"/>
                <w:szCs w:val="18"/>
              </w:rPr>
              <w:t>﻿</w:t>
            </w:r>
            <w:r w:rsidRPr="0024062A">
              <w:rPr>
                <w:rFonts w:ascii="Times New Roman" w:hAnsi="Times New Roman" w:cs="Times New Roman"/>
                <w:sz w:val="18"/>
                <w:szCs w:val="18"/>
              </w:rPr>
              <w:t>13–34</w:t>
            </w:r>
            <w:r w:rsidR="00521293">
              <w:rPr>
                <w:rFonts w:ascii="Times New Roman" w:hAnsi="Times New Roman" w:cs="Times New Roman"/>
                <w:sz w:val="18"/>
                <w:szCs w:val="18"/>
              </w:rPr>
              <w:sym w:font="Symbol" w:char="F0B0"/>
            </w:r>
          </w:p>
          <w:p w14:paraId="7395F3A8" w14:textId="4B977FFF" w:rsidR="0024062A" w:rsidRPr="0024062A" w:rsidRDefault="0024062A" w:rsidP="002A57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r>
              <w:rPr>
                <w:rFonts w:ascii="Times New Roman" w:hAnsi="Times New Roman" w:cs="Times New Roman"/>
                <w:sz w:val="18"/>
                <w:szCs w:val="18"/>
                <w:lang w:val="haw-US"/>
              </w:rPr>
              <w:t>(</w:t>
            </w:r>
            <w:r w:rsidRPr="0024062A">
              <w:rPr>
                <w:rFonts w:ascii="Times New Roman" w:hAnsi="Times New Roman" w:cs="Times New Roman"/>
                <w:b/>
                <w:bCs/>
                <w:sz w:val="18"/>
                <w:szCs w:val="18"/>
                <w:lang w:val="haw-US"/>
              </w:rPr>
              <w:t>C</w:t>
            </w:r>
            <w:r>
              <w:rPr>
                <w:rFonts w:ascii="Times New Roman" w:hAnsi="Times New Roman" w:cs="Times New Roman"/>
                <w:sz w:val="18"/>
                <w:szCs w:val="18"/>
                <w:lang w:val="haw-US"/>
              </w:rPr>
              <w:t xml:space="preserve"> = 23-25</w:t>
            </w:r>
            <w:r>
              <w:rPr>
                <w:rFonts w:ascii="Times New Roman" w:hAnsi="Times New Roman" w:cs="Times New Roman"/>
                <w:sz w:val="18"/>
                <w:szCs w:val="18"/>
                <w:lang w:val="haw-US"/>
              </w:rPr>
              <w:sym w:font="Symbol" w:char="F0B0"/>
            </w:r>
            <w:r>
              <w:rPr>
                <w:rFonts w:ascii="Times New Roman" w:hAnsi="Times New Roman" w:cs="Times New Roman"/>
                <w:sz w:val="18"/>
                <w:szCs w:val="18"/>
                <w:lang w:val="haw-US"/>
              </w:rPr>
              <w:t>)</w:t>
            </w:r>
          </w:p>
        </w:tc>
        <w:tc>
          <w:tcPr>
            <w:tcW w:w="1803" w:type="dxa"/>
          </w:tcPr>
          <w:p w14:paraId="5AB16D57" w14:textId="12640757" w:rsidR="00381286" w:rsidRPr="004F76AD" w:rsidRDefault="0024062A" w:rsidP="002A57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r>
              <w:rPr>
                <w:rFonts w:ascii="Times New Roman" w:hAnsi="Times New Roman" w:cs="Times New Roman"/>
                <w:sz w:val="18"/>
                <w:szCs w:val="18"/>
                <w:lang w:val="haw-US"/>
              </w:rPr>
              <w:t>Hatching rate, embryonic development, early larval survival</w:t>
            </w:r>
          </w:p>
        </w:tc>
        <w:tc>
          <w:tcPr>
            <w:tcW w:w="4520" w:type="dxa"/>
            <w:tcBorders>
              <w:top w:val="nil"/>
              <w:bottom w:val="nil"/>
            </w:tcBorders>
          </w:tcPr>
          <w:p w14:paraId="5920040E" w14:textId="77777777" w:rsidR="00381286" w:rsidRDefault="00381286" w:rsidP="002A57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r w:rsidRPr="004F76AD">
              <w:rPr>
                <w:rFonts w:ascii="Times New Roman" w:hAnsi="Times New Roman" w:cs="Times New Roman"/>
                <w:sz w:val="18"/>
                <w:szCs w:val="18"/>
                <w:lang w:val="haw-US"/>
              </w:rPr>
              <w:t xml:space="preserve"> </w:t>
            </w:r>
            <w:r w:rsidR="0024062A">
              <w:rPr>
                <w:rFonts w:ascii="Times New Roman" w:hAnsi="Times New Roman" w:cs="Times New Roman"/>
                <w:sz w:val="18"/>
                <w:szCs w:val="18"/>
                <w:lang w:val="haw-US"/>
              </w:rPr>
              <w:t xml:space="preserve">Low and high hatching rates </w:t>
            </w:r>
            <w:r w:rsidR="0024062A" w:rsidRPr="0024062A">
              <w:rPr>
                <w:rFonts w:ascii="Calibri" w:hAnsi="Calibri" w:cs="Calibri"/>
                <w:sz w:val="18"/>
                <w:szCs w:val="18"/>
                <w:lang w:val="haw-US"/>
              </w:rPr>
              <w:t>﻿</w:t>
            </w:r>
            <w:r w:rsidR="0024062A" w:rsidRPr="0024062A">
              <w:rPr>
                <w:rFonts w:ascii="Times New Roman" w:hAnsi="Times New Roman" w:cs="Times New Roman"/>
                <w:sz w:val="18"/>
                <w:szCs w:val="18"/>
                <w:lang w:val="haw-US"/>
              </w:rPr>
              <w:t>22</w:t>
            </w:r>
            <w:r w:rsidR="0024062A">
              <w:rPr>
                <w:rFonts w:ascii="Times New Roman" w:hAnsi="Times New Roman" w:cs="Times New Roman"/>
                <w:sz w:val="18"/>
                <w:szCs w:val="18"/>
                <w:lang w:val="haw-US"/>
              </w:rPr>
              <w:sym w:font="Symbol" w:char="F0B0"/>
            </w:r>
            <w:r w:rsidR="0024062A" w:rsidRPr="0024062A">
              <w:rPr>
                <w:rFonts w:ascii="Times New Roman" w:hAnsi="Times New Roman" w:cs="Times New Roman"/>
                <w:sz w:val="18"/>
                <w:szCs w:val="18"/>
                <w:lang w:val="haw-US"/>
              </w:rPr>
              <w:t>C</w:t>
            </w:r>
            <w:r w:rsidR="0024062A">
              <w:rPr>
                <w:rFonts w:ascii="Times New Roman" w:hAnsi="Times New Roman" w:cs="Times New Roman"/>
                <w:sz w:val="18"/>
                <w:szCs w:val="18"/>
                <w:lang w:val="haw-US"/>
              </w:rPr>
              <w:t xml:space="preserve"> </w:t>
            </w:r>
            <w:r w:rsidR="0024062A" w:rsidRPr="0024062A">
              <w:rPr>
                <w:rFonts w:ascii="Times New Roman" w:hAnsi="Times New Roman" w:cs="Times New Roman"/>
                <w:sz w:val="18"/>
                <w:szCs w:val="18"/>
                <w:lang w:val="haw-US"/>
              </w:rPr>
              <w:t>and 29</w:t>
            </w:r>
            <w:r w:rsidR="0024062A">
              <w:rPr>
                <w:rFonts w:ascii="Times New Roman" w:hAnsi="Times New Roman" w:cs="Times New Roman"/>
                <w:sz w:val="18"/>
                <w:szCs w:val="18"/>
                <w:lang w:val="haw-US"/>
              </w:rPr>
              <w:sym w:font="Symbol" w:char="F0B0"/>
            </w:r>
            <w:r w:rsidR="0024062A" w:rsidRPr="0024062A">
              <w:rPr>
                <w:rFonts w:ascii="Times New Roman" w:hAnsi="Times New Roman" w:cs="Times New Roman"/>
                <w:sz w:val="18"/>
                <w:szCs w:val="18"/>
                <w:lang w:val="haw-US"/>
              </w:rPr>
              <w:t>C</w:t>
            </w:r>
            <w:r w:rsidR="0024062A">
              <w:rPr>
                <w:rFonts w:ascii="Times New Roman" w:hAnsi="Times New Roman" w:cs="Times New Roman"/>
                <w:sz w:val="18"/>
                <w:szCs w:val="18"/>
                <w:lang w:val="haw-US"/>
              </w:rPr>
              <w:t xml:space="preserve"> respectively, </w:t>
            </w:r>
          </w:p>
          <w:p w14:paraId="3D8B432F" w14:textId="77777777" w:rsidR="00521293" w:rsidRDefault="0024062A" w:rsidP="002A57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r w:rsidRPr="0024062A">
              <w:rPr>
                <w:rFonts w:ascii="Calibri" w:hAnsi="Calibri" w:cs="Calibri"/>
                <w:sz w:val="18"/>
                <w:szCs w:val="18"/>
                <w:lang w:val="haw-US"/>
              </w:rPr>
              <w:t>﻿</w:t>
            </w:r>
            <w:r w:rsidRPr="0024062A">
              <w:rPr>
                <w:rFonts w:ascii="Times New Roman" w:hAnsi="Times New Roman" w:cs="Times New Roman"/>
                <w:sz w:val="18"/>
                <w:szCs w:val="18"/>
                <w:lang w:val="haw-US"/>
              </w:rPr>
              <w:t>unequal cleavage at 13</w:t>
            </w:r>
            <w:r>
              <w:rPr>
                <w:rFonts w:ascii="Times New Roman" w:hAnsi="Times New Roman" w:cs="Times New Roman"/>
                <w:sz w:val="18"/>
                <w:szCs w:val="18"/>
                <w:lang w:val="haw-US"/>
              </w:rPr>
              <w:sym w:font="Symbol" w:char="F0B0"/>
            </w:r>
            <w:r w:rsidRPr="0024062A">
              <w:rPr>
                <w:rFonts w:ascii="Times New Roman" w:hAnsi="Times New Roman" w:cs="Times New Roman"/>
                <w:sz w:val="18"/>
                <w:szCs w:val="18"/>
                <w:lang w:val="haw-US"/>
              </w:rPr>
              <w:t>C, whereas cleavage did not occurr at 34</w:t>
            </w:r>
            <w:r>
              <w:rPr>
                <w:rFonts w:ascii="Times New Roman" w:hAnsi="Times New Roman" w:cs="Times New Roman"/>
                <w:sz w:val="18"/>
                <w:szCs w:val="18"/>
                <w:lang w:val="haw-US"/>
              </w:rPr>
              <w:sym w:font="Symbol" w:char="F0B0"/>
            </w:r>
            <w:r w:rsidRPr="0024062A">
              <w:rPr>
                <w:rFonts w:ascii="Times New Roman" w:hAnsi="Times New Roman" w:cs="Times New Roman"/>
                <w:sz w:val="18"/>
                <w:szCs w:val="18"/>
                <w:lang w:val="haw-US"/>
              </w:rPr>
              <w:t>C</w:t>
            </w:r>
            <w:r w:rsidR="00521293">
              <w:rPr>
                <w:rFonts w:ascii="Times New Roman" w:hAnsi="Times New Roman" w:cs="Times New Roman"/>
                <w:sz w:val="18"/>
                <w:szCs w:val="18"/>
                <w:lang w:val="haw-US"/>
              </w:rPr>
              <w:t xml:space="preserve">, </w:t>
            </w:r>
          </w:p>
          <w:p w14:paraId="502A424C" w14:textId="77777777" w:rsidR="0024062A" w:rsidRDefault="00521293" w:rsidP="002A57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r w:rsidRPr="00521293">
              <w:rPr>
                <w:rFonts w:ascii="Calibri" w:hAnsi="Calibri" w:cs="Calibri"/>
                <w:sz w:val="18"/>
                <w:szCs w:val="18"/>
                <w:lang w:val="haw-US"/>
              </w:rPr>
              <w:t>﻿</w:t>
            </w:r>
            <w:r w:rsidRPr="00521293">
              <w:rPr>
                <w:rFonts w:ascii="Times New Roman" w:hAnsi="Times New Roman" w:cs="Times New Roman"/>
                <w:sz w:val="18"/>
                <w:szCs w:val="18"/>
                <w:lang w:val="haw-US"/>
              </w:rPr>
              <w:t xml:space="preserve">Hatching </w:t>
            </w:r>
            <w:r>
              <w:rPr>
                <w:rFonts w:ascii="Times New Roman" w:hAnsi="Times New Roman" w:cs="Times New Roman"/>
                <w:sz w:val="18"/>
                <w:szCs w:val="18"/>
                <w:lang w:val="haw-US"/>
              </w:rPr>
              <w:t xml:space="preserve">occured at </w:t>
            </w:r>
            <w:r w:rsidRPr="00521293">
              <w:rPr>
                <w:rFonts w:ascii="Times New Roman" w:hAnsi="Times New Roman" w:cs="Times New Roman"/>
                <w:sz w:val="18"/>
                <w:szCs w:val="18"/>
                <w:lang w:val="haw-US"/>
              </w:rPr>
              <w:t>16–31</w:t>
            </w:r>
            <w:r>
              <w:rPr>
                <w:rFonts w:ascii="Times New Roman" w:hAnsi="Times New Roman" w:cs="Times New Roman"/>
                <w:sz w:val="18"/>
                <w:szCs w:val="18"/>
                <w:lang w:val="haw-US"/>
              </w:rPr>
              <w:sym w:font="Symbol" w:char="F0B0"/>
            </w:r>
            <w:r w:rsidRPr="00521293">
              <w:rPr>
                <w:rFonts w:ascii="Times New Roman" w:hAnsi="Times New Roman" w:cs="Times New Roman"/>
                <w:sz w:val="18"/>
                <w:szCs w:val="18"/>
                <w:lang w:val="haw-US"/>
              </w:rPr>
              <w:t>C with maximum at 22–29</w:t>
            </w:r>
            <w:r>
              <w:rPr>
                <w:rFonts w:ascii="Times New Roman" w:hAnsi="Times New Roman" w:cs="Times New Roman"/>
                <w:sz w:val="18"/>
                <w:szCs w:val="18"/>
                <w:lang w:val="haw-US"/>
              </w:rPr>
              <w:sym w:font="Symbol" w:char="F0B0"/>
            </w:r>
            <w:r w:rsidRPr="00521293">
              <w:rPr>
                <w:rFonts w:ascii="Times New Roman" w:hAnsi="Times New Roman" w:cs="Times New Roman"/>
                <w:sz w:val="18"/>
                <w:szCs w:val="18"/>
                <w:lang w:val="haw-US"/>
              </w:rPr>
              <w:t>C</w:t>
            </w:r>
            <w:r>
              <w:rPr>
                <w:rFonts w:ascii="Times New Roman" w:hAnsi="Times New Roman" w:cs="Times New Roman"/>
                <w:sz w:val="18"/>
                <w:szCs w:val="18"/>
                <w:lang w:val="haw-US"/>
              </w:rPr>
              <w:t>,</w:t>
            </w:r>
          </w:p>
          <w:p w14:paraId="63BC7F71" w14:textId="57DF1FDA" w:rsidR="00521293" w:rsidRPr="004F76AD" w:rsidRDefault="00521293" w:rsidP="002A57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r w:rsidRPr="00521293">
              <w:rPr>
                <w:rFonts w:ascii="Calibri" w:hAnsi="Calibri" w:cs="Calibri"/>
                <w:sz w:val="18"/>
                <w:szCs w:val="18"/>
                <w:lang w:val="haw-US"/>
              </w:rPr>
              <w:t>﻿</w:t>
            </w:r>
            <w:r w:rsidRPr="00521293">
              <w:rPr>
                <w:rFonts w:ascii="Times New Roman" w:hAnsi="Times New Roman" w:cs="Times New Roman"/>
                <w:sz w:val="18"/>
                <w:szCs w:val="18"/>
                <w:lang w:val="haw-US"/>
              </w:rPr>
              <w:t>larval temperature tolerance is stage dependent</w:t>
            </w:r>
          </w:p>
        </w:tc>
        <w:tc>
          <w:tcPr>
            <w:tcW w:w="949" w:type="dxa"/>
          </w:tcPr>
          <w:p w14:paraId="5171EDEA" w14:textId="7376EF09" w:rsidR="00381286" w:rsidRPr="004F76AD" w:rsidRDefault="00C1767E" w:rsidP="002A57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r w:rsidRPr="00C1767E">
              <w:rPr>
                <w:rFonts w:ascii="Calibri" w:hAnsi="Calibri" w:cs="Calibri"/>
                <w:sz w:val="18"/>
                <w:szCs w:val="18"/>
                <w:lang w:val="haw-US"/>
              </w:rPr>
              <w:t>﻿</w:t>
            </w:r>
            <w:r w:rsidRPr="00C1767E">
              <w:rPr>
                <w:rFonts w:ascii="Times New Roman" w:hAnsi="Times New Roman" w:cs="Times New Roman"/>
                <w:sz w:val="18"/>
                <w:szCs w:val="18"/>
                <w:lang w:val="haw-US"/>
              </w:rPr>
              <w:t>Okinawa Island</w:t>
            </w:r>
            <w:r>
              <w:rPr>
                <w:rFonts w:ascii="Times New Roman" w:hAnsi="Times New Roman" w:cs="Times New Roman"/>
                <w:sz w:val="18"/>
                <w:szCs w:val="18"/>
                <w:lang w:val="haw-US"/>
              </w:rPr>
              <w:t>, Japan</w:t>
            </w:r>
          </w:p>
        </w:tc>
        <w:tc>
          <w:tcPr>
            <w:tcW w:w="1043" w:type="dxa"/>
          </w:tcPr>
          <w:p w14:paraId="1AC0F803" w14:textId="7E16C7BA" w:rsidR="00381286" w:rsidRPr="004F76AD" w:rsidRDefault="00F06EDD" w:rsidP="002A57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r>
              <w:rPr>
                <w:rFonts w:ascii="Times New Roman" w:hAnsi="Times New Roman" w:cs="Times New Roman"/>
                <w:sz w:val="18"/>
                <w:szCs w:val="18"/>
                <w:lang w:val="haw-US"/>
              </w:rPr>
              <w:fldChar w:fldCharType="begin" w:fldLock="1"/>
            </w:r>
            <w:r w:rsidR="00863A43">
              <w:rPr>
                <w:rFonts w:ascii="Times New Roman" w:hAnsi="Times New Roman" w:cs="Times New Roman"/>
                <w:sz w:val="18"/>
                <w:szCs w:val="18"/>
                <w:lang w:val="haw-US"/>
              </w:rPr>
              <w:instrText>ADDIN CSL_CITATION {"citationItems":[{"id":"ITEM-1","itemData":{"DOI":"10.2478/s11756-009-0135-2","ISSN":"00063088","abstract":"The temperature tolerances of embryonic and early larval development stages of Tripneustes gratilla were investigated from 13-34°C under laboratory conditions. Zygotes showed unequal cleavage at 13°C, whereas cleavage did not occurred at 34°C. Hatching was observed between 16–31°C with maximum hatching rates observed at 22–29°C. The lower and higher temperature limits for embryonic development were approximately 22°C and 29°C, respectively. Outside of this temperature range, embryos showed abnormality at different incubation times. Early larvae of this species have the ability to survive the higher temperature limit for short periods of time. Prism and 2 arm pluteus larvae survived at temperatures between 30 and 33°C, whereas 4 arm pluteus larvae survived at temperatures between 30 and 36°C for 2 h. These results suggest that the larval temperature tolerance capability of T. gratilla is stage dependent. These findings are important for understanding the life history strategy of this sea urchin in the shallow open water environment.","author":[{"dropping-particle":"","family":"Rahman","given":"Saifur","non-dropping-particle":"","parse-names":false,"suffix":""},{"dropping-particle":"","family":"Tsuchiya","given":"Makoto","non-dropping-particle":"","parse-names":false,"suffix":""},{"dropping-particle":"","family":"Uehara","given":"Tsuyoshi","non-dropping-particle":"","parse-names":false,"suffix":""}],"container-title":"Biologia","id":"ITEM-1","issue":"4","issued":{"date-parts":[["2009"]]},"page":"768-775","title":"Effects of temperature on hatching rate, embryonic development and early larval survival of the edible sea urchin, Tripneustes gratilla","type":"article-journal","volume":"64"},"uris":["http://www.mendeley.com/documents/?uuid=b50239b0-3ba7-4836-849f-406b5946312b"]}],"mendeley":{"formattedCitation":"(S. Rahman, Tsuchiya, &amp; Uehara, 2009)","manualFormatting":"Rahman et al.","plainTextFormattedCitation":"(S. Rahman, Tsuchiya, &amp; Uehara, 2009)","previouslyFormattedCitation":"(S. Rahman, Tsuchiya, &amp; Uehara, 2009)"},"properties":{"noteIndex":0},"schema":"https://github.com/citation-style-language/schema/raw/master/csl-citation.json"}</w:instrText>
            </w:r>
            <w:r>
              <w:rPr>
                <w:rFonts w:ascii="Times New Roman" w:hAnsi="Times New Roman" w:cs="Times New Roman"/>
                <w:sz w:val="18"/>
                <w:szCs w:val="18"/>
                <w:lang w:val="haw-US"/>
              </w:rPr>
              <w:fldChar w:fldCharType="separate"/>
            </w:r>
            <w:r w:rsidRPr="00F06EDD">
              <w:rPr>
                <w:rFonts w:ascii="Times New Roman" w:hAnsi="Times New Roman" w:cs="Times New Roman"/>
                <w:noProof/>
                <w:sz w:val="18"/>
                <w:szCs w:val="18"/>
                <w:lang w:val="haw-US"/>
              </w:rPr>
              <w:t>Rahman</w:t>
            </w:r>
            <w:r w:rsidR="0024062A">
              <w:rPr>
                <w:rFonts w:ascii="Times New Roman" w:hAnsi="Times New Roman" w:cs="Times New Roman"/>
                <w:noProof/>
                <w:sz w:val="18"/>
                <w:szCs w:val="18"/>
                <w:lang w:val="haw-US"/>
              </w:rPr>
              <w:t xml:space="preserve"> et al.</w:t>
            </w:r>
            <w:r>
              <w:rPr>
                <w:rFonts w:ascii="Times New Roman" w:hAnsi="Times New Roman" w:cs="Times New Roman"/>
                <w:sz w:val="18"/>
                <w:szCs w:val="18"/>
                <w:lang w:val="haw-US"/>
              </w:rPr>
              <w:fldChar w:fldCharType="end"/>
            </w:r>
          </w:p>
        </w:tc>
        <w:tc>
          <w:tcPr>
            <w:tcW w:w="610" w:type="dxa"/>
          </w:tcPr>
          <w:p w14:paraId="77F741EF" w14:textId="27A61952" w:rsidR="00381286" w:rsidRPr="004F76AD" w:rsidRDefault="0024062A" w:rsidP="002A57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r>
              <w:rPr>
                <w:rFonts w:ascii="Times New Roman" w:hAnsi="Times New Roman" w:cs="Times New Roman"/>
                <w:sz w:val="18"/>
                <w:szCs w:val="18"/>
                <w:lang w:val="haw-US"/>
              </w:rPr>
              <w:t>2009</w:t>
            </w:r>
          </w:p>
        </w:tc>
      </w:tr>
      <w:tr w:rsidR="00911A2D" w:rsidRPr="004F76AD" w14:paraId="4809E9D3" w14:textId="77777777" w:rsidTr="00C42347">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924" w:type="dxa"/>
            <w:tcBorders>
              <w:bottom w:val="nil"/>
            </w:tcBorders>
          </w:tcPr>
          <w:p w14:paraId="75B556E0" w14:textId="79C7459D" w:rsidR="00381286" w:rsidRPr="004F76AD" w:rsidRDefault="00911A2D" w:rsidP="002A5704">
            <w:pPr>
              <w:rPr>
                <w:rFonts w:ascii="Times New Roman" w:hAnsi="Times New Roman" w:cs="Times New Roman"/>
                <w:b w:val="0"/>
                <w:bCs w:val="0"/>
                <w:i/>
                <w:iCs/>
                <w:sz w:val="18"/>
                <w:szCs w:val="18"/>
                <w:lang w:val="haw-US"/>
              </w:rPr>
            </w:pPr>
            <w:r w:rsidRPr="00911A2D">
              <w:rPr>
                <w:rFonts w:ascii="Calibri" w:hAnsi="Calibri" w:cs="Calibri"/>
                <w:b w:val="0"/>
                <w:bCs w:val="0"/>
                <w:i/>
                <w:iCs/>
                <w:sz w:val="18"/>
                <w:szCs w:val="18"/>
                <w:lang w:val="haw-US"/>
              </w:rPr>
              <w:t>﻿</w:t>
            </w:r>
            <w:r w:rsidRPr="00911A2D">
              <w:rPr>
                <w:rFonts w:ascii="Times New Roman" w:hAnsi="Times New Roman" w:cs="Times New Roman"/>
                <w:b w:val="0"/>
                <w:bCs w:val="0"/>
                <w:i/>
                <w:iCs/>
                <w:sz w:val="18"/>
                <w:szCs w:val="18"/>
                <w:lang w:val="haw-US"/>
              </w:rPr>
              <w:t>Lytechinus variegatus</w:t>
            </w:r>
          </w:p>
        </w:tc>
        <w:tc>
          <w:tcPr>
            <w:tcW w:w="896" w:type="dxa"/>
            <w:tcBorders>
              <w:bottom w:val="nil"/>
            </w:tcBorders>
          </w:tcPr>
          <w:p w14:paraId="48D2B56D" w14:textId="2716BA18" w:rsidR="00381286" w:rsidRPr="009C6A7D" w:rsidRDefault="00911A2D" w:rsidP="002A57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Pr>
                <w:rFonts w:ascii="Times New Roman" w:hAnsi="Times New Roman" w:cs="Times New Roman"/>
                <w:sz w:val="18"/>
                <w:szCs w:val="18"/>
                <w:lang w:val="haw-US"/>
              </w:rPr>
              <w:t>1 and 10 days</w:t>
            </w:r>
          </w:p>
        </w:tc>
        <w:tc>
          <w:tcPr>
            <w:tcW w:w="625" w:type="dxa"/>
            <w:tcBorders>
              <w:bottom w:val="nil"/>
            </w:tcBorders>
          </w:tcPr>
          <w:p w14:paraId="5686FFB9" w14:textId="2DEDF054" w:rsidR="00381286" w:rsidRPr="00DC1497" w:rsidRDefault="00911A2D" w:rsidP="002A57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Pr>
                <w:rFonts w:ascii="Times New Roman" w:hAnsi="Times New Roman" w:cs="Times New Roman"/>
                <w:sz w:val="18"/>
                <w:szCs w:val="18"/>
                <w:lang w:val="haw-US"/>
              </w:rPr>
              <w:t>A</w:t>
            </w:r>
          </w:p>
        </w:tc>
        <w:tc>
          <w:tcPr>
            <w:tcW w:w="962" w:type="dxa"/>
            <w:tcBorders>
              <w:bottom w:val="nil"/>
            </w:tcBorders>
          </w:tcPr>
          <w:p w14:paraId="140D2FFB" w14:textId="036010E7" w:rsidR="00381286" w:rsidRPr="00911A2D" w:rsidRDefault="00911A2D" w:rsidP="002A57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sidRPr="009C04F7">
              <w:rPr>
                <w:rFonts w:ascii="Times New Roman" w:hAnsi="Times New Roman" w:cs="Times New Roman"/>
                <w:b/>
                <w:bCs/>
                <w:sz w:val="18"/>
                <w:szCs w:val="18"/>
                <w:lang w:val="haw-US"/>
              </w:rPr>
              <w:t>C</w:t>
            </w:r>
            <w:r>
              <w:rPr>
                <w:rFonts w:ascii="Times New Roman" w:hAnsi="Times New Roman" w:cs="Times New Roman"/>
                <w:sz w:val="18"/>
                <w:szCs w:val="18"/>
                <w:lang w:val="haw-US"/>
              </w:rPr>
              <w:t>=28</w:t>
            </w:r>
            <w:r>
              <w:rPr>
                <w:rFonts w:ascii="Times New Roman" w:hAnsi="Times New Roman" w:cs="Times New Roman"/>
                <w:sz w:val="18"/>
                <w:szCs w:val="18"/>
                <w:lang w:val="haw-US"/>
              </w:rPr>
              <w:sym w:font="Symbol" w:char="F0B0"/>
            </w:r>
            <w:r>
              <w:rPr>
                <w:rFonts w:ascii="Times New Roman" w:hAnsi="Times New Roman" w:cs="Times New Roman"/>
                <w:sz w:val="18"/>
                <w:szCs w:val="18"/>
                <w:lang w:val="haw-US"/>
              </w:rPr>
              <w:t xml:space="preserve"> </w:t>
            </w:r>
            <w:r w:rsidRPr="009C04F7">
              <w:rPr>
                <w:rFonts w:ascii="Times New Roman" w:hAnsi="Times New Roman" w:cs="Times New Roman"/>
                <w:b/>
                <w:bCs/>
                <w:sz w:val="18"/>
                <w:szCs w:val="18"/>
                <w:lang w:val="haw-US"/>
              </w:rPr>
              <w:t>+4</w:t>
            </w:r>
            <w:r>
              <w:rPr>
                <w:rFonts w:ascii="Times New Roman" w:hAnsi="Times New Roman" w:cs="Times New Roman"/>
                <w:sz w:val="18"/>
                <w:szCs w:val="18"/>
                <w:lang w:val="haw-US"/>
              </w:rPr>
              <w:t>=32</w:t>
            </w:r>
            <w:r>
              <w:rPr>
                <w:rFonts w:ascii="Times New Roman" w:hAnsi="Times New Roman" w:cs="Times New Roman"/>
                <w:sz w:val="18"/>
                <w:szCs w:val="18"/>
                <w:lang w:val="haw-US"/>
              </w:rPr>
              <w:sym w:font="Symbol" w:char="F0B0"/>
            </w:r>
          </w:p>
        </w:tc>
        <w:tc>
          <w:tcPr>
            <w:tcW w:w="1803" w:type="dxa"/>
            <w:tcBorders>
              <w:bottom w:val="nil"/>
            </w:tcBorders>
          </w:tcPr>
          <w:p w14:paraId="58F66681" w14:textId="4D225E47" w:rsidR="00381286" w:rsidRPr="00911A2D" w:rsidRDefault="00911A2D" w:rsidP="002A57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Pr>
                <w:rFonts w:ascii="Times New Roman" w:hAnsi="Times New Roman" w:cs="Times New Roman"/>
                <w:sz w:val="18"/>
                <w:szCs w:val="18"/>
                <w:lang w:val="haw-US"/>
              </w:rPr>
              <w:t>Covering behavior, righting response, Aristotleʻs lantern reflex</w:t>
            </w:r>
          </w:p>
        </w:tc>
        <w:tc>
          <w:tcPr>
            <w:tcW w:w="4520" w:type="dxa"/>
            <w:tcBorders>
              <w:top w:val="nil"/>
              <w:bottom w:val="nil"/>
            </w:tcBorders>
          </w:tcPr>
          <w:p w14:paraId="7FC75726" w14:textId="2F4F3D04" w:rsidR="00381286" w:rsidRPr="00911A2D" w:rsidRDefault="00911A2D" w:rsidP="002A57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Pr>
                <w:rFonts w:ascii="Times New Roman" w:hAnsi="Times New Roman" w:cs="Times New Roman"/>
                <w:sz w:val="18"/>
                <w:szCs w:val="18"/>
                <w:lang w:val="haw-US"/>
              </w:rPr>
              <w:t>32</w:t>
            </w:r>
            <w:r>
              <w:rPr>
                <w:rFonts w:ascii="Times New Roman" w:hAnsi="Times New Roman" w:cs="Times New Roman"/>
                <w:sz w:val="18"/>
                <w:szCs w:val="18"/>
                <w:lang w:val="haw-US"/>
              </w:rPr>
              <w:sym w:font="Symbol" w:char="F0B0"/>
            </w:r>
            <w:r>
              <w:rPr>
                <w:rFonts w:ascii="Times New Roman" w:hAnsi="Times New Roman" w:cs="Times New Roman"/>
                <w:sz w:val="18"/>
                <w:szCs w:val="18"/>
                <w:lang w:val="haw-US"/>
              </w:rPr>
              <w:t>C for 10 days covered with less material and righted less frequently and lantern reflexes less often</w:t>
            </w:r>
          </w:p>
          <w:p w14:paraId="1D67496A" w14:textId="77777777" w:rsidR="00381286" w:rsidRPr="004F76AD" w:rsidRDefault="00381286" w:rsidP="002A57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p>
        </w:tc>
        <w:tc>
          <w:tcPr>
            <w:tcW w:w="949" w:type="dxa"/>
            <w:tcBorders>
              <w:bottom w:val="nil"/>
            </w:tcBorders>
          </w:tcPr>
          <w:p w14:paraId="1E781DAF" w14:textId="480ACFD9" w:rsidR="00381286" w:rsidRPr="009C6A7D" w:rsidRDefault="00911A2D" w:rsidP="002A57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Pr>
                <w:rFonts w:ascii="Times New Roman" w:hAnsi="Times New Roman" w:cs="Times New Roman"/>
                <w:sz w:val="18"/>
                <w:szCs w:val="18"/>
                <w:lang w:val="haw-US"/>
              </w:rPr>
              <w:t>Eagle Harbor, FL</w:t>
            </w:r>
          </w:p>
        </w:tc>
        <w:tc>
          <w:tcPr>
            <w:tcW w:w="1043" w:type="dxa"/>
            <w:tcBorders>
              <w:bottom w:val="nil"/>
            </w:tcBorders>
          </w:tcPr>
          <w:p w14:paraId="01178291" w14:textId="7F9428EB" w:rsidR="00381286" w:rsidRPr="004F76AD" w:rsidRDefault="00863A43" w:rsidP="002A57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fldChar w:fldCharType="begin" w:fldLock="1"/>
            </w:r>
            <w:r w:rsidR="00911A2D">
              <w:rPr>
                <w:rFonts w:ascii="Times New Roman" w:hAnsi="Times New Roman" w:cs="Times New Roman"/>
                <w:sz w:val="18"/>
                <w:szCs w:val="18"/>
              </w:rPr>
              <w:instrText>ADDIN CSL_CITATION {"citationItems":[{"id":"ITEM-1","itemData":{"DOI":"10.1016/j.jembe.2015.02.019","ISSN":"0022-0981","author":[{"dropping-particle":"","family":"Brothers","given":"C J","non-dropping-particle":"","parse-names":false,"suffix":""},{"dropping-particle":"","family":"Mcclintock","given":"J B","non-dropping-particle":"","parse-names":false,"suffix":""}],"container-title":"Journal of Experimental Marine Biology and Ecology","id":"ITEM-1","issued":{"date-parts":[["2015"]]},"page":"33-38","publisher":"Elsevier B.V.","title":"The effects of climate-induced elevated seawater temperature on the covering behavior , righting response , and Aristotle ' s lantern re fl ex of the sea urchin Lytechinus variegatus","type":"article-journal","volume":"467"},"uris":["http://www.mendeley.com/documents/?uuid=7d4be32d-87f9-45ec-9a13-047ac3be3ed3"]}],"mendeley":{"formattedCitation":"(Brothers &amp; Mcclintock, 2015)","manualFormatting":"Brothers &amp; Mcclintock","plainTextFormattedCitation":"(Brothers &amp; Mcclintock, 2015)","previouslyFormattedCitation":"(Brothers &amp; Mcclintock, 2015)"},"properties":{"noteIndex":0},"schema":"https://github.com/citation-style-language/schema/raw/master/csl-citation.json"}</w:instrText>
            </w:r>
            <w:r>
              <w:rPr>
                <w:rFonts w:ascii="Times New Roman" w:hAnsi="Times New Roman" w:cs="Times New Roman"/>
                <w:sz w:val="18"/>
                <w:szCs w:val="18"/>
              </w:rPr>
              <w:fldChar w:fldCharType="separate"/>
            </w:r>
            <w:r w:rsidRPr="00863A43">
              <w:rPr>
                <w:rFonts w:ascii="Times New Roman" w:hAnsi="Times New Roman" w:cs="Times New Roman"/>
                <w:noProof/>
                <w:sz w:val="18"/>
                <w:szCs w:val="18"/>
              </w:rPr>
              <w:t>Brothers &amp; Mcclintock</w:t>
            </w:r>
            <w:r>
              <w:rPr>
                <w:rFonts w:ascii="Times New Roman" w:hAnsi="Times New Roman" w:cs="Times New Roman"/>
                <w:sz w:val="18"/>
                <w:szCs w:val="18"/>
              </w:rPr>
              <w:fldChar w:fldCharType="end"/>
            </w:r>
          </w:p>
        </w:tc>
        <w:tc>
          <w:tcPr>
            <w:tcW w:w="610" w:type="dxa"/>
            <w:tcBorders>
              <w:bottom w:val="nil"/>
            </w:tcBorders>
          </w:tcPr>
          <w:p w14:paraId="7DF8ACCB" w14:textId="70EF6947" w:rsidR="00381286" w:rsidRPr="004F76AD" w:rsidRDefault="00911A2D" w:rsidP="002A570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lang w:val="haw-US"/>
              </w:rPr>
            </w:pPr>
            <w:r>
              <w:rPr>
                <w:rFonts w:ascii="Times New Roman" w:hAnsi="Times New Roman" w:cs="Times New Roman"/>
                <w:sz w:val="18"/>
                <w:szCs w:val="18"/>
                <w:lang w:val="haw-US"/>
              </w:rPr>
              <w:t>2015</w:t>
            </w:r>
          </w:p>
        </w:tc>
      </w:tr>
      <w:tr w:rsidR="00911A2D" w:rsidRPr="004F76AD" w14:paraId="11AA32C4" w14:textId="77777777" w:rsidTr="00DD4285">
        <w:trPr>
          <w:trHeight w:val="954"/>
        </w:trPr>
        <w:tc>
          <w:tcPr>
            <w:cnfStyle w:val="001000000000" w:firstRow="0" w:lastRow="0" w:firstColumn="1" w:lastColumn="0" w:oddVBand="0" w:evenVBand="0" w:oddHBand="0" w:evenHBand="0" w:firstRowFirstColumn="0" w:firstRowLastColumn="0" w:lastRowFirstColumn="0" w:lastRowLastColumn="0"/>
            <w:tcW w:w="1924" w:type="dxa"/>
            <w:tcBorders>
              <w:top w:val="nil"/>
              <w:bottom w:val="double" w:sz="4" w:space="0" w:color="auto"/>
            </w:tcBorders>
          </w:tcPr>
          <w:p w14:paraId="3F5C0F41" w14:textId="39B1DB49" w:rsidR="00381286" w:rsidRPr="004F76AD" w:rsidRDefault="0097275F" w:rsidP="002A5704">
            <w:pPr>
              <w:rPr>
                <w:rFonts w:ascii="Times New Roman" w:hAnsi="Times New Roman" w:cs="Times New Roman"/>
                <w:sz w:val="18"/>
                <w:szCs w:val="18"/>
              </w:rPr>
            </w:pPr>
            <w:r w:rsidRPr="0097275F">
              <w:rPr>
                <w:rFonts w:ascii="Calibri" w:hAnsi="Calibri" w:cs="Calibri"/>
                <w:sz w:val="18"/>
                <w:szCs w:val="18"/>
              </w:rPr>
              <w:t>﻿</w:t>
            </w:r>
            <w:r w:rsidRPr="0097275F">
              <w:rPr>
                <w:rFonts w:ascii="Times New Roman" w:hAnsi="Times New Roman" w:cs="Times New Roman"/>
                <w:b w:val="0"/>
                <w:bCs w:val="0"/>
                <w:i/>
                <w:iCs/>
                <w:sz w:val="18"/>
                <w:szCs w:val="18"/>
              </w:rPr>
              <w:t>Strongylocentrotus intermedius</w:t>
            </w:r>
          </w:p>
        </w:tc>
        <w:tc>
          <w:tcPr>
            <w:tcW w:w="896" w:type="dxa"/>
            <w:tcBorders>
              <w:top w:val="nil"/>
              <w:bottom w:val="double" w:sz="4" w:space="0" w:color="auto"/>
            </w:tcBorders>
          </w:tcPr>
          <w:p w14:paraId="49C21504" w14:textId="12DB12A8" w:rsidR="00381286" w:rsidRPr="009748E5" w:rsidRDefault="009748E5" w:rsidP="002A57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r>
              <w:rPr>
                <w:rFonts w:ascii="Times New Roman" w:hAnsi="Times New Roman" w:cs="Times New Roman"/>
                <w:sz w:val="18"/>
                <w:szCs w:val="18"/>
                <w:lang w:val="haw-US"/>
              </w:rPr>
              <w:t>31 w (</w:t>
            </w:r>
            <w:r w:rsidR="00321D37">
              <w:rPr>
                <w:rFonts w:ascii="Times New Roman" w:hAnsi="Times New Roman" w:cs="Times New Roman"/>
                <w:sz w:val="18"/>
                <w:szCs w:val="18"/>
                <w:lang w:val="haw-US"/>
              </w:rPr>
              <w:t>217 d)</w:t>
            </w:r>
          </w:p>
        </w:tc>
        <w:tc>
          <w:tcPr>
            <w:tcW w:w="625" w:type="dxa"/>
            <w:tcBorders>
              <w:top w:val="nil"/>
              <w:bottom w:val="double" w:sz="4" w:space="0" w:color="auto"/>
            </w:tcBorders>
          </w:tcPr>
          <w:p w14:paraId="35AD2394" w14:textId="031C2DD4" w:rsidR="00381286" w:rsidRPr="00C42347" w:rsidRDefault="00C42347" w:rsidP="002A57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r>
              <w:rPr>
                <w:rFonts w:ascii="Times New Roman" w:hAnsi="Times New Roman" w:cs="Times New Roman"/>
                <w:sz w:val="18"/>
                <w:szCs w:val="18"/>
                <w:lang w:val="haw-US"/>
              </w:rPr>
              <w:t>A</w:t>
            </w:r>
          </w:p>
        </w:tc>
        <w:tc>
          <w:tcPr>
            <w:tcW w:w="962" w:type="dxa"/>
            <w:tcBorders>
              <w:top w:val="nil"/>
              <w:bottom w:val="double" w:sz="4" w:space="0" w:color="auto"/>
            </w:tcBorders>
          </w:tcPr>
          <w:p w14:paraId="73231772" w14:textId="081B4387" w:rsidR="00381286" w:rsidRDefault="009C04F7" w:rsidP="002A57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r w:rsidRPr="003A17E9">
              <w:rPr>
                <w:rFonts w:ascii="Times New Roman" w:hAnsi="Times New Roman" w:cs="Times New Roman"/>
                <w:b/>
                <w:bCs/>
                <w:sz w:val="18"/>
                <w:szCs w:val="18"/>
                <w:lang w:val="haw-US"/>
              </w:rPr>
              <w:t>C</w:t>
            </w:r>
            <w:r>
              <w:rPr>
                <w:rFonts w:ascii="Times New Roman" w:hAnsi="Times New Roman" w:cs="Times New Roman"/>
                <w:sz w:val="18"/>
                <w:szCs w:val="18"/>
                <w:lang w:val="haw-US"/>
              </w:rPr>
              <w:t xml:space="preserve"> = </w:t>
            </w:r>
            <w:r w:rsidR="00C42347">
              <w:rPr>
                <w:rFonts w:ascii="Times New Roman" w:hAnsi="Times New Roman" w:cs="Times New Roman"/>
                <w:sz w:val="18"/>
                <w:szCs w:val="18"/>
                <w:lang w:val="haw-US"/>
              </w:rPr>
              <w:t>20</w:t>
            </w:r>
            <w:r w:rsidR="00C42347">
              <w:rPr>
                <w:rFonts w:ascii="Times New Roman" w:hAnsi="Times New Roman" w:cs="Times New Roman"/>
                <w:sz w:val="18"/>
                <w:szCs w:val="18"/>
                <w:lang w:val="haw-US"/>
              </w:rPr>
              <w:sym w:font="Symbol" w:char="F0B0"/>
            </w:r>
          </w:p>
          <w:p w14:paraId="4E3AB889" w14:textId="52222617" w:rsidR="009C04F7" w:rsidRPr="009C04F7" w:rsidRDefault="009C04F7" w:rsidP="002A57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r w:rsidRPr="003A17E9">
              <w:rPr>
                <w:rFonts w:ascii="Times New Roman" w:hAnsi="Times New Roman" w:cs="Times New Roman"/>
                <w:b/>
                <w:bCs/>
                <w:sz w:val="18"/>
                <w:szCs w:val="18"/>
                <w:lang w:val="haw-US"/>
              </w:rPr>
              <w:t>+3</w:t>
            </w:r>
            <w:r w:rsidRPr="003A17E9">
              <w:rPr>
                <w:rFonts w:ascii="Times New Roman" w:hAnsi="Times New Roman" w:cs="Times New Roman"/>
                <w:b/>
                <w:bCs/>
                <w:sz w:val="18"/>
                <w:szCs w:val="18"/>
                <w:lang w:val="haw-US"/>
              </w:rPr>
              <w:sym w:font="Symbol" w:char="F0B0"/>
            </w:r>
            <w:r>
              <w:rPr>
                <w:rFonts w:ascii="Times New Roman" w:hAnsi="Times New Roman" w:cs="Times New Roman"/>
                <w:sz w:val="18"/>
                <w:szCs w:val="18"/>
                <w:lang w:val="haw-US"/>
              </w:rPr>
              <w:t xml:space="preserve"> =</w:t>
            </w:r>
            <w:r w:rsidR="00C42347">
              <w:rPr>
                <w:rFonts w:ascii="Times New Roman" w:hAnsi="Times New Roman" w:cs="Times New Roman"/>
                <w:sz w:val="18"/>
                <w:szCs w:val="18"/>
                <w:lang w:val="haw-US"/>
              </w:rPr>
              <w:t xml:space="preserve"> 23</w:t>
            </w:r>
            <w:r w:rsidR="00C42347">
              <w:rPr>
                <w:rFonts w:ascii="Times New Roman" w:hAnsi="Times New Roman" w:cs="Times New Roman"/>
                <w:sz w:val="18"/>
                <w:szCs w:val="18"/>
                <w:lang w:val="haw-US"/>
              </w:rPr>
              <w:sym w:font="Symbol" w:char="F0B0"/>
            </w:r>
          </w:p>
        </w:tc>
        <w:tc>
          <w:tcPr>
            <w:tcW w:w="1803" w:type="dxa"/>
            <w:tcBorders>
              <w:top w:val="nil"/>
              <w:bottom w:val="double" w:sz="4" w:space="0" w:color="auto"/>
            </w:tcBorders>
          </w:tcPr>
          <w:p w14:paraId="3DC63C75" w14:textId="534E2DEA" w:rsidR="00381286" w:rsidRPr="004F76AD" w:rsidRDefault="00321D37" w:rsidP="002A57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321D37">
              <w:rPr>
                <w:rFonts w:ascii="Calibri" w:hAnsi="Calibri" w:cs="Calibri"/>
                <w:sz w:val="18"/>
                <w:szCs w:val="18"/>
              </w:rPr>
              <w:t>﻿</w:t>
            </w:r>
            <w:r w:rsidRPr="00321D37">
              <w:rPr>
                <w:rFonts w:ascii="Times New Roman" w:hAnsi="Times New Roman" w:cs="Times New Roman"/>
                <w:sz w:val="18"/>
                <w:szCs w:val="18"/>
              </w:rPr>
              <w:t>covering, sheltering and righting behaviors</w:t>
            </w:r>
          </w:p>
        </w:tc>
        <w:tc>
          <w:tcPr>
            <w:tcW w:w="4520" w:type="dxa"/>
            <w:tcBorders>
              <w:top w:val="nil"/>
              <w:bottom w:val="double" w:sz="4" w:space="0" w:color="auto"/>
            </w:tcBorders>
          </w:tcPr>
          <w:p w14:paraId="790A226D" w14:textId="04978077" w:rsidR="00381286" w:rsidRPr="009C04F7" w:rsidRDefault="009C04F7" w:rsidP="002A57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r w:rsidRPr="009C04F7">
              <w:rPr>
                <w:rFonts w:ascii="Calibri" w:hAnsi="Calibri" w:cs="Calibri"/>
                <w:sz w:val="18"/>
                <w:szCs w:val="18"/>
              </w:rPr>
              <w:t>﻿</w:t>
            </w:r>
            <w:r w:rsidRPr="009C04F7">
              <w:rPr>
                <w:rFonts w:ascii="Times New Roman" w:hAnsi="Times New Roman" w:cs="Times New Roman"/>
                <w:sz w:val="18"/>
                <w:szCs w:val="18"/>
              </w:rPr>
              <w:t>decreased covering behavior</w:t>
            </w:r>
            <w:r>
              <w:rPr>
                <w:rFonts w:ascii="Times New Roman" w:hAnsi="Times New Roman" w:cs="Times New Roman"/>
                <w:sz w:val="18"/>
                <w:szCs w:val="18"/>
                <w:lang w:val="haw-US"/>
              </w:rPr>
              <w:t xml:space="preserve"> (</w:t>
            </w:r>
            <w:r w:rsidRPr="009C04F7">
              <w:rPr>
                <w:rFonts w:ascii="Calibri" w:hAnsi="Calibri" w:cs="Calibri"/>
                <w:sz w:val="18"/>
                <w:szCs w:val="18"/>
                <w:lang w:val="haw-US"/>
              </w:rPr>
              <w:t>﻿</w:t>
            </w:r>
            <w:r w:rsidRPr="009C04F7">
              <w:rPr>
                <w:rFonts w:ascii="Times New Roman" w:hAnsi="Times New Roman" w:cs="Times New Roman"/>
                <w:sz w:val="18"/>
                <w:szCs w:val="18"/>
                <w:lang w:val="haw-US"/>
              </w:rPr>
              <w:t>reaction (time to first covering) and ability (number of covered sea urchins and number of shells used for covering</w:t>
            </w:r>
            <w:r>
              <w:rPr>
                <w:rFonts w:ascii="Times New Roman" w:hAnsi="Times New Roman" w:cs="Times New Roman"/>
                <w:sz w:val="18"/>
                <w:szCs w:val="18"/>
                <w:lang w:val="haw-US"/>
              </w:rPr>
              <w:t xml:space="preserve">)), </w:t>
            </w:r>
            <w:r w:rsidR="00C42347" w:rsidRPr="00C42347">
              <w:rPr>
                <w:rFonts w:ascii="Calibri" w:hAnsi="Calibri" w:cs="Calibri"/>
                <w:sz w:val="18"/>
                <w:szCs w:val="18"/>
                <w:lang w:val="haw-US"/>
              </w:rPr>
              <w:t>﻿</w:t>
            </w:r>
            <w:r w:rsidR="00C42347" w:rsidRPr="00C42347">
              <w:rPr>
                <w:rFonts w:ascii="Times New Roman" w:hAnsi="Times New Roman" w:cs="Times New Roman"/>
                <w:sz w:val="18"/>
                <w:szCs w:val="18"/>
                <w:lang w:val="haw-US"/>
              </w:rPr>
              <w:t>increased sheltering behavior</w:t>
            </w:r>
            <w:r w:rsidR="00C42347">
              <w:rPr>
                <w:rFonts w:ascii="Times New Roman" w:hAnsi="Times New Roman" w:cs="Times New Roman"/>
                <w:sz w:val="18"/>
                <w:szCs w:val="18"/>
                <w:lang w:val="haw-US"/>
              </w:rPr>
              <w:t>.</w:t>
            </w:r>
          </w:p>
        </w:tc>
        <w:tc>
          <w:tcPr>
            <w:tcW w:w="949" w:type="dxa"/>
            <w:tcBorders>
              <w:top w:val="nil"/>
              <w:bottom w:val="double" w:sz="4" w:space="0" w:color="auto"/>
            </w:tcBorders>
          </w:tcPr>
          <w:p w14:paraId="14D7AC35" w14:textId="01B6E787" w:rsidR="00381286" w:rsidRPr="00C42347" w:rsidRDefault="00C42347" w:rsidP="002A57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r>
              <w:rPr>
                <w:rFonts w:ascii="Times New Roman" w:hAnsi="Times New Roman" w:cs="Times New Roman"/>
                <w:sz w:val="18"/>
                <w:szCs w:val="18"/>
                <w:lang w:val="haw-US"/>
              </w:rPr>
              <w:t>North China</w:t>
            </w:r>
          </w:p>
        </w:tc>
        <w:tc>
          <w:tcPr>
            <w:tcW w:w="1043" w:type="dxa"/>
            <w:tcBorders>
              <w:top w:val="nil"/>
              <w:bottom w:val="double" w:sz="4" w:space="0" w:color="auto"/>
            </w:tcBorders>
          </w:tcPr>
          <w:p w14:paraId="30F6236E" w14:textId="2E25F10B" w:rsidR="00381286" w:rsidRPr="004F76AD" w:rsidRDefault="00911A2D" w:rsidP="002A57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fldChar w:fldCharType="begin" w:fldLock="1"/>
            </w:r>
            <w:r w:rsidR="00B878DA">
              <w:rPr>
                <w:rFonts w:ascii="Times New Roman" w:hAnsi="Times New Roman" w:cs="Times New Roman"/>
                <w:sz w:val="18"/>
                <w:szCs w:val="18"/>
              </w:rPr>
              <w:instrText>ADDIN CSL_CITATION {"citationItems":[{"id":"ITEM-1","itemData":{"DOI":"10.7717/peerj.3122","ISBN":"2167-8359","ISSN":"2167-8359","abstract":"&lt;p&gt; Increases in ocean temperature due to climate change are predicted to change the behaviors of marine invertebrates. Altered behaviors of keystone ecosystem engineers such as echinoderms will have consequences for the fitness of individuals, which are expected to flow on to the local ecosystem. Relatively few studies have investigated the behavioral responses of echinoderms to long-term elevated temperature. We investigated the effects of exposure to long-term (</w:instrText>
            </w:r>
            <w:r w:rsidR="00B878DA">
              <w:rPr>
                <w:rFonts w:ascii="Cambria Math" w:hAnsi="Cambria Math" w:cs="Cambria Math"/>
                <w:sz w:val="18"/>
                <w:szCs w:val="18"/>
              </w:rPr>
              <w:instrText>∼</w:instrText>
            </w:r>
            <w:r w:rsidR="00B878DA">
              <w:rPr>
                <w:rFonts w:ascii="Times New Roman" w:hAnsi="Times New Roman" w:cs="Times New Roman"/>
                <w:sz w:val="18"/>
                <w:szCs w:val="18"/>
              </w:rPr>
              <w:instrText>31 weeks) elevated temperature (</w:instrText>
            </w:r>
            <w:r w:rsidR="00B878DA">
              <w:rPr>
                <w:rFonts w:ascii="Cambria Math" w:hAnsi="Cambria Math" w:cs="Cambria Math"/>
                <w:sz w:val="18"/>
                <w:szCs w:val="18"/>
              </w:rPr>
              <w:instrText>∼</w:instrText>
            </w:r>
            <w:r w:rsidR="00B878DA">
              <w:rPr>
                <w:rFonts w:ascii="Times New Roman" w:hAnsi="Times New Roman" w:cs="Times New Roman"/>
                <w:sz w:val="18"/>
                <w:szCs w:val="18"/>
              </w:rPr>
              <w:instrText>3 °C above the ambient water temperature) on covering, sheltering and righting behaviors of the sea urchin &lt;italic&gt;Strongylocentrotus intermedius&lt;/italic&gt; . Long-term elevated temperature showed different effects on the three behaviors. It significantly decreased covering behavior, including both covering behavior reaction (time to first covering) and ability (number of covered sea urchins and number of shells used for covering). Conversely, exposure to long-term elevated temperature significantly increased sheltering behavior. Righting response in &lt;italic&gt;S. intermedius&lt;/italic&gt; was not significantly different between temperature treatments. The results provide new information into behavioral responses of echinoderms to ocean warming. &lt;/p&gt;","author":[{"dropping-particle":"","family":"Zhang","given":"Lisheng","non-dropping-particle":"","parse-names":false,"suffix":""},{"dropping-particle":"","family":"Zhang","given":"Lingling","non-dropping-particle":"","parse-names":false,"suffix":""},{"dropping-particle":"","family":"Shi","given":"Dongtao","non-dropping-particle":"","parse-names":false,"suffix":""},{"dropping-particle":"","family":"Wei","given":"Jing","non-dropping-particle":"","parse-names":false,"suffix":""},{"dropping-particle":"","family":"Chang","given":"Yaqing","non-dropping-particle":"","parse-names":false,"suffix":""},{"dropping-particle":"","family":"Zhao","given":"Chong","non-dropping-particle":"","parse-names":false,"suffix":""}],"container-title":"PeerJ","id":"ITEM-1","issued":{"date-parts":[["2017"]]},"page":"e3122","title":"Effects of long-term elevated temperature on covering, sheltering and righting behaviors of the sea urchin &lt;i&gt;Strongylocentrotus intermedius&lt;/i&gt;","type":"article-journal","volume":"5"},"uris":["http://www.mendeley.com/documents/?uuid=80dadf3a-170d-42fa-88a8-4d9a977cb69c"]}],"mendeley":{"formattedCitation":"(Zhang et al., 2017)","manualFormatting":"Zhang et al.","plainTextFormattedCitation":"(Zhang et al., 2017)","previouslyFormattedCitation":"(Zhang et al., 2017)"},"properties":{"noteIndex":0},"schema":"https://github.com/citation-style-language/schema/raw/master/csl-citation.json"}</w:instrText>
            </w:r>
            <w:r>
              <w:rPr>
                <w:rFonts w:ascii="Times New Roman" w:hAnsi="Times New Roman" w:cs="Times New Roman"/>
                <w:sz w:val="18"/>
                <w:szCs w:val="18"/>
              </w:rPr>
              <w:fldChar w:fldCharType="separate"/>
            </w:r>
            <w:r w:rsidRPr="00911A2D">
              <w:rPr>
                <w:rFonts w:ascii="Times New Roman" w:hAnsi="Times New Roman" w:cs="Times New Roman"/>
                <w:noProof/>
                <w:sz w:val="18"/>
                <w:szCs w:val="18"/>
              </w:rPr>
              <w:t>Zhang et al.</w:t>
            </w:r>
            <w:r>
              <w:rPr>
                <w:rFonts w:ascii="Times New Roman" w:hAnsi="Times New Roman" w:cs="Times New Roman"/>
                <w:sz w:val="18"/>
                <w:szCs w:val="18"/>
              </w:rPr>
              <w:fldChar w:fldCharType="end"/>
            </w:r>
          </w:p>
        </w:tc>
        <w:tc>
          <w:tcPr>
            <w:tcW w:w="610" w:type="dxa"/>
            <w:tcBorders>
              <w:top w:val="nil"/>
              <w:bottom w:val="double" w:sz="4" w:space="0" w:color="auto"/>
            </w:tcBorders>
          </w:tcPr>
          <w:p w14:paraId="6DB9F2F2" w14:textId="29DD6229" w:rsidR="00381286" w:rsidRPr="0097275F" w:rsidRDefault="0097275F" w:rsidP="002A570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lang w:val="haw-US"/>
              </w:rPr>
            </w:pPr>
            <w:r>
              <w:rPr>
                <w:rFonts w:ascii="Times New Roman" w:hAnsi="Times New Roman" w:cs="Times New Roman"/>
                <w:sz w:val="18"/>
                <w:szCs w:val="18"/>
                <w:lang w:val="haw-US"/>
              </w:rPr>
              <w:t>2017</w:t>
            </w:r>
          </w:p>
        </w:tc>
      </w:tr>
    </w:tbl>
    <w:p w14:paraId="6E472927" w14:textId="77777777" w:rsidR="00381286" w:rsidRPr="005B3CBF" w:rsidRDefault="00381286" w:rsidP="00381286">
      <w:pPr>
        <w:rPr>
          <w:rFonts w:ascii="Times New Roman" w:hAnsi="Times New Roman" w:cs="Times New Roman"/>
        </w:rPr>
      </w:pPr>
    </w:p>
    <w:p w14:paraId="66A7A565" w14:textId="77777777" w:rsidR="00381286" w:rsidRDefault="00381286" w:rsidP="004267C2">
      <w:pPr>
        <w:widowControl w:val="0"/>
        <w:autoSpaceDE w:val="0"/>
        <w:autoSpaceDN w:val="0"/>
        <w:adjustRightInd w:val="0"/>
        <w:spacing w:line="480" w:lineRule="auto"/>
        <w:ind w:left="480" w:hanging="480"/>
        <w:rPr>
          <w:rFonts w:ascii="Times New Roman" w:hAnsi="Times New Roman" w:cs="Times New Roman"/>
          <w:b/>
          <w:bCs/>
        </w:rPr>
        <w:sectPr w:rsidR="00381286" w:rsidSect="002A5704">
          <w:pgSz w:w="15840" w:h="12240" w:orient="landscape"/>
          <w:pgMar w:top="720" w:right="720" w:bottom="720" w:left="720" w:header="720" w:footer="720" w:gutter="0"/>
          <w:cols w:space="720"/>
          <w:docGrid w:linePitch="360"/>
        </w:sectPr>
      </w:pPr>
    </w:p>
    <w:p w14:paraId="3C6E97BD" w14:textId="514A59B3" w:rsidR="002228E1" w:rsidRDefault="002228E1" w:rsidP="002228E1">
      <w:pPr>
        <w:widowControl w:val="0"/>
        <w:autoSpaceDE w:val="0"/>
        <w:autoSpaceDN w:val="0"/>
        <w:adjustRightInd w:val="0"/>
        <w:spacing w:line="480" w:lineRule="auto"/>
        <w:ind w:left="480" w:hanging="480"/>
        <w:jc w:val="center"/>
        <w:rPr>
          <w:rFonts w:ascii="Times New Roman" w:hAnsi="Times New Roman" w:cs="Times New Roman"/>
          <w:b/>
          <w:bCs/>
          <w:lang w:val="haw-US"/>
        </w:rPr>
      </w:pPr>
      <w:r>
        <w:rPr>
          <w:rFonts w:ascii="Times New Roman" w:hAnsi="Times New Roman" w:cs="Times New Roman"/>
          <w:b/>
          <w:bCs/>
          <w:lang w:val="haw-US"/>
        </w:rPr>
        <w:lastRenderedPageBreak/>
        <w:t>REFERENCES</w:t>
      </w:r>
    </w:p>
    <w:p w14:paraId="35AF807F" w14:textId="6D143CD5"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Pr>
          <w:rFonts w:ascii="Times New Roman" w:hAnsi="Times New Roman" w:cs="Times New Roman"/>
          <w:b/>
          <w:bCs/>
          <w:lang w:val="haw-US"/>
        </w:rPr>
        <w:fldChar w:fldCharType="begin" w:fldLock="1"/>
      </w:r>
      <w:r>
        <w:rPr>
          <w:rFonts w:ascii="Times New Roman" w:hAnsi="Times New Roman" w:cs="Times New Roman"/>
          <w:b/>
          <w:bCs/>
          <w:lang w:val="haw-US"/>
        </w:rPr>
        <w:instrText xml:space="preserve">ADDIN Mendeley Bibliography CSL_BIBLIOGRAPHY </w:instrText>
      </w:r>
      <w:r>
        <w:rPr>
          <w:rFonts w:ascii="Times New Roman" w:hAnsi="Times New Roman" w:cs="Times New Roman"/>
          <w:b/>
          <w:bCs/>
          <w:lang w:val="haw-US"/>
        </w:rPr>
        <w:fldChar w:fldCharType="separate"/>
      </w:r>
      <w:r w:rsidRPr="00BA7707">
        <w:rPr>
          <w:rFonts w:ascii="Times New Roman" w:hAnsi="Times New Roman" w:cs="Times New Roman"/>
          <w:noProof/>
        </w:rPr>
        <w:t xml:space="preserve">Albright, R., Bland, C., Gillette, P., Serafy, J. E., Langdon, C., &amp; Capo, T. R. (2012a). Juvenile growth of the tropical sea urchin Lytechinus variegatus exposed to near-future ocean acidification scenarios. </w:t>
      </w:r>
      <w:r w:rsidRPr="00BA7707">
        <w:rPr>
          <w:rFonts w:ascii="Times New Roman" w:hAnsi="Times New Roman" w:cs="Times New Roman"/>
          <w:i/>
          <w:iCs/>
          <w:noProof/>
        </w:rPr>
        <w:t>Journal of Experimental Marine Biology and Ecology</w:t>
      </w:r>
      <w:r w:rsidRPr="00BA7707">
        <w:rPr>
          <w:rFonts w:ascii="Times New Roman" w:hAnsi="Times New Roman" w:cs="Times New Roman"/>
          <w:noProof/>
        </w:rPr>
        <w:t xml:space="preserve">, </w:t>
      </w:r>
      <w:r w:rsidRPr="00BA7707">
        <w:rPr>
          <w:rFonts w:ascii="Times New Roman" w:hAnsi="Times New Roman" w:cs="Times New Roman"/>
          <w:i/>
          <w:iCs/>
          <w:noProof/>
        </w:rPr>
        <w:t>426</w:t>
      </w:r>
      <w:r w:rsidRPr="00BA7707">
        <w:rPr>
          <w:rFonts w:ascii="Times New Roman" w:hAnsi="Times New Roman" w:cs="Times New Roman"/>
          <w:noProof/>
        </w:rPr>
        <w:t>–</w:t>
      </w:r>
      <w:r w:rsidRPr="00BA7707">
        <w:rPr>
          <w:rFonts w:ascii="Times New Roman" w:hAnsi="Times New Roman" w:cs="Times New Roman"/>
          <w:i/>
          <w:iCs/>
          <w:noProof/>
        </w:rPr>
        <w:t>427</w:t>
      </w:r>
      <w:r w:rsidRPr="00BA7707">
        <w:rPr>
          <w:rFonts w:ascii="Times New Roman" w:hAnsi="Times New Roman" w:cs="Times New Roman"/>
          <w:noProof/>
        </w:rPr>
        <w:t>, 12–17. https://doi.org/10.1016/j.jembe.2012.05.017</w:t>
      </w:r>
    </w:p>
    <w:p w14:paraId="28E16AAB"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 xml:space="preserve">Albright, R., Bland, C., Gillette, P., Serafy, J. E., Langdon, C., &amp; Capo, T. R. (2012b). Juvenile growth of the tropical sea urchin Lytechinus variegatus exposed to near-future ocean acidification scenarios. </w:t>
      </w:r>
      <w:r w:rsidRPr="00BA7707">
        <w:rPr>
          <w:rFonts w:ascii="Times New Roman" w:hAnsi="Times New Roman" w:cs="Times New Roman"/>
          <w:i/>
          <w:iCs/>
          <w:noProof/>
        </w:rPr>
        <w:t>Journal of Experimental Marine Biology and Ecology</w:t>
      </w:r>
      <w:r w:rsidRPr="00BA7707">
        <w:rPr>
          <w:rFonts w:ascii="Times New Roman" w:hAnsi="Times New Roman" w:cs="Times New Roman"/>
          <w:noProof/>
        </w:rPr>
        <w:t xml:space="preserve">, </w:t>
      </w:r>
      <w:r w:rsidRPr="00BA7707">
        <w:rPr>
          <w:rFonts w:ascii="Times New Roman" w:hAnsi="Times New Roman" w:cs="Times New Roman"/>
          <w:i/>
          <w:iCs/>
          <w:noProof/>
        </w:rPr>
        <w:t>426</w:t>
      </w:r>
      <w:r w:rsidRPr="00BA7707">
        <w:rPr>
          <w:rFonts w:ascii="Times New Roman" w:hAnsi="Times New Roman" w:cs="Times New Roman"/>
          <w:noProof/>
        </w:rPr>
        <w:t>–</w:t>
      </w:r>
      <w:r w:rsidRPr="00BA7707">
        <w:rPr>
          <w:rFonts w:ascii="Times New Roman" w:hAnsi="Times New Roman" w:cs="Times New Roman"/>
          <w:i/>
          <w:iCs/>
          <w:noProof/>
        </w:rPr>
        <w:t>427</w:t>
      </w:r>
      <w:r w:rsidRPr="00BA7707">
        <w:rPr>
          <w:rFonts w:ascii="Times New Roman" w:hAnsi="Times New Roman" w:cs="Times New Roman"/>
          <w:noProof/>
        </w:rPr>
        <w:t>, 12–17. https://doi.org/10.1016/j.jembe.2012.05.017</w:t>
      </w:r>
    </w:p>
    <w:p w14:paraId="6AC5F67D"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Alexis Dinno, A., &amp; Alexis Dinno, M. (2017). Title Dunn’s Test of Multiple Comparisons Using Rank Sums, 1–7. Retrieved from http://cran.stat.unipd.it/web/packages/dunn.test/dunn.test.pdf</w:t>
      </w:r>
    </w:p>
    <w:p w14:paraId="478E077B"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Bahr, K. D., &amp; Jokiel, P. L. (2016). Seasonal and annual calcification rates of the Hawaiian reef coral, Montipora capitata, under present and future climate change scenarios Keisha.</w:t>
      </w:r>
    </w:p>
    <w:p w14:paraId="2EC1CD15"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 xml:space="preserve">Bahr, K. D., Jokiel, P. L., &amp; Toonen, R. J. (2015). The unnatural history of Kāne‘ohe Bay: coral reef resilience in the face of centuries of anthropogenic impacts. </w:t>
      </w:r>
      <w:r w:rsidRPr="00BA7707">
        <w:rPr>
          <w:rFonts w:ascii="Times New Roman" w:hAnsi="Times New Roman" w:cs="Times New Roman"/>
          <w:i/>
          <w:iCs/>
          <w:noProof/>
        </w:rPr>
        <w:t>PeerJ</w:t>
      </w:r>
      <w:r w:rsidRPr="00BA7707">
        <w:rPr>
          <w:rFonts w:ascii="Times New Roman" w:hAnsi="Times New Roman" w:cs="Times New Roman"/>
          <w:noProof/>
        </w:rPr>
        <w:t xml:space="preserve">, </w:t>
      </w:r>
      <w:r w:rsidRPr="00BA7707">
        <w:rPr>
          <w:rFonts w:ascii="Times New Roman" w:hAnsi="Times New Roman" w:cs="Times New Roman"/>
          <w:i/>
          <w:iCs/>
          <w:noProof/>
        </w:rPr>
        <w:t>3</w:t>
      </w:r>
      <w:r w:rsidRPr="00BA7707">
        <w:rPr>
          <w:rFonts w:ascii="Times New Roman" w:hAnsi="Times New Roman" w:cs="Times New Roman"/>
          <w:noProof/>
        </w:rPr>
        <w:t>, e950. https://doi.org/10.7717/peerj.950</w:t>
      </w:r>
    </w:p>
    <w:p w14:paraId="5BE55879"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 xml:space="preserve">Ban, S. S., Graham, N. A. J., &amp; Connolly, S. R. (2014). Evidence for multiple stressor interactions and effects on coral reefs. </w:t>
      </w:r>
      <w:r w:rsidRPr="00BA7707">
        <w:rPr>
          <w:rFonts w:ascii="Times New Roman" w:hAnsi="Times New Roman" w:cs="Times New Roman"/>
          <w:i/>
          <w:iCs/>
          <w:noProof/>
        </w:rPr>
        <w:t>Global Change Biology</w:t>
      </w:r>
      <w:r w:rsidRPr="00BA7707">
        <w:rPr>
          <w:rFonts w:ascii="Times New Roman" w:hAnsi="Times New Roman" w:cs="Times New Roman"/>
          <w:noProof/>
        </w:rPr>
        <w:t xml:space="preserve">, </w:t>
      </w:r>
      <w:r w:rsidRPr="00BA7707">
        <w:rPr>
          <w:rFonts w:ascii="Times New Roman" w:hAnsi="Times New Roman" w:cs="Times New Roman"/>
          <w:i/>
          <w:iCs/>
          <w:noProof/>
        </w:rPr>
        <w:t>20</w:t>
      </w:r>
      <w:r w:rsidRPr="00BA7707">
        <w:rPr>
          <w:rFonts w:ascii="Times New Roman" w:hAnsi="Times New Roman" w:cs="Times New Roman"/>
          <w:noProof/>
        </w:rPr>
        <w:t>(3), 681–697. https://doi.org/10.1111/gcb.12453</w:t>
      </w:r>
    </w:p>
    <w:p w14:paraId="087FFC7E"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 xml:space="preserve">Bates, D., Mächler, M., Bolker, B. M., &amp; Walker, S. C. (2015). Fitting linear mixed-effects models using lme4. </w:t>
      </w:r>
      <w:r w:rsidRPr="00BA7707">
        <w:rPr>
          <w:rFonts w:ascii="Times New Roman" w:hAnsi="Times New Roman" w:cs="Times New Roman"/>
          <w:i/>
          <w:iCs/>
          <w:noProof/>
        </w:rPr>
        <w:t>Journal of Statistical Software</w:t>
      </w:r>
      <w:r w:rsidRPr="00BA7707">
        <w:rPr>
          <w:rFonts w:ascii="Times New Roman" w:hAnsi="Times New Roman" w:cs="Times New Roman"/>
          <w:noProof/>
        </w:rPr>
        <w:t xml:space="preserve">, </w:t>
      </w:r>
      <w:r w:rsidRPr="00BA7707">
        <w:rPr>
          <w:rFonts w:ascii="Times New Roman" w:hAnsi="Times New Roman" w:cs="Times New Roman"/>
          <w:i/>
          <w:iCs/>
          <w:noProof/>
        </w:rPr>
        <w:t>67</w:t>
      </w:r>
      <w:r w:rsidRPr="00BA7707">
        <w:rPr>
          <w:rFonts w:ascii="Times New Roman" w:hAnsi="Times New Roman" w:cs="Times New Roman"/>
          <w:noProof/>
        </w:rPr>
        <w:t>(1). https://doi.org/10.18637/jss.v067.i01</w:t>
      </w:r>
    </w:p>
    <w:p w14:paraId="31061BC8"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lastRenderedPageBreak/>
        <w:t xml:space="preserve">Brothers, C. J., &amp; Mcclintock, J. B. (2015). The effects of climate-induced elevated seawater temperature on the covering behavior , righting response , and Aristotle ’ s lantern re fl ex of the sea urchin Lytechinus variegatus. </w:t>
      </w:r>
      <w:r w:rsidRPr="00BA7707">
        <w:rPr>
          <w:rFonts w:ascii="Times New Roman" w:hAnsi="Times New Roman" w:cs="Times New Roman"/>
          <w:i/>
          <w:iCs/>
          <w:noProof/>
        </w:rPr>
        <w:t>Journal of Experimental Marine Biology and Ecology</w:t>
      </w:r>
      <w:r w:rsidRPr="00BA7707">
        <w:rPr>
          <w:rFonts w:ascii="Times New Roman" w:hAnsi="Times New Roman" w:cs="Times New Roman"/>
          <w:noProof/>
        </w:rPr>
        <w:t xml:space="preserve">, </w:t>
      </w:r>
      <w:r w:rsidRPr="00BA7707">
        <w:rPr>
          <w:rFonts w:ascii="Times New Roman" w:hAnsi="Times New Roman" w:cs="Times New Roman"/>
          <w:i/>
          <w:iCs/>
          <w:noProof/>
        </w:rPr>
        <w:t>467</w:t>
      </w:r>
      <w:r w:rsidRPr="00BA7707">
        <w:rPr>
          <w:rFonts w:ascii="Times New Roman" w:hAnsi="Times New Roman" w:cs="Times New Roman"/>
          <w:noProof/>
        </w:rPr>
        <w:t>, 33–38. https://doi.org/10.1016/j.jembe.2015.02.019</w:t>
      </w:r>
    </w:p>
    <w:p w14:paraId="52648F5D"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 xml:space="preserve">Brown, N. E. M., Bernhardt, J. R., Anderson, K. M., &amp; Harley, C. D. G. (2018). Increased food supply mitigates ocean acidification effects on calcification but exacerbates effects on growth. </w:t>
      </w:r>
      <w:r w:rsidRPr="00BA7707">
        <w:rPr>
          <w:rFonts w:ascii="Times New Roman" w:hAnsi="Times New Roman" w:cs="Times New Roman"/>
          <w:i/>
          <w:iCs/>
          <w:noProof/>
        </w:rPr>
        <w:t>Scientific Reports</w:t>
      </w:r>
      <w:r w:rsidRPr="00BA7707">
        <w:rPr>
          <w:rFonts w:ascii="Times New Roman" w:hAnsi="Times New Roman" w:cs="Times New Roman"/>
          <w:noProof/>
        </w:rPr>
        <w:t>, (October 2016), 1–9. https://doi.org/10.1038/s41598-018-28012-w</w:t>
      </w:r>
    </w:p>
    <w:p w14:paraId="76DCB61A"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 xml:space="preserve">Byrne, M., Ho, M., Selvakumaraswamy, P., Nguyen, H. D., Dworjanyn, S. A., &amp; Davis, A. R. (2009). Temperature, but not pH, compromises sea urchin fertilization and early development under near-future climate change scenarios. </w:t>
      </w:r>
      <w:r w:rsidRPr="00BA7707">
        <w:rPr>
          <w:rFonts w:ascii="Times New Roman" w:hAnsi="Times New Roman" w:cs="Times New Roman"/>
          <w:i/>
          <w:iCs/>
          <w:noProof/>
        </w:rPr>
        <w:t>Proceedings of the Royal Society B: Biological Sciences</w:t>
      </w:r>
      <w:r w:rsidRPr="00BA7707">
        <w:rPr>
          <w:rFonts w:ascii="Times New Roman" w:hAnsi="Times New Roman" w:cs="Times New Roman"/>
          <w:noProof/>
        </w:rPr>
        <w:t xml:space="preserve">, </w:t>
      </w:r>
      <w:r w:rsidRPr="00BA7707">
        <w:rPr>
          <w:rFonts w:ascii="Times New Roman" w:hAnsi="Times New Roman" w:cs="Times New Roman"/>
          <w:i/>
          <w:iCs/>
          <w:noProof/>
        </w:rPr>
        <w:t>276</w:t>
      </w:r>
      <w:r w:rsidRPr="00BA7707">
        <w:rPr>
          <w:rFonts w:ascii="Times New Roman" w:hAnsi="Times New Roman" w:cs="Times New Roman"/>
          <w:noProof/>
        </w:rPr>
        <w:t>(1663), 1883–1888. https://doi.org/10.1098/rspb.2008.1935</w:t>
      </w:r>
    </w:p>
    <w:p w14:paraId="0C43030D"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 xml:space="preserve">Byrne, M., &amp; Przeslawski, R. (2013). Multistressor impacts of warming and acidification of the ocean on marine invertebrates’ life histories. </w:t>
      </w:r>
      <w:r w:rsidRPr="00BA7707">
        <w:rPr>
          <w:rFonts w:ascii="Times New Roman" w:hAnsi="Times New Roman" w:cs="Times New Roman"/>
          <w:i/>
          <w:iCs/>
          <w:noProof/>
        </w:rPr>
        <w:t>Integrative and Comparative Biology</w:t>
      </w:r>
      <w:r w:rsidRPr="00BA7707">
        <w:rPr>
          <w:rFonts w:ascii="Times New Roman" w:hAnsi="Times New Roman" w:cs="Times New Roman"/>
          <w:noProof/>
        </w:rPr>
        <w:t xml:space="preserve">, </w:t>
      </w:r>
      <w:r w:rsidRPr="00BA7707">
        <w:rPr>
          <w:rFonts w:ascii="Times New Roman" w:hAnsi="Times New Roman" w:cs="Times New Roman"/>
          <w:i/>
          <w:iCs/>
          <w:noProof/>
        </w:rPr>
        <w:t>53</w:t>
      </w:r>
      <w:r w:rsidRPr="00BA7707">
        <w:rPr>
          <w:rFonts w:ascii="Times New Roman" w:hAnsi="Times New Roman" w:cs="Times New Roman"/>
          <w:noProof/>
        </w:rPr>
        <w:t>(4), 582–596. https://doi.org/10.1093/icb/ict049</w:t>
      </w:r>
    </w:p>
    <w:p w14:paraId="01D8CA17"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 xml:space="preserve">Byrne, M., Smith, A. M., West, S., Collard, M., Dubois, P., Graba-Landry, A., &amp; Dworjanyn, S. A. (2014). Warming influences Mg2+ content, while warming and acidification influence calcification and test strength of a sea urchin. </w:t>
      </w:r>
      <w:r w:rsidRPr="00BA7707">
        <w:rPr>
          <w:rFonts w:ascii="Times New Roman" w:hAnsi="Times New Roman" w:cs="Times New Roman"/>
          <w:i/>
          <w:iCs/>
          <w:noProof/>
        </w:rPr>
        <w:t>Environmental Science and Technology</w:t>
      </w:r>
      <w:r w:rsidRPr="00BA7707">
        <w:rPr>
          <w:rFonts w:ascii="Times New Roman" w:hAnsi="Times New Roman" w:cs="Times New Roman"/>
          <w:noProof/>
        </w:rPr>
        <w:t xml:space="preserve">, </w:t>
      </w:r>
      <w:r w:rsidRPr="00BA7707">
        <w:rPr>
          <w:rFonts w:ascii="Times New Roman" w:hAnsi="Times New Roman" w:cs="Times New Roman"/>
          <w:i/>
          <w:iCs/>
          <w:noProof/>
        </w:rPr>
        <w:t>48</w:t>
      </w:r>
      <w:r w:rsidRPr="00BA7707">
        <w:rPr>
          <w:rFonts w:ascii="Times New Roman" w:hAnsi="Times New Roman" w:cs="Times New Roman"/>
          <w:noProof/>
        </w:rPr>
        <w:t>(21), 12620–12627. https://doi.org/10.1021/es5017526</w:t>
      </w:r>
    </w:p>
    <w:p w14:paraId="74CD88F4"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 xml:space="preserve">Byrne, M., Soars, N. A., Ho, M. A., Wong, E., McElroy, D., Selvakumaraswamy, P., … Davis, A. R. (2010). Fertilization in a suite of coastal marine invertebrates from SE Australia is robust to near-future ocean warming and acidification. </w:t>
      </w:r>
      <w:r w:rsidRPr="00BA7707">
        <w:rPr>
          <w:rFonts w:ascii="Times New Roman" w:hAnsi="Times New Roman" w:cs="Times New Roman"/>
          <w:i/>
          <w:iCs/>
          <w:noProof/>
        </w:rPr>
        <w:t>Marine Biology</w:t>
      </w:r>
      <w:r w:rsidRPr="00BA7707">
        <w:rPr>
          <w:rFonts w:ascii="Times New Roman" w:hAnsi="Times New Roman" w:cs="Times New Roman"/>
          <w:noProof/>
        </w:rPr>
        <w:t xml:space="preserve">, </w:t>
      </w:r>
      <w:r w:rsidRPr="00BA7707">
        <w:rPr>
          <w:rFonts w:ascii="Times New Roman" w:hAnsi="Times New Roman" w:cs="Times New Roman"/>
          <w:i/>
          <w:iCs/>
          <w:noProof/>
        </w:rPr>
        <w:t>157</w:t>
      </w:r>
      <w:r w:rsidRPr="00BA7707">
        <w:rPr>
          <w:rFonts w:ascii="Times New Roman" w:hAnsi="Times New Roman" w:cs="Times New Roman"/>
          <w:noProof/>
        </w:rPr>
        <w:t>(9), 2061–2069. https://doi.org/10.1007/s00227-010-1474-9</w:t>
      </w:r>
    </w:p>
    <w:p w14:paraId="0C0BE61E"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lastRenderedPageBreak/>
        <w:t xml:space="preserve">Clark, D., Lamare, M., &amp; Barker, M. (2009). Response of sea urchin pluteus larvae (Echinodermata: Echinoidea) to reduced seawater pH: A comparison among a tropical, temperate, and a polar species. </w:t>
      </w:r>
      <w:r w:rsidRPr="00BA7707">
        <w:rPr>
          <w:rFonts w:ascii="Times New Roman" w:hAnsi="Times New Roman" w:cs="Times New Roman"/>
          <w:i/>
          <w:iCs/>
          <w:noProof/>
        </w:rPr>
        <w:t>Marine Biology</w:t>
      </w:r>
      <w:r w:rsidRPr="00BA7707">
        <w:rPr>
          <w:rFonts w:ascii="Times New Roman" w:hAnsi="Times New Roman" w:cs="Times New Roman"/>
          <w:noProof/>
        </w:rPr>
        <w:t xml:space="preserve">, </w:t>
      </w:r>
      <w:r w:rsidRPr="00BA7707">
        <w:rPr>
          <w:rFonts w:ascii="Times New Roman" w:hAnsi="Times New Roman" w:cs="Times New Roman"/>
          <w:i/>
          <w:iCs/>
          <w:noProof/>
        </w:rPr>
        <w:t>156</w:t>
      </w:r>
      <w:r w:rsidRPr="00BA7707">
        <w:rPr>
          <w:rFonts w:ascii="Times New Roman" w:hAnsi="Times New Roman" w:cs="Times New Roman"/>
          <w:noProof/>
        </w:rPr>
        <w:t>(6), 1125–1137. https://doi.org/10.1007/s00227-009-1155-8</w:t>
      </w:r>
    </w:p>
    <w:p w14:paraId="3F87BF7A"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 xml:space="preserve">Clements, J. C., &amp; Darrow, E. S. (2018). Eating in an acidifying ocean: a quantitative review of elevated CO2effects on the feeding rates of calcifying marine invertebrates. </w:t>
      </w:r>
      <w:r w:rsidRPr="00BA7707">
        <w:rPr>
          <w:rFonts w:ascii="Times New Roman" w:hAnsi="Times New Roman" w:cs="Times New Roman"/>
          <w:i/>
          <w:iCs/>
          <w:noProof/>
        </w:rPr>
        <w:t>Hydrobiologia</w:t>
      </w:r>
      <w:r w:rsidRPr="00BA7707">
        <w:rPr>
          <w:rFonts w:ascii="Times New Roman" w:hAnsi="Times New Roman" w:cs="Times New Roman"/>
          <w:noProof/>
        </w:rPr>
        <w:t xml:space="preserve">, </w:t>
      </w:r>
      <w:r w:rsidRPr="00BA7707">
        <w:rPr>
          <w:rFonts w:ascii="Times New Roman" w:hAnsi="Times New Roman" w:cs="Times New Roman"/>
          <w:i/>
          <w:iCs/>
          <w:noProof/>
        </w:rPr>
        <w:t>820</w:t>
      </w:r>
      <w:r w:rsidRPr="00BA7707">
        <w:rPr>
          <w:rFonts w:ascii="Times New Roman" w:hAnsi="Times New Roman" w:cs="Times New Roman"/>
          <w:noProof/>
        </w:rPr>
        <w:t>(1), 1–21. https://doi.org/10.1007/s10750-018-3665-1</w:t>
      </w:r>
    </w:p>
    <w:p w14:paraId="55C97619"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 xml:space="preserve">Collard, M., Dery, A., Dehairs, F., &amp; Dubois, P. (2014). Euechinoidea and Cidaroidea respond differently to ocean acidification. </w:t>
      </w:r>
      <w:r w:rsidRPr="00BA7707">
        <w:rPr>
          <w:rFonts w:ascii="Times New Roman" w:hAnsi="Times New Roman" w:cs="Times New Roman"/>
          <w:i/>
          <w:iCs/>
          <w:noProof/>
        </w:rPr>
        <w:t>Comparative Biochemistry and Physiology -Part A : Molecular and Integrative Physiology</w:t>
      </w:r>
      <w:r w:rsidRPr="00BA7707">
        <w:rPr>
          <w:rFonts w:ascii="Times New Roman" w:hAnsi="Times New Roman" w:cs="Times New Roman"/>
          <w:noProof/>
        </w:rPr>
        <w:t xml:space="preserve">, </w:t>
      </w:r>
      <w:r w:rsidRPr="00BA7707">
        <w:rPr>
          <w:rFonts w:ascii="Times New Roman" w:hAnsi="Times New Roman" w:cs="Times New Roman"/>
          <w:i/>
          <w:iCs/>
          <w:noProof/>
        </w:rPr>
        <w:t>174</w:t>
      </w:r>
      <w:r w:rsidRPr="00BA7707">
        <w:rPr>
          <w:rFonts w:ascii="Times New Roman" w:hAnsi="Times New Roman" w:cs="Times New Roman"/>
          <w:noProof/>
        </w:rPr>
        <w:t>, 45–55. https://doi.org/10.1016/j.cbpa.2014.04.011</w:t>
      </w:r>
    </w:p>
    <w:p w14:paraId="2CC48190"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 xml:space="preserve">Collard, M., Rastrick, S. P. S., Calosi, P., Demolder, Y., Dille, J., Findlay, H. S., … Dubois, P. (2016a). The impact of ocean acidification and warming on the skeletal mechanical properties of the sea urchin Paracentrotus lividus from laboratory and field observations. </w:t>
      </w:r>
      <w:r w:rsidRPr="00BA7707">
        <w:rPr>
          <w:rFonts w:ascii="Times New Roman" w:hAnsi="Times New Roman" w:cs="Times New Roman"/>
          <w:i/>
          <w:iCs/>
          <w:noProof/>
        </w:rPr>
        <w:t>ICES Journal of Marine Science</w:t>
      </w:r>
      <w:r w:rsidRPr="00BA7707">
        <w:rPr>
          <w:rFonts w:ascii="Times New Roman" w:hAnsi="Times New Roman" w:cs="Times New Roman"/>
          <w:noProof/>
        </w:rPr>
        <w:t xml:space="preserve">, </w:t>
      </w:r>
      <w:r w:rsidRPr="00BA7707">
        <w:rPr>
          <w:rFonts w:ascii="Times New Roman" w:hAnsi="Times New Roman" w:cs="Times New Roman"/>
          <w:i/>
          <w:iCs/>
          <w:noProof/>
        </w:rPr>
        <w:t>73</w:t>
      </w:r>
      <w:r w:rsidRPr="00BA7707">
        <w:rPr>
          <w:rFonts w:ascii="Times New Roman" w:hAnsi="Times New Roman" w:cs="Times New Roman"/>
          <w:noProof/>
        </w:rPr>
        <w:t>(3), 727–738. https://doi.org/doi:10.1093/icesjms/fsv018</w:t>
      </w:r>
    </w:p>
    <w:p w14:paraId="09AB3B0C"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 xml:space="preserve">Collard, M., Rastrick, S. P. S., Calosi, P., Demolder, Y., Dille, J., Findlay, H. S., … Dubois, P. (2016b). The impact of ocean acidification and warming on the skeletal mechanical properties of the sea urchin Paracentrotus lividus from laboratory and field observations. </w:t>
      </w:r>
      <w:r w:rsidRPr="00BA7707">
        <w:rPr>
          <w:rFonts w:ascii="Times New Roman" w:hAnsi="Times New Roman" w:cs="Times New Roman"/>
          <w:i/>
          <w:iCs/>
          <w:noProof/>
        </w:rPr>
        <w:t>ICES Journal of Marine Science</w:t>
      </w:r>
      <w:r w:rsidRPr="00BA7707">
        <w:rPr>
          <w:rFonts w:ascii="Times New Roman" w:hAnsi="Times New Roman" w:cs="Times New Roman"/>
          <w:noProof/>
        </w:rPr>
        <w:t xml:space="preserve">, </w:t>
      </w:r>
      <w:r w:rsidRPr="00BA7707">
        <w:rPr>
          <w:rFonts w:ascii="Times New Roman" w:hAnsi="Times New Roman" w:cs="Times New Roman"/>
          <w:i/>
          <w:iCs/>
          <w:noProof/>
        </w:rPr>
        <w:t>73</w:t>
      </w:r>
      <w:r w:rsidRPr="00BA7707">
        <w:rPr>
          <w:rFonts w:ascii="Times New Roman" w:hAnsi="Times New Roman" w:cs="Times New Roman"/>
          <w:noProof/>
        </w:rPr>
        <w:t>(3), 727–738. https://doi.org/doi:10.1093/icesjms/fsv018</w:t>
      </w:r>
    </w:p>
    <w:p w14:paraId="0904E4A6"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 xml:space="preserve">Conklin, E. J., &amp; Smith, J. E. (2005). Abundance and spread of the invasive red algae, Kappaphycus spp., in Kane’ohe Bay, Hawai’i and an experimental assessment of </w:t>
      </w:r>
      <w:r w:rsidRPr="00BA7707">
        <w:rPr>
          <w:rFonts w:ascii="Times New Roman" w:hAnsi="Times New Roman" w:cs="Times New Roman"/>
          <w:noProof/>
        </w:rPr>
        <w:lastRenderedPageBreak/>
        <w:t xml:space="preserve">management options. </w:t>
      </w:r>
      <w:r w:rsidRPr="00BA7707">
        <w:rPr>
          <w:rFonts w:ascii="Times New Roman" w:hAnsi="Times New Roman" w:cs="Times New Roman"/>
          <w:i/>
          <w:iCs/>
          <w:noProof/>
        </w:rPr>
        <w:t>Biological Invasions</w:t>
      </w:r>
      <w:r w:rsidRPr="00BA7707">
        <w:rPr>
          <w:rFonts w:ascii="Times New Roman" w:hAnsi="Times New Roman" w:cs="Times New Roman"/>
          <w:noProof/>
        </w:rPr>
        <w:t xml:space="preserve">, </w:t>
      </w:r>
      <w:r w:rsidRPr="00BA7707">
        <w:rPr>
          <w:rFonts w:ascii="Times New Roman" w:hAnsi="Times New Roman" w:cs="Times New Roman"/>
          <w:i/>
          <w:iCs/>
          <w:noProof/>
        </w:rPr>
        <w:t>7</w:t>
      </w:r>
      <w:r w:rsidRPr="00BA7707">
        <w:rPr>
          <w:rFonts w:ascii="Times New Roman" w:hAnsi="Times New Roman" w:cs="Times New Roman"/>
          <w:noProof/>
        </w:rPr>
        <w:t>(6), 1029–1039. https://doi.org/10.1007/s10530-004-3125-x</w:t>
      </w:r>
    </w:p>
    <w:p w14:paraId="1BC46B01"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 xml:space="preserve">Cryonak, T., Schulz, K. G., &amp; Jokiel, P. L. (2015). The Omega myth: what really drives lower calcification rates in an acidifying ocean. </w:t>
      </w:r>
      <w:r w:rsidRPr="00BA7707">
        <w:rPr>
          <w:rFonts w:ascii="Times New Roman" w:hAnsi="Times New Roman" w:cs="Times New Roman"/>
          <w:i/>
          <w:iCs/>
          <w:noProof/>
        </w:rPr>
        <w:t>ICES Journal of Marine Science</w:t>
      </w:r>
      <w:r w:rsidRPr="00BA7707">
        <w:rPr>
          <w:rFonts w:ascii="Times New Roman" w:hAnsi="Times New Roman" w:cs="Times New Roman"/>
          <w:noProof/>
        </w:rPr>
        <w:t xml:space="preserve">, </w:t>
      </w:r>
      <w:r w:rsidRPr="00BA7707">
        <w:rPr>
          <w:rFonts w:ascii="Times New Roman" w:hAnsi="Times New Roman" w:cs="Times New Roman"/>
          <w:i/>
          <w:iCs/>
          <w:noProof/>
        </w:rPr>
        <w:t>73</w:t>
      </w:r>
      <w:r w:rsidRPr="00BA7707">
        <w:rPr>
          <w:rFonts w:ascii="Times New Roman" w:hAnsi="Times New Roman" w:cs="Times New Roman"/>
          <w:noProof/>
        </w:rPr>
        <w:t>(3), 558–562. https://doi.org/10.4135/9781412953924.n678</w:t>
      </w:r>
    </w:p>
    <w:p w14:paraId="5949CFC4"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 xml:space="preserve">Dafni, J. (1992). Growth rate of the sea urchin: Tripneustes gratilla elatensis. </w:t>
      </w:r>
      <w:r w:rsidRPr="00BA7707">
        <w:rPr>
          <w:rFonts w:ascii="Times New Roman" w:hAnsi="Times New Roman" w:cs="Times New Roman"/>
          <w:i/>
          <w:iCs/>
          <w:noProof/>
        </w:rPr>
        <w:t>Israel Journal of Zoology</w:t>
      </w:r>
      <w:r w:rsidRPr="00BA7707">
        <w:rPr>
          <w:rFonts w:ascii="Times New Roman" w:hAnsi="Times New Roman" w:cs="Times New Roman"/>
          <w:noProof/>
        </w:rPr>
        <w:t xml:space="preserve">, </w:t>
      </w:r>
      <w:r w:rsidRPr="00BA7707">
        <w:rPr>
          <w:rFonts w:ascii="Times New Roman" w:hAnsi="Times New Roman" w:cs="Times New Roman"/>
          <w:i/>
          <w:iCs/>
          <w:noProof/>
        </w:rPr>
        <w:t>38</w:t>
      </w:r>
      <w:r w:rsidRPr="00BA7707">
        <w:rPr>
          <w:rFonts w:ascii="Times New Roman" w:hAnsi="Times New Roman" w:cs="Times New Roman"/>
          <w:noProof/>
        </w:rPr>
        <w:t>(1), 25–33. https://doi.org/10.1080/00212210.1992.10688663</w:t>
      </w:r>
    </w:p>
    <w:p w14:paraId="7FB47A33"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Dafni, J. M., &amp; Erez, J. (1987). Skeletal calcification patterns in the sea urchin Tripneustes gratilla elatensis ( Echinoidea : Regularia ), (May 2014). https://doi.org/10.1007/BF00409015</w:t>
      </w:r>
    </w:p>
    <w:p w14:paraId="49C0FB3A"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 xml:space="preserve">Dery, A., Collard, M., &amp; Dubois, P. (2017). Ocean Acidification Reduces Spine Mechanical Strength in Euechinoid but Not in Cidaroid Sea Urchins. </w:t>
      </w:r>
      <w:r w:rsidRPr="00BA7707">
        <w:rPr>
          <w:rFonts w:ascii="Times New Roman" w:hAnsi="Times New Roman" w:cs="Times New Roman"/>
          <w:i/>
          <w:iCs/>
          <w:noProof/>
        </w:rPr>
        <w:t>Environmental Science and Technology</w:t>
      </w:r>
      <w:r w:rsidRPr="00BA7707">
        <w:rPr>
          <w:rFonts w:ascii="Times New Roman" w:hAnsi="Times New Roman" w:cs="Times New Roman"/>
          <w:noProof/>
        </w:rPr>
        <w:t>. https://doi.org/10.1021/acs.est.6b05138</w:t>
      </w:r>
    </w:p>
    <w:p w14:paraId="0B72ADED"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 xml:space="preserve">Dickson, A. G., &amp; Millero, F. J. (1987). A Comparison of the Equilibrium Constants for the Dissociation of Carbonic Acid in Seawater Media, </w:t>
      </w:r>
      <w:r w:rsidRPr="00BA7707">
        <w:rPr>
          <w:rFonts w:ascii="Times New Roman" w:hAnsi="Times New Roman" w:cs="Times New Roman"/>
          <w:i/>
          <w:iCs/>
          <w:noProof/>
        </w:rPr>
        <w:t>34</w:t>
      </w:r>
      <w:r w:rsidRPr="00BA7707">
        <w:rPr>
          <w:rFonts w:ascii="Times New Roman" w:hAnsi="Times New Roman" w:cs="Times New Roman"/>
          <w:noProof/>
        </w:rPr>
        <w:t>, 1733–1743.</w:t>
      </w:r>
    </w:p>
    <w:p w14:paraId="49870602"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 xml:space="preserve">Dickson, A. G., Sabine, C. L., &amp; Christian, J. R. (2007). </w:t>
      </w:r>
      <w:r w:rsidRPr="00BA7707">
        <w:rPr>
          <w:rFonts w:ascii="Times New Roman" w:hAnsi="Times New Roman" w:cs="Times New Roman"/>
          <w:i/>
          <w:iCs/>
          <w:noProof/>
        </w:rPr>
        <w:t>Guide to Best Practices for Ocean CO2 Measurements</w:t>
      </w:r>
      <w:r w:rsidRPr="00BA7707">
        <w:rPr>
          <w:rFonts w:ascii="Times New Roman" w:hAnsi="Times New Roman" w:cs="Times New Roman"/>
          <w:noProof/>
        </w:rPr>
        <w:t xml:space="preserve">. </w:t>
      </w:r>
      <w:r w:rsidRPr="00BA7707">
        <w:rPr>
          <w:rFonts w:ascii="Times New Roman" w:hAnsi="Times New Roman" w:cs="Times New Roman"/>
          <w:i/>
          <w:iCs/>
          <w:noProof/>
        </w:rPr>
        <w:t>PICES Special Publication 3</w:t>
      </w:r>
      <w:r w:rsidRPr="00BA7707">
        <w:rPr>
          <w:rFonts w:ascii="Times New Roman" w:hAnsi="Times New Roman" w:cs="Times New Roman"/>
          <w:noProof/>
        </w:rPr>
        <w:t xml:space="preserve"> (Vol. 3). https://doi.org/10.1159/000331784</w:t>
      </w:r>
    </w:p>
    <w:p w14:paraId="5BFE5B4F"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 xml:space="preserve">Dubois, P. (2014a). The skeleton of postmetamorphic echinoderms in a changing world. </w:t>
      </w:r>
      <w:r w:rsidRPr="00BA7707">
        <w:rPr>
          <w:rFonts w:ascii="Times New Roman" w:hAnsi="Times New Roman" w:cs="Times New Roman"/>
          <w:i/>
          <w:iCs/>
          <w:noProof/>
        </w:rPr>
        <w:t>Biological Bulletin</w:t>
      </w:r>
      <w:r w:rsidRPr="00BA7707">
        <w:rPr>
          <w:rFonts w:ascii="Times New Roman" w:hAnsi="Times New Roman" w:cs="Times New Roman"/>
          <w:noProof/>
        </w:rPr>
        <w:t xml:space="preserve">, </w:t>
      </w:r>
      <w:r w:rsidRPr="00BA7707">
        <w:rPr>
          <w:rFonts w:ascii="Times New Roman" w:hAnsi="Times New Roman" w:cs="Times New Roman"/>
          <w:i/>
          <w:iCs/>
          <w:noProof/>
        </w:rPr>
        <w:t>226</w:t>
      </w:r>
      <w:r w:rsidRPr="00BA7707">
        <w:rPr>
          <w:rFonts w:ascii="Times New Roman" w:hAnsi="Times New Roman" w:cs="Times New Roman"/>
          <w:noProof/>
        </w:rPr>
        <w:t>(3). https://doi.org/10.1086/BBLv226n3p223</w:t>
      </w:r>
    </w:p>
    <w:p w14:paraId="4801C4B5"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 xml:space="preserve">Dubois, P. (2014b). The skeleton of postmetamorphic echinoderms in a changing world. </w:t>
      </w:r>
      <w:r w:rsidRPr="00BA7707">
        <w:rPr>
          <w:rFonts w:ascii="Times New Roman" w:hAnsi="Times New Roman" w:cs="Times New Roman"/>
          <w:i/>
          <w:iCs/>
          <w:noProof/>
        </w:rPr>
        <w:t>Biological Bulletin</w:t>
      </w:r>
      <w:r w:rsidRPr="00BA7707">
        <w:rPr>
          <w:rFonts w:ascii="Times New Roman" w:hAnsi="Times New Roman" w:cs="Times New Roman"/>
          <w:noProof/>
        </w:rPr>
        <w:t xml:space="preserve">, </w:t>
      </w:r>
      <w:r w:rsidRPr="00BA7707">
        <w:rPr>
          <w:rFonts w:ascii="Times New Roman" w:hAnsi="Times New Roman" w:cs="Times New Roman"/>
          <w:i/>
          <w:iCs/>
          <w:noProof/>
        </w:rPr>
        <w:t>226</w:t>
      </w:r>
      <w:r w:rsidRPr="00BA7707">
        <w:rPr>
          <w:rFonts w:ascii="Times New Roman" w:hAnsi="Times New Roman" w:cs="Times New Roman"/>
          <w:noProof/>
        </w:rPr>
        <w:t>(3). https://doi.org/10.1086/BBLv226n3p223</w:t>
      </w:r>
    </w:p>
    <w:p w14:paraId="06E439E3"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 xml:space="preserve">Dubois, P., &amp; Ameye, L. (2001). Regeneration of Spines and Pedicellariae in Echinoderms: A Review. </w:t>
      </w:r>
      <w:r w:rsidRPr="00BA7707">
        <w:rPr>
          <w:rFonts w:ascii="Times New Roman" w:hAnsi="Times New Roman" w:cs="Times New Roman"/>
          <w:i/>
          <w:iCs/>
          <w:noProof/>
        </w:rPr>
        <w:t>Microscopy Research and Technique</w:t>
      </w:r>
      <w:r w:rsidRPr="00BA7707">
        <w:rPr>
          <w:rFonts w:ascii="Times New Roman" w:hAnsi="Times New Roman" w:cs="Times New Roman"/>
          <w:noProof/>
        </w:rPr>
        <w:t xml:space="preserve">, </w:t>
      </w:r>
      <w:r w:rsidRPr="00BA7707">
        <w:rPr>
          <w:rFonts w:ascii="Times New Roman" w:hAnsi="Times New Roman" w:cs="Times New Roman"/>
          <w:i/>
          <w:iCs/>
          <w:noProof/>
        </w:rPr>
        <w:t>55</w:t>
      </w:r>
      <w:r w:rsidRPr="00BA7707">
        <w:rPr>
          <w:rFonts w:ascii="Times New Roman" w:hAnsi="Times New Roman" w:cs="Times New Roman"/>
          <w:noProof/>
        </w:rPr>
        <w:t xml:space="preserve">(6), 427–437. </w:t>
      </w:r>
      <w:r w:rsidRPr="00BA7707">
        <w:rPr>
          <w:rFonts w:ascii="Times New Roman" w:hAnsi="Times New Roman" w:cs="Times New Roman"/>
          <w:noProof/>
        </w:rPr>
        <w:lastRenderedPageBreak/>
        <w:t>https://doi.org/10.1002/jemt.1188</w:t>
      </w:r>
    </w:p>
    <w:p w14:paraId="7C8D5CAE"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 xml:space="preserve">Dupont, S., Ortega-Martínez, O., &amp; Thorndyke, M. (2010). Impact of near-future ocean acidification on echinoderms. </w:t>
      </w:r>
      <w:r w:rsidRPr="00BA7707">
        <w:rPr>
          <w:rFonts w:ascii="Times New Roman" w:hAnsi="Times New Roman" w:cs="Times New Roman"/>
          <w:i/>
          <w:iCs/>
          <w:noProof/>
        </w:rPr>
        <w:t>Ecotoxicology</w:t>
      </w:r>
      <w:r w:rsidRPr="00BA7707">
        <w:rPr>
          <w:rFonts w:ascii="Times New Roman" w:hAnsi="Times New Roman" w:cs="Times New Roman"/>
          <w:noProof/>
        </w:rPr>
        <w:t xml:space="preserve">, </w:t>
      </w:r>
      <w:r w:rsidRPr="00BA7707">
        <w:rPr>
          <w:rFonts w:ascii="Times New Roman" w:hAnsi="Times New Roman" w:cs="Times New Roman"/>
          <w:i/>
          <w:iCs/>
          <w:noProof/>
        </w:rPr>
        <w:t>19</w:t>
      </w:r>
      <w:r w:rsidRPr="00BA7707">
        <w:rPr>
          <w:rFonts w:ascii="Times New Roman" w:hAnsi="Times New Roman" w:cs="Times New Roman"/>
          <w:noProof/>
        </w:rPr>
        <w:t>(3), 449–462. https://doi.org/10.1007/s10646-010-0463-6</w:t>
      </w:r>
    </w:p>
    <w:p w14:paraId="56296749"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 xml:space="preserve">Dupont, S. T., &amp; Thorndyke, M. C. (2013). Direct impacts of near-future ocean acidification on sea urchins. </w:t>
      </w:r>
      <w:r w:rsidRPr="00BA7707">
        <w:rPr>
          <w:rFonts w:ascii="Times New Roman" w:hAnsi="Times New Roman" w:cs="Times New Roman"/>
          <w:i/>
          <w:iCs/>
          <w:noProof/>
        </w:rPr>
        <w:t>Climate Change Perspectives from the Atlantic: Past, Present and Future</w:t>
      </w:r>
      <w:r w:rsidRPr="00BA7707">
        <w:rPr>
          <w:rFonts w:ascii="Times New Roman" w:hAnsi="Times New Roman" w:cs="Times New Roman"/>
          <w:noProof/>
        </w:rPr>
        <w:t>, (JANUARY), 461–485. Retrieved from http://www.researchgate.net/publication/259978536_Direct_impacts_of_near-future_ocean_acidification_on_sea_urchins/file/3deec52edf976944dc.pdf</w:t>
      </w:r>
    </w:p>
    <w:p w14:paraId="0D6C40E7"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 xml:space="preserve">Dworjanyn, S. A., &amp; Byrne, M. (2018). Impacts of ocean acidification on sea urchin growth across the juvenile to mature adult life-stage transition is mitigated by warming. </w:t>
      </w:r>
      <w:r w:rsidRPr="00BA7707">
        <w:rPr>
          <w:rFonts w:ascii="Times New Roman" w:hAnsi="Times New Roman" w:cs="Times New Roman"/>
          <w:i/>
          <w:iCs/>
          <w:noProof/>
        </w:rPr>
        <w:t>Proceedings of the Royal Society B: Biological Sciences</w:t>
      </w:r>
      <w:r w:rsidRPr="00BA7707">
        <w:rPr>
          <w:rFonts w:ascii="Times New Roman" w:hAnsi="Times New Roman" w:cs="Times New Roman"/>
          <w:noProof/>
        </w:rPr>
        <w:t xml:space="preserve">, </w:t>
      </w:r>
      <w:r w:rsidRPr="00BA7707">
        <w:rPr>
          <w:rFonts w:ascii="Times New Roman" w:hAnsi="Times New Roman" w:cs="Times New Roman"/>
          <w:i/>
          <w:iCs/>
          <w:noProof/>
        </w:rPr>
        <w:t>285</w:t>
      </w:r>
      <w:r w:rsidRPr="00BA7707">
        <w:rPr>
          <w:rFonts w:ascii="Times New Roman" w:hAnsi="Times New Roman" w:cs="Times New Roman"/>
          <w:noProof/>
        </w:rPr>
        <w:t>(1876). https://doi.org/10.1098/rspb.2017.2684</w:t>
      </w:r>
    </w:p>
    <w:p w14:paraId="0D02882E"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 xml:space="preserve">Emerson, C. E., Reinardy, H. C., Bates, N. R., &amp; Bodnar, A. G. (2017). Ocean acidification impacts spine integrity but not regenerative capacity of spines and tube feet in adult sea urchins. </w:t>
      </w:r>
      <w:r w:rsidRPr="00BA7707">
        <w:rPr>
          <w:rFonts w:ascii="Times New Roman" w:hAnsi="Times New Roman" w:cs="Times New Roman"/>
          <w:i/>
          <w:iCs/>
          <w:noProof/>
        </w:rPr>
        <w:t>Royal Society Open Science</w:t>
      </w:r>
      <w:r w:rsidRPr="00BA7707">
        <w:rPr>
          <w:rFonts w:ascii="Times New Roman" w:hAnsi="Times New Roman" w:cs="Times New Roman"/>
          <w:noProof/>
        </w:rPr>
        <w:t xml:space="preserve">, </w:t>
      </w:r>
      <w:r w:rsidRPr="00BA7707">
        <w:rPr>
          <w:rFonts w:ascii="Times New Roman" w:hAnsi="Times New Roman" w:cs="Times New Roman"/>
          <w:i/>
          <w:iCs/>
          <w:noProof/>
        </w:rPr>
        <w:t>4</w:t>
      </w:r>
      <w:r w:rsidRPr="00BA7707">
        <w:rPr>
          <w:rFonts w:ascii="Times New Roman" w:hAnsi="Times New Roman" w:cs="Times New Roman"/>
          <w:noProof/>
        </w:rPr>
        <w:t>(5). https://doi.org/10.1098/rsos.170140</w:t>
      </w:r>
    </w:p>
    <w:p w14:paraId="352F1145"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 xml:space="preserve">Fox, J., &amp; Weisberg, S. (2019). An {R} Companion to Applied Regression, Third Edition. </w:t>
      </w:r>
      <w:r w:rsidRPr="00BA7707">
        <w:rPr>
          <w:rFonts w:ascii="Times New Roman" w:hAnsi="Times New Roman" w:cs="Times New Roman"/>
          <w:i/>
          <w:iCs/>
          <w:noProof/>
        </w:rPr>
        <w:t>Thousand Oaks CA: Sage.</w:t>
      </w:r>
      <w:r w:rsidRPr="00BA7707">
        <w:rPr>
          <w:rFonts w:ascii="Times New Roman" w:hAnsi="Times New Roman" w:cs="Times New Roman"/>
          <w:noProof/>
        </w:rPr>
        <w:t>, (September 2012), 2016. Retrieved from http://socserv.socsci.mcmaster.ca/jfox/Books/Companion</w:t>
      </w:r>
    </w:p>
    <w:p w14:paraId="69B6659F"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Fung, J. (2014). Urchins and oceans: Effects of naturally occurring water quality on fertilization of the native hawaiian herbivore, Tripneustes gratilla.</w:t>
      </w:r>
    </w:p>
    <w:p w14:paraId="156571A3"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 xml:space="preserve">Gattuso, J. P., Magnan, A., Billé, R., Cheung, W. W. L., Howes, E. L., Joos, F., … Turley, C. (2015, July 3). Contrasting futures for ocean and society from different anthropogenic CO2 </w:t>
      </w:r>
      <w:r w:rsidRPr="00BA7707">
        <w:rPr>
          <w:rFonts w:ascii="Times New Roman" w:hAnsi="Times New Roman" w:cs="Times New Roman"/>
          <w:noProof/>
        </w:rPr>
        <w:lastRenderedPageBreak/>
        <w:t xml:space="preserve">emissions scenarios. </w:t>
      </w:r>
      <w:r w:rsidRPr="00BA7707">
        <w:rPr>
          <w:rFonts w:ascii="Times New Roman" w:hAnsi="Times New Roman" w:cs="Times New Roman"/>
          <w:i/>
          <w:iCs/>
          <w:noProof/>
        </w:rPr>
        <w:t>Science</w:t>
      </w:r>
      <w:r w:rsidRPr="00BA7707">
        <w:rPr>
          <w:rFonts w:ascii="Times New Roman" w:hAnsi="Times New Roman" w:cs="Times New Roman"/>
          <w:noProof/>
        </w:rPr>
        <w:t>. American Association for the Advancement of Science. https://doi.org/10.1126/science.aac4722</w:t>
      </w:r>
    </w:p>
    <w:p w14:paraId="6FC52AC4"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 xml:space="preserve">Gorzelak, P., Stolarski, J., Dubois, P., Kopp, C., &amp; Meibom, A. (2011). 26Mg labeling of the sea urchin regenerating spine: Insights into echinoderm biomineralization process. </w:t>
      </w:r>
      <w:r w:rsidRPr="00BA7707">
        <w:rPr>
          <w:rFonts w:ascii="Times New Roman" w:hAnsi="Times New Roman" w:cs="Times New Roman"/>
          <w:i/>
          <w:iCs/>
          <w:noProof/>
        </w:rPr>
        <w:t>Journal of Structural Biology</w:t>
      </w:r>
      <w:r w:rsidRPr="00BA7707">
        <w:rPr>
          <w:rFonts w:ascii="Times New Roman" w:hAnsi="Times New Roman" w:cs="Times New Roman"/>
          <w:noProof/>
        </w:rPr>
        <w:t xml:space="preserve">, </w:t>
      </w:r>
      <w:r w:rsidRPr="00BA7707">
        <w:rPr>
          <w:rFonts w:ascii="Times New Roman" w:hAnsi="Times New Roman" w:cs="Times New Roman"/>
          <w:i/>
          <w:iCs/>
          <w:noProof/>
        </w:rPr>
        <w:t>176</w:t>
      </w:r>
      <w:r w:rsidRPr="00BA7707">
        <w:rPr>
          <w:rFonts w:ascii="Times New Roman" w:hAnsi="Times New Roman" w:cs="Times New Roman"/>
          <w:noProof/>
        </w:rPr>
        <w:t>(1), 119–126. https://doi.org/10.1016/j.jsb.2011.07.008</w:t>
      </w:r>
    </w:p>
    <w:p w14:paraId="7A069603"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 xml:space="preserve">Hazan, Y., Wangensteen, O. S., &amp; Fine, M. (2014). Tough as a rock-boring urchin: adult Echinometra sp. EE from the Red Sea show high resistance to ocean acidification over long-term exposures. </w:t>
      </w:r>
      <w:r w:rsidRPr="00BA7707">
        <w:rPr>
          <w:rFonts w:ascii="Times New Roman" w:hAnsi="Times New Roman" w:cs="Times New Roman"/>
          <w:i/>
          <w:iCs/>
          <w:noProof/>
        </w:rPr>
        <w:t>Marine Biology</w:t>
      </w:r>
      <w:r w:rsidRPr="00BA7707">
        <w:rPr>
          <w:rFonts w:ascii="Times New Roman" w:hAnsi="Times New Roman" w:cs="Times New Roman"/>
          <w:noProof/>
        </w:rPr>
        <w:t xml:space="preserve">, </w:t>
      </w:r>
      <w:r w:rsidRPr="00BA7707">
        <w:rPr>
          <w:rFonts w:ascii="Times New Roman" w:hAnsi="Times New Roman" w:cs="Times New Roman"/>
          <w:i/>
          <w:iCs/>
          <w:noProof/>
        </w:rPr>
        <w:t>161</w:t>
      </w:r>
      <w:r w:rsidRPr="00BA7707">
        <w:rPr>
          <w:rFonts w:ascii="Times New Roman" w:hAnsi="Times New Roman" w:cs="Times New Roman"/>
          <w:noProof/>
        </w:rPr>
        <w:t>(11), 2531–2545. https://doi.org/10.1007/s00227-014-2525-4</w:t>
      </w:r>
    </w:p>
    <w:p w14:paraId="69B5F82F"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 xml:space="preserve">Heatfield, B. M. (1971). Growth of the calcareous skeleton during regeneration of spines of the sea urchin, strongylocentrotus purpuratus (stimpson): A light and scanning electron microscopic study. </w:t>
      </w:r>
      <w:r w:rsidRPr="00BA7707">
        <w:rPr>
          <w:rFonts w:ascii="Times New Roman" w:hAnsi="Times New Roman" w:cs="Times New Roman"/>
          <w:i/>
          <w:iCs/>
          <w:noProof/>
        </w:rPr>
        <w:t>Journal of Morphology</w:t>
      </w:r>
      <w:r w:rsidRPr="00BA7707">
        <w:rPr>
          <w:rFonts w:ascii="Times New Roman" w:hAnsi="Times New Roman" w:cs="Times New Roman"/>
          <w:noProof/>
        </w:rPr>
        <w:t xml:space="preserve">, </w:t>
      </w:r>
      <w:r w:rsidRPr="00BA7707">
        <w:rPr>
          <w:rFonts w:ascii="Times New Roman" w:hAnsi="Times New Roman" w:cs="Times New Roman"/>
          <w:i/>
          <w:iCs/>
          <w:noProof/>
        </w:rPr>
        <w:t>134</w:t>
      </w:r>
      <w:r w:rsidRPr="00BA7707">
        <w:rPr>
          <w:rFonts w:ascii="Times New Roman" w:hAnsi="Times New Roman" w:cs="Times New Roman"/>
          <w:noProof/>
        </w:rPr>
        <w:t>(1), 57–89. https://doi.org/10.1002/jmor.1051340105</w:t>
      </w:r>
    </w:p>
    <w:p w14:paraId="04FF1019"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 xml:space="preserve">Holtmann, W. C., Stumpp, M., Gutowska, M. A., Syré, S., Himmerkus, N., Melzner, F., &amp; Bleich, M. (2013). Maintenance of coelomic fluid pH in sea urchins exposed to elevated CO 2 : The role of body cavity epithelia and stereom dissolution. </w:t>
      </w:r>
      <w:r w:rsidRPr="00BA7707">
        <w:rPr>
          <w:rFonts w:ascii="Times New Roman" w:hAnsi="Times New Roman" w:cs="Times New Roman"/>
          <w:i/>
          <w:iCs/>
          <w:noProof/>
        </w:rPr>
        <w:t>Marine Biology</w:t>
      </w:r>
      <w:r w:rsidRPr="00BA7707">
        <w:rPr>
          <w:rFonts w:ascii="Times New Roman" w:hAnsi="Times New Roman" w:cs="Times New Roman"/>
          <w:noProof/>
        </w:rPr>
        <w:t xml:space="preserve">, </w:t>
      </w:r>
      <w:r w:rsidRPr="00BA7707">
        <w:rPr>
          <w:rFonts w:ascii="Times New Roman" w:hAnsi="Times New Roman" w:cs="Times New Roman"/>
          <w:i/>
          <w:iCs/>
          <w:noProof/>
        </w:rPr>
        <w:t>160</w:t>
      </w:r>
      <w:r w:rsidRPr="00BA7707">
        <w:rPr>
          <w:rFonts w:ascii="Times New Roman" w:hAnsi="Times New Roman" w:cs="Times New Roman"/>
          <w:noProof/>
        </w:rPr>
        <w:t>(10), 2631–2645. https://doi.org/10.1007/s00227-013-2257-x</w:t>
      </w:r>
    </w:p>
    <w:p w14:paraId="48194D92"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Inc., S. I. (2019). JMP. Cary, NC.</w:t>
      </w:r>
    </w:p>
    <w:p w14:paraId="0DC1C69D"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IPCC. (2019). IPCC Special Report on the Ocean and Cryosphere in a Changing Climate, (September), in preparation. https://doi.org/https://www.ipcc.ch/report/srocc/</w:t>
      </w:r>
    </w:p>
    <w:p w14:paraId="5DED3014"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 xml:space="preserve">Johnson, R., Harianto, J., Thomson, M., &amp; Byrne, M. (2020). The effects of long-term exposure to low pH on the skeletal microstructure of the sea urchin Heliocidaris erythrogramma. </w:t>
      </w:r>
      <w:r w:rsidRPr="00BA7707">
        <w:rPr>
          <w:rFonts w:ascii="Times New Roman" w:hAnsi="Times New Roman" w:cs="Times New Roman"/>
          <w:i/>
          <w:iCs/>
          <w:noProof/>
        </w:rPr>
        <w:t>Journal of Experimental Marine Biology and Ecology</w:t>
      </w:r>
      <w:r w:rsidRPr="00BA7707">
        <w:rPr>
          <w:rFonts w:ascii="Times New Roman" w:hAnsi="Times New Roman" w:cs="Times New Roman"/>
          <w:noProof/>
        </w:rPr>
        <w:t xml:space="preserve">, </w:t>
      </w:r>
      <w:r w:rsidRPr="00BA7707">
        <w:rPr>
          <w:rFonts w:ascii="Times New Roman" w:hAnsi="Times New Roman" w:cs="Times New Roman"/>
          <w:i/>
          <w:iCs/>
          <w:noProof/>
        </w:rPr>
        <w:t>523</w:t>
      </w:r>
      <w:r w:rsidRPr="00BA7707">
        <w:rPr>
          <w:rFonts w:ascii="Times New Roman" w:hAnsi="Times New Roman" w:cs="Times New Roman"/>
          <w:noProof/>
        </w:rPr>
        <w:t xml:space="preserve">(August 2019), 151250. </w:t>
      </w:r>
      <w:r w:rsidRPr="00BA7707">
        <w:rPr>
          <w:rFonts w:ascii="Times New Roman" w:hAnsi="Times New Roman" w:cs="Times New Roman"/>
          <w:noProof/>
        </w:rPr>
        <w:lastRenderedPageBreak/>
        <w:t>https://doi.org/10.1016/j.jembe.2019.151250</w:t>
      </w:r>
    </w:p>
    <w:p w14:paraId="6F5A4E32"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 xml:space="preserve">Jokiel, P. L., Bahr, K. D., &amp; Rodgers, K. S. (2014). Low-cost, high-flow mesocosm system for simulating ocean acidification with CO2 gas. </w:t>
      </w:r>
      <w:r w:rsidRPr="00BA7707">
        <w:rPr>
          <w:rFonts w:ascii="Times New Roman" w:hAnsi="Times New Roman" w:cs="Times New Roman"/>
          <w:i/>
          <w:iCs/>
          <w:noProof/>
        </w:rPr>
        <w:t>Limnology and Oceanography: Methods</w:t>
      </w:r>
      <w:r w:rsidRPr="00BA7707">
        <w:rPr>
          <w:rFonts w:ascii="Times New Roman" w:hAnsi="Times New Roman" w:cs="Times New Roman"/>
          <w:noProof/>
        </w:rPr>
        <w:t xml:space="preserve">, </w:t>
      </w:r>
      <w:r w:rsidRPr="00BA7707">
        <w:rPr>
          <w:rFonts w:ascii="Times New Roman" w:hAnsi="Times New Roman" w:cs="Times New Roman"/>
          <w:i/>
          <w:iCs/>
          <w:noProof/>
        </w:rPr>
        <w:t>12</w:t>
      </w:r>
      <w:r w:rsidRPr="00BA7707">
        <w:rPr>
          <w:rFonts w:ascii="Times New Roman" w:hAnsi="Times New Roman" w:cs="Times New Roman"/>
          <w:noProof/>
        </w:rPr>
        <w:t>(MAY), 313–322. https://doi.org/10.4319/lom.2014.12.313</w:t>
      </w:r>
    </w:p>
    <w:p w14:paraId="7676D9AF"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 xml:space="preserve">Kleypas, J. A., Feely, R. A., Fabry, V. J., Langdon, C., Sabine, C. L., &amp; Robbins, L. L. (2006). Impacts of Ocean Acidification on Coral Reefs and Other Marine Calcifiers : A Guide for Future Research. </w:t>
      </w:r>
      <w:r w:rsidRPr="00BA7707">
        <w:rPr>
          <w:rFonts w:ascii="Times New Roman" w:hAnsi="Times New Roman" w:cs="Times New Roman"/>
          <w:i/>
          <w:iCs/>
          <w:noProof/>
        </w:rPr>
        <w:t>Atmospheric Research</w:t>
      </w:r>
      <w:r w:rsidRPr="00BA7707">
        <w:rPr>
          <w:rFonts w:ascii="Times New Roman" w:hAnsi="Times New Roman" w:cs="Times New Roman"/>
          <w:noProof/>
        </w:rPr>
        <w:t xml:space="preserve">, </w:t>
      </w:r>
      <w:r w:rsidRPr="00BA7707">
        <w:rPr>
          <w:rFonts w:ascii="Times New Roman" w:hAnsi="Times New Roman" w:cs="Times New Roman"/>
          <w:i/>
          <w:iCs/>
          <w:noProof/>
        </w:rPr>
        <w:t>18</w:t>
      </w:r>
      <w:r w:rsidRPr="00BA7707">
        <w:rPr>
          <w:rFonts w:ascii="Times New Roman" w:hAnsi="Times New Roman" w:cs="Times New Roman"/>
          <w:noProof/>
        </w:rPr>
        <w:t>, 88. https://doi.org/www.ucar.edu/communications/Final_acidification.pdf</w:t>
      </w:r>
    </w:p>
    <w:p w14:paraId="488A02CA"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 xml:space="preserve">Kroeker, K. J., Kordas, R. L., Crim, R., Hendriks, I. E., Ramajo, L., Singh, G. S., … Gattuso, J. P. (2013). Impacts of ocean acidification on marine organisms: Quantifying sensitivities and interaction with warming. </w:t>
      </w:r>
      <w:r w:rsidRPr="00BA7707">
        <w:rPr>
          <w:rFonts w:ascii="Times New Roman" w:hAnsi="Times New Roman" w:cs="Times New Roman"/>
          <w:i/>
          <w:iCs/>
          <w:noProof/>
        </w:rPr>
        <w:t>Global Change Biology</w:t>
      </w:r>
      <w:r w:rsidRPr="00BA7707">
        <w:rPr>
          <w:rFonts w:ascii="Times New Roman" w:hAnsi="Times New Roman" w:cs="Times New Roman"/>
          <w:noProof/>
        </w:rPr>
        <w:t xml:space="preserve">, </w:t>
      </w:r>
      <w:r w:rsidRPr="00BA7707">
        <w:rPr>
          <w:rFonts w:ascii="Times New Roman" w:hAnsi="Times New Roman" w:cs="Times New Roman"/>
          <w:i/>
          <w:iCs/>
          <w:noProof/>
        </w:rPr>
        <w:t>19</w:t>
      </w:r>
      <w:r w:rsidRPr="00BA7707">
        <w:rPr>
          <w:rFonts w:ascii="Times New Roman" w:hAnsi="Times New Roman" w:cs="Times New Roman"/>
          <w:noProof/>
        </w:rPr>
        <w:t>(6), 1884–1896. https://doi.org/10.1111/gcb.12179</w:t>
      </w:r>
    </w:p>
    <w:p w14:paraId="7199CEBB"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 xml:space="preserve">Kurihara, H., Yin, R., Nishihara, G. N., Soyano, K., &amp; Ishimatsu, A. (2013). Effect of ocean acidification on growth, gonad development and physiology of the sea urchin Hemicentrotus pulcherrimus. </w:t>
      </w:r>
      <w:r w:rsidRPr="00BA7707">
        <w:rPr>
          <w:rFonts w:ascii="Times New Roman" w:hAnsi="Times New Roman" w:cs="Times New Roman"/>
          <w:i/>
          <w:iCs/>
          <w:noProof/>
        </w:rPr>
        <w:t>Aquatic Biology</w:t>
      </w:r>
      <w:r w:rsidRPr="00BA7707">
        <w:rPr>
          <w:rFonts w:ascii="Times New Roman" w:hAnsi="Times New Roman" w:cs="Times New Roman"/>
          <w:noProof/>
        </w:rPr>
        <w:t xml:space="preserve">, </w:t>
      </w:r>
      <w:r w:rsidRPr="00BA7707">
        <w:rPr>
          <w:rFonts w:ascii="Times New Roman" w:hAnsi="Times New Roman" w:cs="Times New Roman"/>
          <w:i/>
          <w:iCs/>
          <w:noProof/>
        </w:rPr>
        <w:t>18</w:t>
      </w:r>
      <w:r w:rsidRPr="00BA7707">
        <w:rPr>
          <w:rFonts w:ascii="Times New Roman" w:hAnsi="Times New Roman" w:cs="Times New Roman"/>
          <w:noProof/>
        </w:rPr>
        <w:t>(3), 281–292. https://doi.org/10.3354/ab00510</w:t>
      </w:r>
    </w:p>
    <w:p w14:paraId="349CC37C"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Lawrence, J. M. (2001). Edible Sea Urchins: Biology and Ecology in Developments in Aquaculture and Fisheries Science.</w:t>
      </w:r>
    </w:p>
    <w:p w14:paraId="7D044715"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 xml:space="preserve">Mehrbach, C., Culberson, C. H., Hawley, J. E., &amp; Pytkowicz, R. M. (1973). Measurement of the Apparent Dissociation Constants of Carbonic Acid in Seawater At Atmospheric Pressure. </w:t>
      </w:r>
      <w:r w:rsidRPr="00BA7707">
        <w:rPr>
          <w:rFonts w:ascii="Times New Roman" w:hAnsi="Times New Roman" w:cs="Times New Roman"/>
          <w:i/>
          <w:iCs/>
          <w:noProof/>
        </w:rPr>
        <w:t>Limnology and Oceanography</w:t>
      </w:r>
      <w:r w:rsidRPr="00BA7707">
        <w:rPr>
          <w:rFonts w:ascii="Times New Roman" w:hAnsi="Times New Roman" w:cs="Times New Roman"/>
          <w:noProof/>
        </w:rPr>
        <w:t xml:space="preserve">, </w:t>
      </w:r>
      <w:r w:rsidRPr="00BA7707">
        <w:rPr>
          <w:rFonts w:ascii="Times New Roman" w:hAnsi="Times New Roman" w:cs="Times New Roman"/>
          <w:i/>
          <w:iCs/>
          <w:noProof/>
        </w:rPr>
        <w:t>18</w:t>
      </w:r>
      <w:r w:rsidRPr="00BA7707">
        <w:rPr>
          <w:rFonts w:ascii="Times New Roman" w:hAnsi="Times New Roman" w:cs="Times New Roman"/>
          <w:noProof/>
        </w:rPr>
        <w:t>(6), 897–907. https://doi.org/10.4319/lo.1973.18.6.0897</w:t>
      </w:r>
    </w:p>
    <w:p w14:paraId="2827E512"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 xml:space="preserve">Micael, J., Alves, M. J., Costa, A. C., &amp; Jones, M. B. (2009). Exploitation and Conservation of Echinoderms. </w:t>
      </w:r>
      <w:r w:rsidRPr="00BA7707">
        <w:rPr>
          <w:rFonts w:ascii="Times New Roman" w:hAnsi="Times New Roman" w:cs="Times New Roman"/>
          <w:i/>
          <w:iCs/>
          <w:noProof/>
        </w:rPr>
        <w:t>Oceanography and Marine Biology: An Annual Review</w:t>
      </w:r>
      <w:r w:rsidRPr="00BA7707">
        <w:rPr>
          <w:rFonts w:ascii="Times New Roman" w:hAnsi="Times New Roman" w:cs="Times New Roman"/>
          <w:noProof/>
        </w:rPr>
        <w:t xml:space="preserve">, </w:t>
      </w:r>
      <w:r w:rsidRPr="00BA7707">
        <w:rPr>
          <w:rFonts w:ascii="Times New Roman" w:hAnsi="Times New Roman" w:cs="Times New Roman"/>
          <w:i/>
          <w:iCs/>
          <w:noProof/>
        </w:rPr>
        <w:t>47</w:t>
      </w:r>
      <w:r w:rsidRPr="00BA7707">
        <w:rPr>
          <w:rFonts w:ascii="Times New Roman" w:hAnsi="Times New Roman" w:cs="Times New Roman"/>
          <w:noProof/>
        </w:rPr>
        <w:t>(January), 191–</w:t>
      </w:r>
      <w:r w:rsidRPr="00BA7707">
        <w:rPr>
          <w:rFonts w:ascii="Times New Roman" w:hAnsi="Times New Roman" w:cs="Times New Roman"/>
          <w:noProof/>
        </w:rPr>
        <w:lastRenderedPageBreak/>
        <w:t>208.</w:t>
      </w:r>
    </w:p>
    <w:p w14:paraId="1D8BA182"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 xml:space="preserve">Mos, B., Byrne, M., Cowden, K. L., &amp; Dworjanyn, S. A. (2015). Biogenic acidification drives density-dependent growth of a calcifying invertebrate in culture. </w:t>
      </w:r>
      <w:r w:rsidRPr="00BA7707">
        <w:rPr>
          <w:rFonts w:ascii="Times New Roman" w:hAnsi="Times New Roman" w:cs="Times New Roman"/>
          <w:i/>
          <w:iCs/>
          <w:noProof/>
        </w:rPr>
        <w:t>Marine Biology</w:t>
      </w:r>
      <w:r w:rsidRPr="00BA7707">
        <w:rPr>
          <w:rFonts w:ascii="Times New Roman" w:hAnsi="Times New Roman" w:cs="Times New Roman"/>
          <w:noProof/>
        </w:rPr>
        <w:t xml:space="preserve">, </w:t>
      </w:r>
      <w:r w:rsidRPr="00BA7707">
        <w:rPr>
          <w:rFonts w:ascii="Times New Roman" w:hAnsi="Times New Roman" w:cs="Times New Roman"/>
          <w:i/>
          <w:iCs/>
          <w:noProof/>
        </w:rPr>
        <w:t>162</w:t>
      </w:r>
      <w:r w:rsidRPr="00BA7707">
        <w:rPr>
          <w:rFonts w:ascii="Times New Roman" w:hAnsi="Times New Roman" w:cs="Times New Roman"/>
          <w:noProof/>
        </w:rPr>
        <w:t>(8), 1541–1558. https://doi.org/10.1007/s00227-015-2691-z</w:t>
      </w:r>
    </w:p>
    <w:p w14:paraId="10BFB406"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 xml:space="preserve">Mos, B., Byrne, M., &amp; Dworjanyn, S. A. (2016). Biogenic acidification reduces sea urchin gonad growth and increases susceptibility of aquaculture to ocean acidification. </w:t>
      </w:r>
      <w:r w:rsidRPr="00BA7707">
        <w:rPr>
          <w:rFonts w:ascii="Times New Roman" w:hAnsi="Times New Roman" w:cs="Times New Roman"/>
          <w:i/>
          <w:iCs/>
          <w:noProof/>
        </w:rPr>
        <w:t>Marine Environmental Research</w:t>
      </w:r>
      <w:r w:rsidRPr="00BA7707">
        <w:rPr>
          <w:rFonts w:ascii="Times New Roman" w:hAnsi="Times New Roman" w:cs="Times New Roman"/>
          <w:noProof/>
        </w:rPr>
        <w:t xml:space="preserve">, </w:t>
      </w:r>
      <w:r w:rsidRPr="00BA7707">
        <w:rPr>
          <w:rFonts w:ascii="Times New Roman" w:hAnsi="Times New Roman" w:cs="Times New Roman"/>
          <w:i/>
          <w:iCs/>
          <w:noProof/>
        </w:rPr>
        <w:t>113</w:t>
      </w:r>
      <w:r w:rsidRPr="00BA7707">
        <w:rPr>
          <w:rFonts w:ascii="Times New Roman" w:hAnsi="Times New Roman" w:cs="Times New Roman"/>
          <w:noProof/>
        </w:rPr>
        <w:t>, 39–48. https://doi.org/10.1016/j.marenvres.2015.11.001</w:t>
      </w:r>
    </w:p>
    <w:p w14:paraId="2569FBB6"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 xml:space="preserve">Moulin, L., Grosjean, P., Leblud, J., Batigny, A., Collard, M., &amp; Dubois, P. (2014). Long-term mesocosms study of the effects of ocean acidification on growth and physiology of the sea urchin Echinometra mathaei. </w:t>
      </w:r>
      <w:r w:rsidRPr="00BA7707">
        <w:rPr>
          <w:rFonts w:ascii="Times New Roman" w:hAnsi="Times New Roman" w:cs="Times New Roman"/>
          <w:i/>
          <w:iCs/>
          <w:noProof/>
        </w:rPr>
        <w:t>Marine Environmental Research</w:t>
      </w:r>
      <w:r w:rsidRPr="00BA7707">
        <w:rPr>
          <w:rFonts w:ascii="Times New Roman" w:hAnsi="Times New Roman" w:cs="Times New Roman"/>
          <w:noProof/>
        </w:rPr>
        <w:t xml:space="preserve">, </w:t>
      </w:r>
      <w:r w:rsidRPr="00BA7707">
        <w:rPr>
          <w:rFonts w:ascii="Times New Roman" w:hAnsi="Times New Roman" w:cs="Times New Roman"/>
          <w:i/>
          <w:iCs/>
          <w:noProof/>
        </w:rPr>
        <w:t>103</w:t>
      </w:r>
      <w:r w:rsidRPr="00BA7707">
        <w:rPr>
          <w:rFonts w:ascii="Times New Roman" w:hAnsi="Times New Roman" w:cs="Times New Roman"/>
          <w:noProof/>
        </w:rPr>
        <w:t>, 103–114. https://doi.org/10.1016/j.marenvres.2014.11.009</w:t>
      </w:r>
    </w:p>
    <w:p w14:paraId="6DEA2B10"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 xml:space="preserve">Moureaux, C., Pérez-Huerta, A., Compère, P., Zhu, W., Leloup, T., Cusack, M., &amp; Dubois, P. (2010a). Structure, composition and mechanical relations to function in sea urchin spine. </w:t>
      </w:r>
      <w:r w:rsidRPr="00BA7707">
        <w:rPr>
          <w:rFonts w:ascii="Times New Roman" w:hAnsi="Times New Roman" w:cs="Times New Roman"/>
          <w:i/>
          <w:iCs/>
          <w:noProof/>
        </w:rPr>
        <w:t>Journal of Structural Biology</w:t>
      </w:r>
      <w:r w:rsidRPr="00BA7707">
        <w:rPr>
          <w:rFonts w:ascii="Times New Roman" w:hAnsi="Times New Roman" w:cs="Times New Roman"/>
          <w:noProof/>
        </w:rPr>
        <w:t xml:space="preserve">, </w:t>
      </w:r>
      <w:r w:rsidRPr="00BA7707">
        <w:rPr>
          <w:rFonts w:ascii="Times New Roman" w:hAnsi="Times New Roman" w:cs="Times New Roman"/>
          <w:i/>
          <w:iCs/>
          <w:noProof/>
        </w:rPr>
        <w:t>170</w:t>
      </w:r>
      <w:r w:rsidRPr="00BA7707">
        <w:rPr>
          <w:rFonts w:ascii="Times New Roman" w:hAnsi="Times New Roman" w:cs="Times New Roman"/>
          <w:noProof/>
        </w:rPr>
        <w:t>(1), 41–49. https://doi.org/10.1016/j.jsb.2010.01.003</w:t>
      </w:r>
    </w:p>
    <w:p w14:paraId="4B82FC9F"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 xml:space="preserve">Moureaux, C., Pérez-Huerta, A., Compère, P., Zhu, W., Leloup, T., Cusack, M., &amp; Dubois, P. (2010b). Structure, composition and mechanical relations to function in sea urchin spine. </w:t>
      </w:r>
      <w:r w:rsidRPr="00BA7707">
        <w:rPr>
          <w:rFonts w:ascii="Times New Roman" w:hAnsi="Times New Roman" w:cs="Times New Roman"/>
          <w:i/>
          <w:iCs/>
          <w:noProof/>
        </w:rPr>
        <w:t>Journal of Structural Biology</w:t>
      </w:r>
      <w:r w:rsidRPr="00BA7707">
        <w:rPr>
          <w:rFonts w:ascii="Times New Roman" w:hAnsi="Times New Roman" w:cs="Times New Roman"/>
          <w:noProof/>
        </w:rPr>
        <w:t xml:space="preserve">, </w:t>
      </w:r>
      <w:r w:rsidRPr="00BA7707">
        <w:rPr>
          <w:rFonts w:ascii="Times New Roman" w:hAnsi="Times New Roman" w:cs="Times New Roman"/>
          <w:i/>
          <w:iCs/>
          <w:noProof/>
        </w:rPr>
        <w:t>170</w:t>
      </w:r>
      <w:r w:rsidRPr="00BA7707">
        <w:rPr>
          <w:rFonts w:ascii="Times New Roman" w:hAnsi="Times New Roman" w:cs="Times New Roman"/>
          <w:noProof/>
        </w:rPr>
        <w:t>(1), 41–49. https://doi.org/10.1016/j.jsb.2010.01.003</w:t>
      </w:r>
    </w:p>
    <w:p w14:paraId="7B224AAE"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 xml:space="preserve">Neilson, B. J., Wall, C. B., Mancini, F. T., &amp; Gewecke, C. A. (2018). Herbivore biocontrol and manual removal successfully reduce invasive macroalgae on coral reefs. </w:t>
      </w:r>
      <w:r w:rsidRPr="00BA7707">
        <w:rPr>
          <w:rFonts w:ascii="Times New Roman" w:hAnsi="Times New Roman" w:cs="Times New Roman"/>
          <w:i/>
          <w:iCs/>
          <w:noProof/>
        </w:rPr>
        <w:t>PeerJ</w:t>
      </w:r>
      <w:r w:rsidRPr="00BA7707">
        <w:rPr>
          <w:rFonts w:ascii="Times New Roman" w:hAnsi="Times New Roman" w:cs="Times New Roman"/>
          <w:noProof/>
        </w:rPr>
        <w:t>, 1–27. https://doi.org/10.7717/peerj.5332</w:t>
      </w:r>
    </w:p>
    <w:p w14:paraId="6D97FD21"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 xml:space="preserve">Ohlberger, J. (2013). Climate warming and ectotherm body size - from individual physiology to community ecology. </w:t>
      </w:r>
      <w:r w:rsidRPr="00BA7707">
        <w:rPr>
          <w:rFonts w:ascii="Times New Roman" w:hAnsi="Times New Roman" w:cs="Times New Roman"/>
          <w:i/>
          <w:iCs/>
          <w:noProof/>
        </w:rPr>
        <w:t>Functional Ecology</w:t>
      </w:r>
      <w:r w:rsidRPr="00BA7707">
        <w:rPr>
          <w:rFonts w:ascii="Times New Roman" w:hAnsi="Times New Roman" w:cs="Times New Roman"/>
          <w:noProof/>
        </w:rPr>
        <w:t xml:space="preserve">, </w:t>
      </w:r>
      <w:r w:rsidRPr="00BA7707">
        <w:rPr>
          <w:rFonts w:ascii="Times New Roman" w:hAnsi="Times New Roman" w:cs="Times New Roman"/>
          <w:i/>
          <w:iCs/>
          <w:noProof/>
        </w:rPr>
        <w:t>27</w:t>
      </w:r>
      <w:r w:rsidRPr="00BA7707">
        <w:rPr>
          <w:rFonts w:ascii="Times New Roman" w:hAnsi="Times New Roman" w:cs="Times New Roman"/>
          <w:noProof/>
        </w:rPr>
        <w:t>(4), 991–1001. https://doi.org/10.1111/1365-2435.12098</w:t>
      </w:r>
    </w:p>
    <w:p w14:paraId="7AD6C801"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lastRenderedPageBreak/>
        <w:t>Pierrot, D., Lewis, E., &amp; Wallace, D. W. R. (2006). MS Excel Program Developed for CO2 System Calculations. Oak Ridge: Carbon Dioxide Information Analysis Center; Oak Ridge National Laboratory, U.S. Department of Energy. https://doi.org/10.3334/CDIAC/otg.CO2SYS_XLS_CDIAC105a</w:t>
      </w:r>
    </w:p>
    <w:p w14:paraId="1CC3D9A8"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 xml:space="preserve">Politi, Y., Arad, T., Klein, E., And, S. W., &amp; Lia, A. (2004). Sea Urchin Spine Calcite Forms via a Transient Amorphous Calcium Carbonate. </w:t>
      </w:r>
      <w:r w:rsidRPr="00BA7707">
        <w:rPr>
          <w:rFonts w:ascii="Times New Roman" w:hAnsi="Times New Roman" w:cs="Times New Roman"/>
          <w:i/>
          <w:iCs/>
          <w:noProof/>
        </w:rPr>
        <w:t>Science</w:t>
      </w:r>
      <w:r w:rsidRPr="00BA7707">
        <w:rPr>
          <w:rFonts w:ascii="Times New Roman" w:hAnsi="Times New Roman" w:cs="Times New Roman"/>
          <w:noProof/>
        </w:rPr>
        <w:t xml:space="preserve">, </w:t>
      </w:r>
      <w:r w:rsidRPr="00BA7707">
        <w:rPr>
          <w:rFonts w:ascii="Times New Roman" w:hAnsi="Times New Roman" w:cs="Times New Roman"/>
          <w:i/>
          <w:iCs/>
          <w:noProof/>
        </w:rPr>
        <w:t>306</w:t>
      </w:r>
      <w:r w:rsidRPr="00BA7707">
        <w:rPr>
          <w:rFonts w:ascii="Times New Roman" w:hAnsi="Times New Roman" w:cs="Times New Roman"/>
          <w:noProof/>
        </w:rPr>
        <w:t>(5699), 1161–1164.</w:t>
      </w:r>
    </w:p>
    <w:p w14:paraId="2081CF49"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 xml:space="preserve">Przeslawski, R., Ahyong, S., Byrne, M., Wörheide, G., &amp; Hutchings, P. (2008). Beyond corals and fish: The effects of climate change on noncoral benthic invertebrates of tropical reefs. </w:t>
      </w:r>
      <w:r w:rsidRPr="00BA7707">
        <w:rPr>
          <w:rFonts w:ascii="Times New Roman" w:hAnsi="Times New Roman" w:cs="Times New Roman"/>
          <w:i/>
          <w:iCs/>
          <w:noProof/>
        </w:rPr>
        <w:t>Global Change Biology</w:t>
      </w:r>
      <w:r w:rsidRPr="00BA7707">
        <w:rPr>
          <w:rFonts w:ascii="Times New Roman" w:hAnsi="Times New Roman" w:cs="Times New Roman"/>
          <w:noProof/>
        </w:rPr>
        <w:t xml:space="preserve">, </w:t>
      </w:r>
      <w:r w:rsidRPr="00BA7707">
        <w:rPr>
          <w:rFonts w:ascii="Times New Roman" w:hAnsi="Times New Roman" w:cs="Times New Roman"/>
          <w:i/>
          <w:iCs/>
          <w:noProof/>
        </w:rPr>
        <w:t>14</w:t>
      </w:r>
      <w:r w:rsidRPr="00BA7707">
        <w:rPr>
          <w:rFonts w:ascii="Times New Roman" w:hAnsi="Times New Roman" w:cs="Times New Roman"/>
          <w:noProof/>
        </w:rPr>
        <w:t>(12), 2773–2795. https://doi.org/10.1111/j.1365-2486.2008.01693.x</w:t>
      </w:r>
    </w:p>
    <w:p w14:paraId="2EF9E169"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Rahman, M. A., Arshad, A., &amp; Yusoff, F. (2014). Sea Urchins (Echinodermata: Echinoidea): Their Biology, Culture and Bioactive compounds. https://doi.org/10.15242/iicbe.c714075</w:t>
      </w:r>
    </w:p>
    <w:p w14:paraId="43495455"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 xml:space="preserve">Rahman, S., Tsuchiya, M., &amp; Uehara, T. (2009). Effects of temperature on hatching rate, embryonic development and early larval survival of the edible sea urchin, Tripneustes gratilla. </w:t>
      </w:r>
      <w:r w:rsidRPr="00BA7707">
        <w:rPr>
          <w:rFonts w:ascii="Times New Roman" w:hAnsi="Times New Roman" w:cs="Times New Roman"/>
          <w:i/>
          <w:iCs/>
          <w:noProof/>
        </w:rPr>
        <w:t>Biologia</w:t>
      </w:r>
      <w:r w:rsidRPr="00BA7707">
        <w:rPr>
          <w:rFonts w:ascii="Times New Roman" w:hAnsi="Times New Roman" w:cs="Times New Roman"/>
          <w:noProof/>
        </w:rPr>
        <w:t xml:space="preserve">, </w:t>
      </w:r>
      <w:r w:rsidRPr="00BA7707">
        <w:rPr>
          <w:rFonts w:ascii="Times New Roman" w:hAnsi="Times New Roman" w:cs="Times New Roman"/>
          <w:i/>
          <w:iCs/>
          <w:noProof/>
        </w:rPr>
        <w:t>64</w:t>
      </w:r>
      <w:r w:rsidRPr="00BA7707">
        <w:rPr>
          <w:rFonts w:ascii="Times New Roman" w:hAnsi="Times New Roman" w:cs="Times New Roman"/>
          <w:noProof/>
        </w:rPr>
        <w:t>(4), 768–775. https://doi.org/10.2478/s11756-009-0135-2</w:t>
      </w:r>
    </w:p>
    <w:p w14:paraId="6F351CE3"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 xml:space="preserve">Ramajo, L., Pérez-león, E., Hendriks, I. E., Marbà, N., Krause-jensen, D., Sejr, M. K., … Duarte, C. M. (2016). Food supply confers calcifiers resistance to ocean acidification. </w:t>
      </w:r>
      <w:r w:rsidRPr="00BA7707">
        <w:rPr>
          <w:rFonts w:ascii="Times New Roman" w:hAnsi="Times New Roman" w:cs="Times New Roman"/>
          <w:i/>
          <w:iCs/>
          <w:noProof/>
        </w:rPr>
        <w:t>Nature Publishing Group</w:t>
      </w:r>
      <w:r w:rsidRPr="00BA7707">
        <w:rPr>
          <w:rFonts w:ascii="Times New Roman" w:hAnsi="Times New Roman" w:cs="Times New Roman"/>
          <w:noProof/>
        </w:rPr>
        <w:t>, (December 2015), 1–6. https://doi.org/10.1038/srep19374</w:t>
      </w:r>
    </w:p>
    <w:p w14:paraId="63A232C3"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 xml:space="preserve">Ries, J. B. (2011). A physicochemical framework for interpreting the biological calcification response to CO2-induced ocean acidification. </w:t>
      </w:r>
      <w:r w:rsidRPr="00BA7707">
        <w:rPr>
          <w:rFonts w:ascii="Times New Roman" w:hAnsi="Times New Roman" w:cs="Times New Roman"/>
          <w:i/>
          <w:iCs/>
          <w:noProof/>
        </w:rPr>
        <w:t>Geochimica et Cosmochimica Acta</w:t>
      </w:r>
      <w:r w:rsidRPr="00BA7707">
        <w:rPr>
          <w:rFonts w:ascii="Times New Roman" w:hAnsi="Times New Roman" w:cs="Times New Roman"/>
          <w:noProof/>
        </w:rPr>
        <w:t xml:space="preserve">, </w:t>
      </w:r>
      <w:r w:rsidRPr="00BA7707">
        <w:rPr>
          <w:rFonts w:ascii="Times New Roman" w:hAnsi="Times New Roman" w:cs="Times New Roman"/>
          <w:i/>
          <w:iCs/>
          <w:noProof/>
        </w:rPr>
        <w:t>75</w:t>
      </w:r>
      <w:r w:rsidRPr="00BA7707">
        <w:rPr>
          <w:rFonts w:ascii="Times New Roman" w:hAnsi="Times New Roman" w:cs="Times New Roman"/>
          <w:noProof/>
        </w:rPr>
        <w:t>(14), 4053–4064. https://doi.org/10.1016/j.gca.2011.04.025</w:t>
      </w:r>
    </w:p>
    <w:p w14:paraId="60825E3F"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 xml:space="preserve">Ries, J. B., Cohen, A. L., &amp; McCorkle, D. C. (2009). Marine calcifiers exhibit mixed responses to CO2-induced ocean acidification. </w:t>
      </w:r>
      <w:r w:rsidRPr="00BA7707">
        <w:rPr>
          <w:rFonts w:ascii="Times New Roman" w:hAnsi="Times New Roman" w:cs="Times New Roman"/>
          <w:i/>
          <w:iCs/>
          <w:noProof/>
        </w:rPr>
        <w:t>Geology</w:t>
      </w:r>
      <w:r w:rsidRPr="00BA7707">
        <w:rPr>
          <w:rFonts w:ascii="Times New Roman" w:hAnsi="Times New Roman" w:cs="Times New Roman"/>
          <w:noProof/>
        </w:rPr>
        <w:t xml:space="preserve">, </w:t>
      </w:r>
      <w:r w:rsidRPr="00BA7707">
        <w:rPr>
          <w:rFonts w:ascii="Times New Roman" w:hAnsi="Times New Roman" w:cs="Times New Roman"/>
          <w:i/>
          <w:iCs/>
          <w:noProof/>
        </w:rPr>
        <w:t>37</w:t>
      </w:r>
      <w:r w:rsidRPr="00BA7707">
        <w:rPr>
          <w:rFonts w:ascii="Times New Roman" w:hAnsi="Times New Roman" w:cs="Times New Roman"/>
          <w:noProof/>
        </w:rPr>
        <w:t xml:space="preserve">(12), 1131–1134. </w:t>
      </w:r>
      <w:r w:rsidRPr="00BA7707">
        <w:rPr>
          <w:rFonts w:ascii="Times New Roman" w:hAnsi="Times New Roman" w:cs="Times New Roman"/>
          <w:noProof/>
        </w:rPr>
        <w:lastRenderedPageBreak/>
        <w:t>https://doi.org/10.1130/G30210A.1</w:t>
      </w:r>
    </w:p>
    <w:p w14:paraId="046676F3"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 xml:space="preserve">Sheppard Brennand, H., Soars, N., Dworjanyn, S. A., Davis, A. R., &amp; Byrne, M. (2010). Impact of ocean warming and ocean acidification on larval development and calcification in the sea urchin Tripneustes gratilla. </w:t>
      </w:r>
      <w:r w:rsidRPr="00BA7707">
        <w:rPr>
          <w:rFonts w:ascii="Times New Roman" w:hAnsi="Times New Roman" w:cs="Times New Roman"/>
          <w:i/>
          <w:iCs/>
          <w:noProof/>
        </w:rPr>
        <w:t>PLoS ONE</w:t>
      </w:r>
      <w:r w:rsidRPr="00BA7707">
        <w:rPr>
          <w:rFonts w:ascii="Times New Roman" w:hAnsi="Times New Roman" w:cs="Times New Roman"/>
          <w:noProof/>
        </w:rPr>
        <w:t xml:space="preserve">, </w:t>
      </w:r>
      <w:r w:rsidRPr="00BA7707">
        <w:rPr>
          <w:rFonts w:ascii="Times New Roman" w:hAnsi="Times New Roman" w:cs="Times New Roman"/>
          <w:i/>
          <w:iCs/>
          <w:noProof/>
        </w:rPr>
        <w:t>5</w:t>
      </w:r>
      <w:r w:rsidRPr="00BA7707">
        <w:rPr>
          <w:rFonts w:ascii="Times New Roman" w:hAnsi="Times New Roman" w:cs="Times New Roman"/>
          <w:noProof/>
        </w:rPr>
        <w:t>(6), 1–7. https://doi.org/10.1371/journal.pone.0011372</w:t>
      </w:r>
    </w:p>
    <w:p w14:paraId="69EDF682"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 xml:space="preserve">Sheridan, J. A., &amp; Bickford, D. (2011). Shrinking body size as an ecological response to climate change. </w:t>
      </w:r>
      <w:r w:rsidRPr="00BA7707">
        <w:rPr>
          <w:rFonts w:ascii="Times New Roman" w:hAnsi="Times New Roman" w:cs="Times New Roman"/>
          <w:i/>
          <w:iCs/>
          <w:noProof/>
        </w:rPr>
        <w:t>Nature Climate Change</w:t>
      </w:r>
      <w:r w:rsidRPr="00BA7707">
        <w:rPr>
          <w:rFonts w:ascii="Times New Roman" w:hAnsi="Times New Roman" w:cs="Times New Roman"/>
          <w:noProof/>
        </w:rPr>
        <w:t xml:space="preserve">, </w:t>
      </w:r>
      <w:r w:rsidRPr="00BA7707">
        <w:rPr>
          <w:rFonts w:ascii="Times New Roman" w:hAnsi="Times New Roman" w:cs="Times New Roman"/>
          <w:i/>
          <w:iCs/>
          <w:noProof/>
        </w:rPr>
        <w:t>1</w:t>
      </w:r>
      <w:r w:rsidRPr="00BA7707">
        <w:rPr>
          <w:rFonts w:ascii="Times New Roman" w:hAnsi="Times New Roman" w:cs="Times New Roman"/>
          <w:noProof/>
        </w:rPr>
        <w:t>(8), 401–406. https://doi.org/10.1038/nclimate1259</w:t>
      </w:r>
    </w:p>
    <w:p w14:paraId="6916B5D6"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Sherman, E. (2015). Can sea urchins beat the heat ? Sea urchins , thermal tolerance and climate change. https://doi.org/10.7717/peerj.1006</w:t>
      </w:r>
    </w:p>
    <w:p w14:paraId="274AC010"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 xml:space="preserve">Stimson, J., Cunha, T., &amp; Philippoff, J. (2007). Food preferences and related behavior of the browsing sea urchin Tripneustes gratilla (Linnaeus) and its potential for use as a biological control agent. </w:t>
      </w:r>
      <w:r w:rsidRPr="00BA7707">
        <w:rPr>
          <w:rFonts w:ascii="Times New Roman" w:hAnsi="Times New Roman" w:cs="Times New Roman"/>
          <w:i/>
          <w:iCs/>
          <w:noProof/>
        </w:rPr>
        <w:t>Marine Biology</w:t>
      </w:r>
      <w:r w:rsidRPr="00BA7707">
        <w:rPr>
          <w:rFonts w:ascii="Times New Roman" w:hAnsi="Times New Roman" w:cs="Times New Roman"/>
          <w:noProof/>
        </w:rPr>
        <w:t xml:space="preserve">, </w:t>
      </w:r>
      <w:r w:rsidRPr="00BA7707">
        <w:rPr>
          <w:rFonts w:ascii="Times New Roman" w:hAnsi="Times New Roman" w:cs="Times New Roman"/>
          <w:i/>
          <w:iCs/>
          <w:noProof/>
        </w:rPr>
        <w:t>151</w:t>
      </w:r>
      <w:r w:rsidRPr="00BA7707">
        <w:rPr>
          <w:rFonts w:ascii="Times New Roman" w:hAnsi="Times New Roman" w:cs="Times New Roman"/>
          <w:noProof/>
        </w:rPr>
        <w:t>(5), 1761–1772. https://doi.org/10.1007/s00227-007-0628-x</w:t>
      </w:r>
    </w:p>
    <w:p w14:paraId="79B7002C"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Team, R. C. (2018). R: A language and environment for statistical computing. Vienna, Austria.: R Foundation for Statistical Computing. Retrieved from https://www.r-project.org/</w:t>
      </w:r>
    </w:p>
    <w:p w14:paraId="7C8E9A6E"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 xml:space="preserve">Toha, A. H. A., Sumitro, S. B., Hakim, L., Widodo, N., Binur, R., Suhaemi, S., &amp; Anggoro, A. W. (2017). Review: Biology of the commercially used sea urchin Tripneustes gratilla (Linnaeus, 1758) (Echinoidea: Echinodermata). </w:t>
      </w:r>
      <w:r w:rsidRPr="00BA7707">
        <w:rPr>
          <w:rFonts w:ascii="Times New Roman" w:hAnsi="Times New Roman" w:cs="Times New Roman"/>
          <w:i/>
          <w:iCs/>
          <w:noProof/>
        </w:rPr>
        <w:t>Ocean Life</w:t>
      </w:r>
      <w:r w:rsidRPr="00BA7707">
        <w:rPr>
          <w:rFonts w:ascii="Times New Roman" w:hAnsi="Times New Roman" w:cs="Times New Roman"/>
          <w:noProof/>
        </w:rPr>
        <w:t xml:space="preserve">, </w:t>
      </w:r>
      <w:r w:rsidRPr="00BA7707">
        <w:rPr>
          <w:rFonts w:ascii="Times New Roman" w:hAnsi="Times New Roman" w:cs="Times New Roman"/>
          <w:i/>
          <w:iCs/>
          <w:noProof/>
        </w:rPr>
        <w:t>1</w:t>
      </w:r>
      <w:r w:rsidRPr="00BA7707">
        <w:rPr>
          <w:rFonts w:ascii="Times New Roman" w:hAnsi="Times New Roman" w:cs="Times New Roman"/>
          <w:noProof/>
        </w:rPr>
        <w:t>(1), 1–10. https://doi.org/10.13057/oceanlife/o010101</w:t>
      </w:r>
    </w:p>
    <w:p w14:paraId="05C7774F"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 xml:space="preserve">Tsafnat, N., Fitz Gerald, J. D., Le, H. N., &amp; Stachurski, Z. H. (2012). Micromechanics of Sea Urchin Spines. </w:t>
      </w:r>
      <w:r w:rsidRPr="00BA7707">
        <w:rPr>
          <w:rFonts w:ascii="Times New Roman" w:hAnsi="Times New Roman" w:cs="Times New Roman"/>
          <w:i/>
          <w:iCs/>
          <w:noProof/>
        </w:rPr>
        <w:t>PLoS ONE</w:t>
      </w:r>
      <w:r w:rsidRPr="00BA7707">
        <w:rPr>
          <w:rFonts w:ascii="Times New Roman" w:hAnsi="Times New Roman" w:cs="Times New Roman"/>
          <w:noProof/>
        </w:rPr>
        <w:t xml:space="preserve">, </w:t>
      </w:r>
      <w:r w:rsidRPr="00BA7707">
        <w:rPr>
          <w:rFonts w:ascii="Times New Roman" w:hAnsi="Times New Roman" w:cs="Times New Roman"/>
          <w:i/>
          <w:iCs/>
          <w:noProof/>
        </w:rPr>
        <w:t>7</w:t>
      </w:r>
      <w:r w:rsidRPr="00BA7707">
        <w:rPr>
          <w:rFonts w:ascii="Times New Roman" w:hAnsi="Times New Roman" w:cs="Times New Roman"/>
          <w:noProof/>
        </w:rPr>
        <w:t>(9). https://doi.org/10.1371/journal.pone.0044140</w:t>
      </w:r>
    </w:p>
    <w:p w14:paraId="5038C33A"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 xml:space="preserve">Uthicke, S., Ebert, T., Liddy, M., Johansson, C., Fabricius, K. E., &amp; Lamare, M. (2016). Echinometra sea urchins acclimatized to elevated pCO2 at volcanic vents outperform those </w:t>
      </w:r>
      <w:r w:rsidRPr="00BA7707">
        <w:rPr>
          <w:rFonts w:ascii="Times New Roman" w:hAnsi="Times New Roman" w:cs="Times New Roman"/>
          <w:noProof/>
        </w:rPr>
        <w:lastRenderedPageBreak/>
        <w:t xml:space="preserve">under present-day pCO2 conditions. </w:t>
      </w:r>
      <w:r w:rsidRPr="00BA7707">
        <w:rPr>
          <w:rFonts w:ascii="Times New Roman" w:hAnsi="Times New Roman" w:cs="Times New Roman"/>
          <w:i/>
          <w:iCs/>
          <w:noProof/>
        </w:rPr>
        <w:t>Global Change Biology</w:t>
      </w:r>
      <w:r w:rsidRPr="00BA7707">
        <w:rPr>
          <w:rFonts w:ascii="Times New Roman" w:hAnsi="Times New Roman" w:cs="Times New Roman"/>
          <w:noProof/>
        </w:rPr>
        <w:t xml:space="preserve">, </w:t>
      </w:r>
      <w:r w:rsidRPr="00BA7707">
        <w:rPr>
          <w:rFonts w:ascii="Times New Roman" w:hAnsi="Times New Roman" w:cs="Times New Roman"/>
          <w:i/>
          <w:iCs/>
          <w:noProof/>
        </w:rPr>
        <w:t>22</w:t>
      </w:r>
      <w:r w:rsidRPr="00BA7707">
        <w:rPr>
          <w:rFonts w:ascii="Times New Roman" w:hAnsi="Times New Roman" w:cs="Times New Roman"/>
          <w:noProof/>
        </w:rPr>
        <w:t>(7), 2451–2461. https://doi.org/10.1111/gcb.13223</w:t>
      </w:r>
    </w:p>
    <w:p w14:paraId="2CA66462"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 xml:space="preserve">Visconti, G., Gianguzza, F., Butera, E., Costa, V., Vizzini, S., Byrne, M., &amp; Gianguzza, P. (2017). Morphological response of the larvae of Arbacia lixula to near-future ocean warming and acidification. </w:t>
      </w:r>
      <w:r w:rsidRPr="00BA7707">
        <w:rPr>
          <w:rFonts w:ascii="Times New Roman" w:hAnsi="Times New Roman" w:cs="Times New Roman"/>
          <w:i/>
          <w:iCs/>
          <w:noProof/>
        </w:rPr>
        <w:t>ICES Journal of Marine Science</w:t>
      </w:r>
      <w:r w:rsidRPr="00BA7707">
        <w:rPr>
          <w:rFonts w:ascii="Times New Roman" w:hAnsi="Times New Roman" w:cs="Times New Roman"/>
          <w:noProof/>
        </w:rPr>
        <w:t xml:space="preserve">, </w:t>
      </w:r>
      <w:r w:rsidRPr="00BA7707">
        <w:rPr>
          <w:rFonts w:ascii="Times New Roman" w:hAnsi="Times New Roman" w:cs="Times New Roman"/>
          <w:i/>
          <w:iCs/>
          <w:noProof/>
        </w:rPr>
        <w:t>74</w:t>
      </w:r>
      <w:r w:rsidRPr="00BA7707">
        <w:rPr>
          <w:rFonts w:ascii="Times New Roman" w:hAnsi="Times New Roman" w:cs="Times New Roman"/>
          <w:noProof/>
        </w:rPr>
        <w:t>(4), 1180–1190. https://doi.org/10.1093/icesjms/fsx037</w:t>
      </w:r>
    </w:p>
    <w:p w14:paraId="0665D50D"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 xml:space="preserve">Westbrook, C. E., Ringang, R. R., Cantero, S. M. A., &amp; Toonen, R. J. (2015). Survivorship and feeding preferences among size classes of outplanted sea urchins, Tripneustes gratilla , and possible use as biocontrol for invasive alien algae. </w:t>
      </w:r>
      <w:r w:rsidRPr="00BA7707">
        <w:rPr>
          <w:rFonts w:ascii="Times New Roman" w:hAnsi="Times New Roman" w:cs="Times New Roman"/>
          <w:i/>
          <w:iCs/>
          <w:noProof/>
        </w:rPr>
        <w:t>PeerJ</w:t>
      </w:r>
      <w:r w:rsidRPr="00BA7707">
        <w:rPr>
          <w:rFonts w:ascii="Times New Roman" w:hAnsi="Times New Roman" w:cs="Times New Roman"/>
          <w:noProof/>
        </w:rPr>
        <w:t xml:space="preserve">, </w:t>
      </w:r>
      <w:r w:rsidRPr="00BA7707">
        <w:rPr>
          <w:rFonts w:ascii="Times New Roman" w:hAnsi="Times New Roman" w:cs="Times New Roman"/>
          <w:i/>
          <w:iCs/>
          <w:noProof/>
        </w:rPr>
        <w:t>3</w:t>
      </w:r>
      <w:r w:rsidRPr="00BA7707">
        <w:rPr>
          <w:rFonts w:ascii="Times New Roman" w:hAnsi="Times New Roman" w:cs="Times New Roman"/>
          <w:noProof/>
        </w:rPr>
        <w:t>, e1235. https://doi.org/10.7717/peerj.1235</w:t>
      </w:r>
    </w:p>
    <w:p w14:paraId="0BAB1836"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 xml:space="preserve">Wolfe, K., Dworjanyn, S. A., &amp; Byrne, M. (2013). Effects of ocean warming and acidification on survival, growth and skeletal development in the early benthic juvenile sea urchin (Heliocidaris erythrogramma). </w:t>
      </w:r>
      <w:r w:rsidRPr="00BA7707">
        <w:rPr>
          <w:rFonts w:ascii="Times New Roman" w:hAnsi="Times New Roman" w:cs="Times New Roman"/>
          <w:i/>
          <w:iCs/>
          <w:noProof/>
        </w:rPr>
        <w:t>Global Change Biology</w:t>
      </w:r>
      <w:r w:rsidRPr="00BA7707">
        <w:rPr>
          <w:rFonts w:ascii="Times New Roman" w:hAnsi="Times New Roman" w:cs="Times New Roman"/>
          <w:noProof/>
        </w:rPr>
        <w:t xml:space="preserve">, </w:t>
      </w:r>
      <w:r w:rsidRPr="00BA7707">
        <w:rPr>
          <w:rFonts w:ascii="Times New Roman" w:hAnsi="Times New Roman" w:cs="Times New Roman"/>
          <w:i/>
          <w:iCs/>
          <w:noProof/>
        </w:rPr>
        <w:t>19</w:t>
      </w:r>
      <w:r w:rsidRPr="00BA7707">
        <w:rPr>
          <w:rFonts w:ascii="Times New Roman" w:hAnsi="Times New Roman" w:cs="Times New Roman"/>
          <w:noProof/>
        </w:rPr>
        <w:t>(9), 2698–2707. https://doi.org/10.1111/gcb.12249</w:t>
      </w:r>
    </w:p>
    <w:p w14:paraId="3DCC83D8" w14:textId="77777777" w:rsidR="00BA7707" w:rsidRPr="00BA7707" w:rsidRDefault="00BA7707" w:rsidP="00BA7707">
      <w:pPr>
        <w:widowControl w:val="0"/>
        <w:autoSpaceDE w:val="0"/>
        <w:autoSpaceDN w:val="0"/>
        <w:adjustRightInd w:val="0"/>
        <w:spacing w:line="480" w:lineRule="auto"/>
        <w:ind w:left="480" w:hanging="480"/>
        <w:rPr>
          <w:rFonts w:ascii="Times New Roman" w:hAnsi="Times New Roman" w:cs="Times New Roman"/>
          <w:noProof/>
        </w:rPr>
      </w:pPr>
      <w:r w:rsidRPr="00BA7707">
        <w:rPr>
          <w:rFonts w:ascii="Times New Roman" w:hAnsi="Times New Roman" w:cs="Times New Roman"/>
          <w:noProof/>
        </w:rPr>
        <w:t xml:space="preserve">Zhang, L., Zhang, L., Shi, D., Wei, J., Chang, Y., &amp; Zhao, C. (2017). Effects of long-term elevated temperature on covering, sheltering and righting behaviors of the sea urchin </w:t>
      </w:r>
      <w:r w:rsidRPr="00BA7707">
        <w:rPr>
          <w:rFonts w:ascii="Times New Roman" w:hAnsi="Times New Roman" w:cs="Times New Roman"/>
          <w:i/>
          <w:iCs/>
          <w:noProof/>
        </w:rPr>
        <w:t>Strongylocentrotus intermedius</w:t>
      </w:r>
      <w:r w:rsidRPr="00BA7707">
        <w:rPr>
          <w:rFonts w:ascii="Times New Roman" w:hAnsi="Times New Roman" w:cs="Times New Roman"/>
          <w:noProof/>
        </w:rPr>
        <w:t xml:space="preserve">. </w:t>
      </w:r>
      <w:r w:rsidRPr="00BA7707">
        <w:rPr>
          <w:rFonts w:ascii="Times New Roman" w:hAnsi="Times New Roman" w:cs="Times New Roman"/>
          <w:i/>
          <w:iCs/>
          <w:noProof/>
        </w:rPr>
        <w:t>PeerJ</w:t>
      </w:r>
      <w:r w:rsidRPr="00BA7707">
        <w:rPr>
          <w:rFonts w:ascii="Times New Roman" w:hAnsi="Times New Roman" w:cs="Times New Roman"/>
          <w:noProof/>
        </w:rPr>
        <w:t xml:space="preserve">, </w:t>
      </w:r>
      <w:r w:rsidRPr="00BA7707">
        <w:rPr>
          <w:rFonts w:ascii="Times New Roman" w:hAnsi="Times New Roman" w:cs="Times New Roman"/>
          <w:i/>
          <w:iCs/>
          <w:noProof/>
        </w:rPr>
        <w:t>5</w:t>
      </w:r>
      <w:r w:rsidRPr="00BA7707">
        <w:rPr>
          <w:rFonts w:ascii="Times New Roman" w:hAnsi="Times New Roman" w:cs="Times New Roman"/>
          <w:noProof/>
        </w:rPr>
        <w:t>, e3122. https://doi.org/10.7717/peerj.3122</w:t>
      </w:r>
    </w:p>
    <w:p w14:paraId="7FB2D854" w14:textId="69EAC018" w:rsidR="005F3CC9" w:rsidRPr="003266A4" w:rsidRDefault="00BA7707" w:rsidP="00C9061E">
      <w:pPr>
        <w:widowControl w:val="0"/>
        <w:autoSpaceDE w:val="0"/>
        <w:autoSpaceDN w:val="0"/>
        <w:adjustRightInd w:val="0"/>
        <w:spacing w:line="480" w:lineRule="auto"/>
        <w:ind w:left="480" w:hanging="480"/>
        <w:rPr>
          <w:rFonts w:ascii="Times New Roman" w:hAnsi="Times New Roman" w:cs="Times New Roman"/>
          <w:b/>
          <w:bCs/>
          <w:lang w:val="haw-US"/>
        </w:rPr>
      </w:pPr>
      <w:r>
        <w:rPr>
          <w:rFonts w:ascii="Times New Roman" w:hAnsi="Times New Roman" w:cs="Times New Roman"/>
          <w:b/>
          <w:bCs/>
          <w:lang w:val="haw-US"/>
        </w:rPr>
        <w:fldChar w:fldCharType="end"/>
      </w:r>
    </w:p>
    <w:sectPr w:rsidR="005F3CC9" w:rsidRPr="003266A4" w:rsidSect="003B6EB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4" w:author="Judy Lemus" w:date="2020-03-22T22:15:00Z" w:initials="JL">
    <w:p w14:paraId="7DA5BF03" w14:textId="7A80F6CC" w:rsidR="008820D8" w:rsidRPr="00353B91" w:rsidRDefault="008820D8">
      <w:pPr>
        <w:pStyle w:val="CommentText"/>
      </w:pPr>
      <w:r>
        <w:rPr>
          <w:rStyle w:val="CommentReference"/>
        </w:rPr>
        <w:annotationRef/>
      </w:r>
      <w:r>
        <w:rPr>
          <w:lang w:val="haw-US"/>
        </w:rPr>
        <w:t>Specify</w:t>
      </w:r>
    </w:p>
  </w:comment>
  <w:comment w:id="15" w:author="emily sesno" w:date="2020-04-21T09:09:00Z" w:initials="es">
    <w:p w14:paraId="3EC514C0" w14:textId="4DD3E084" w:rsidR="00353B91" w:rsidRDefault="00353B91">
      <w:pPr>
        <w:pStyle w:val="CommentText"/>
      </w:pPr>
      <w:r>
        <w:rPr>
          <w:rStyle w:val="CommentReference"/>
        </w:rPr>
        <w:annotationRef/>
      </w:r>
      <w:r>
        <w:t xml:space="preserve">Can make this data available </w:t>
      </w:r>
    </w:p>
  </w:comment>
  <w:comment w:id="25" w:author="Judy Lemus" w:date="2020-04-03T14:23:00Z" w:initials="JL">
    <w:p w14:paraId="33B55629" w14:textId="35EED8AA" w:rsidR="008820D8" w:rsidRDefault="008820D8">
      <w:pPr>
        <w:pStyle w:val="CommentText"/>
      </w:pPr>
      <w:r>
        <w:rPr>
          <w:rStyle w:val="CommentReference"/>
        </w:rPr>
        <w:annotationRef/>
      </w:r>
      <w:r>
        <w:t>Since you present these as Tips first, then Bases, in the text, I would switch these and put Tip graphic on the left.  Also, put Low pH on top in the symbol legend.</w:t>
      </w:r>
    </w:p>
  </w:comment>
  <w:comment w:id="28" w:author="Judy Lemus" w:date="2020-04-03T17:43:00Z" w:initials="JL">
    <w:p w14:paraId="164D72E6" w14:textId="26F50C70" w:rsidR="008820D8" w:rsidRDefault="008820D8">
      <w:pPr>
        <w:pStyle w:val="CommentText"/>
      </w:pPr>
      <w:r>
        <w:rPr>
          <w:rStyle w:val="CommentReference"/>
        </w:rPr>
        <w:annotationRef/>
      </w:r>
      <w:r>
        <w:t>I think some notes about growth measurements – justification for why you chose the method you did and references indicating it is acceptable; other possible methods (volume) and references; any possible implications.</w:t>
      </w:r>
    </w:p>
  </w:comment>
  <w:comment w:id="30" w:author="emily sesno" w:date="2020-04-06T10:45:00Z" w:initials="es">
    <w:p w14:paraId="65C5A0AF" w14:textId="0E64F8DF" w:rsidR="00996436" w:rsidRDefault="00996436">
      <w:pPr>
        <w:pStyle w:val="CommentText"/>
      </w:pPr>
      <w:r>
        <w:rPr>
          <w:rStyle w:val="CommentReference"/>
        </w:rPr>
        <w:annotationRef/>
      </w:r>
      <w:r>
        <w:t>Reference?</w:t>
      </w:r>
    </w:p>
  </w:comment>
  <w:comment w:id="34" w:author="emily sesno" w:date="2019-11-04T16:23:00Z" w:initials="es">
    <w:p w14:paraId="227B6348" w14:textId="0A76FB1F" w:rsidR="008820D8" w:rsidRDefault="008820D8">
      <w:pPr>
        <w:pStyle w:val="CommentText"/>
      </w:pPr>
      <w:r>
        <w:rPr>
          <w:rStyle w:val="CommentReference"/>
        </w:rPr>
        <w:annotationRef/>
      </w:r>
      <w:r>
        <w:t xml:space="preserve">What to include here? Script or </w:t>
      </w:r>
      <w:proofErr w:type="spellStart"/>
      <w:r>
        <w:t>github</w:t>
      </w:r>
      <w:proofErr w:type="spellEnd"/>
      <w:r>
        <w:t xml:space="preserve"> or neither? </w:t>
      </w:r>
    </w:p>
  </w:comment>
  <w:comment w:id="35" w:author="Judy Lemus" w:date="2020-04-03T17:37:00Z" w:initials="JL">
    <w:p w14:paraId="5BCD52B0" w14:textId="77777777" w:rsidR="008820D8" w:rsidRDefault="008820D8">
      <w:pPr>
        <w:pStyle w:val="CommentText"/>
      </w:pPr>
      <w:r>
        <w:rPr>
          <w:rStyle w:val="CommentReference"/>
        </w:rPr>
        <w:annotationRef/>
      </w:r>
      <w:r>
        <w:t xml:space="preserve">If you have it in </w:t>
      </w:r>
      <w:proofErr w:type="spellStart"/>
      <w:r>
        <w:t>github</w:t>
      </w:r>
      <w:proofErr w:type="spellEnd"/>
      <w:r>
        <w:t xml:space="preserve"> I would just reference that – doesn’t need to be a table. </w:t>
      </w:r>
    </w:p>
    <w:p w14:paraId="65B3794E" w14:textId="2B043761" w:rsidR="008820D8" w:rsidRDefault="008820D8">
      <w:pPr>
        <w:pStyle w:val="CommentText"/>
      </w:pPr>
      <w:r>
        <w:t>From Ariana’s dissertation (can go at end of Discussion):</w:t>
      </w:r>
    </w:p>
    <w:p w14:paraId="118C9D05" w14:textId="2FEF9A32" w:rsidR="008820D8" w:rsidRDefault="008820D8">
      <w:pPr>
        <w:pStyle w:val="CommentText"/>
      </w:pPr>
      <w:r>
        <w:rPr>
          <w:b/>
          <w:bCs/>
          <w:sz w:val="23"/>
          <w:szCs w:val="23"/>
        </w:rPr>
        <w:t xml:space="preserve">DATA AVAILABILITY </w:t>
      </w:r>
      <w:r>
        <w:rPr>
          <w:rFonts w:ascii="Titlingmes New Roman PSMT" w:hAnsi="Titlingmes New Roman PSMT" w:cs="Titlingmes New Roman PSMT"/>
          <w:sz w:val="23"/>
          <w:szCs w:val="23"/>
        </w:rPr>
        <w:t xml:space="preserve">All data and scripts are publicly available on </w:t>
      </w:r>
      <w:proofErr w:type="spellStart"/>
      <w:r>
        <w:rPr>
          <w:rFonts w:ascii="Titlingmes New Roman PSMT" w:hAnsi="Titlingmes New Roman PSMT" w:cs="Titlingmes New Roman PSMT"/>
          <w:sz w:val="23"/>
          <w:szCs w:val="23"/>
        </w:rPr>
        <w:t>Zenodo</w:t>
      </w:r>
      <w:proofErr w:type="spellEnd"/>
      <w:r>
        <w:rPr>
          <w:rFonts w:ascii="Titlingmes New Roman PSMT" w:hAnsi="Titlingmes New Roman PSMT" w:cs="Titlingmes New Roman PSMT"/>
          <w:sz w:val="23"/>
          <w:szCs w:val="23"/>
        </w:rPr>
        <w:t xml:space="preserve"> at the following DOI: 10.5281/zenodo.3663101.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DA5BF03" w15:done="0"/>
  <w15:commentEx w15:paraId="3EC514C0" w15:paraIdParent="7DA5BF03" w15:done="0"/>
  <w15:commentEx w15:paraId="33B55629" w15:done="0"/>
  <w15:commentEx w15:paraId="164D72E6" w15:done="0"/>
  <w15:commentEx w15:paraId="65C5A0AF" w15:done="0"/>
  <w15:commentEx w15:paraId="227B6348" w15:done="0"/>
  <w15:commentEx w15:paraId="118C9D05" w15:paraIdParent="227B634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4936AC" w16cex:dateUtc="2020-04-21T19:09:00Z"/>
  <w16cex:commentExtensible w16cex:durableId="223586BB" w16cex:dateUtc="2020-04-06T20: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DA5BF03" w16cid:durableId="222261EB"/>
  <w16cid:commentId w16cid:paraId="3EC514C0" w16cid:durableId="224936AC"/>
  <w16cid:commentId w16cid:paraId="33B55629" w16cid:durableId="2231C55E"/>
  <w16cid:commentId w16cid:paraId="164D72E6" w16cid:durableId="2231F457"/>
  <w16cid:commentId w16cid:paraId="65C5A0AF" w16cid:durableId="223586BB"/>
  <w16cid:commentId w16cid:paraId="227B6348" w16cid:durableId="216ACF1E"/>
  <w16cid:commentId w16cid:paraId="118C9D05" w16cid:durableId="2231F2D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3EEE45" w14:textId="77777777" w:rsidR="00D12FA4" w:rsidRDefault="00D12FA4" w:rsidP="00EB1F63">
      <w:r>
        <w:separator/>
      </w:r>
    </w:p>
  </w:endnote>
  <w:endnote w:type="continuationSeparator" w:id="0">
    <w:p w14:paraId="5BBA14E1" w14:textId="77777777" w:rsidR="00D12FA4" w:rsidRDefault="00D12FA4" w:rsidP="00EB1F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tlingmes New Roman PSMT">
    <w:altName w:val="Cambria"/>
    <w:panose1 w:val="020B0604020202020204"/>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60681160"/>
      <w:docPartObj>
        <w:docPartGallery w:val="Page Numbers (Bottom of Page)"/>
        <w:docPartUnique/>
      </w:docPartObj>
    </w:sdtPr>
    <w:sdtEndPr>
      <w:rPr>
        <w:rStyle w:val="PageNumber"/>
      </w:rPr>
    </w:sdtEndPr>
    <w:sdtContent>
      <w:p w14:paraId="32A0334A" w14:textId="77777777" w:rsidR="008820D8" w:rsidRDefault="008820D8" w:rsidP="003053A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6DC64FD" w14:textId="77777777" w:rsidR="008820D8" w:rsidRDefault="008820D8" w:rsidP="00794CE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Fonts w:ascii="Times New Roman" w:hAnsi="Times New Roman" w:cs="Times New Roman"/>
      </w:rPr>
      <w:id w:val="1657036398"/>
      <w:docPartObj>
        <w:docPartGallery w:val="Page Numbers (Bottom of Page)"/>
        <w:docPartUnique/>
      </w:docPartObj>
    </w:sdtPr>
    <w:sdtEndPr>
      <w:rPr>
        <w:rStyle w:val="PageNumber"/>
      </w:rPr>
    </w:sdtEndPr>
    <w:sdtContent>
      <w:p w14:paraId="7C95B975" w14:textId="77777777" w:rsidR="008820D8" w:rsidRPr="003053AB" w:rsidRDefault="008820D8" w:rsidP="00894D5D">
        <w:pPr>
          <w:pStyle w:val="Footer"/>
          <w:framePr w:wrap="none" w:vAnchor="text" w:hAnchor="margin" w:xAlign="center" w:y="1"/>
          <w:rPr>
            <w:rStyle w:val="PageNumber"/>
            <w:rFonts w:ascii="Times New Roman" w:hAnsi="Times New Roman" w:cs="Times New Roman"/>
          </w:rPr>
        </w:pPr>
        <w:r w:rsidRPr="003053AB">
          <w:rPr>
            <w:rStyle w:val="PageNumber"/>
            <w:rFonts w:ascii="Times New Roman" w:hAnsi="Times New Roman" w:cs="Times New Roman"/>
          </w:rPr>
          <w:fldChar w:fldCharType="begin"/>
        </w:r>
        <w:r w:rsidRPr="003053AB">
          <w:rPr>
            <w:rStyle w:val="PageNumber"/>
            <w:rFonts w:ascii="Times New Roman" w:hAnsi="Times New Roman" w:cs="Times New Roman"/>
          </w:rPr>
          <w:instrText xml:space="preserve"> PAGE </w:instrText>
        </w:r>
        <w:r w:rsidRPr="003053AB">
          <w:rPr>
            <w:rStyle w:val="PageNumber"/>
            <w:rFonts w:ascii="Times New Roman" w:hAnsi="Times New Roman" w:cs="Times New Roman"/>
          </w:rPr>
          <w:fldChar w:fldCharType="separate"/>
        </w:r>
        <w:r w:rsidRPr="003053AB">
          <w:rPr>
            <w:rStyle w:val="PageNumber"/>
            <w:rFonts w:ascii="Times New Roman" w:hAnsi="Times New Roman" w:cs="Times New Roman"/>
            <w:noProof/>
          </w:rPr>
          <w:t>iv</w:t>
        </w:r>
        <w:r w:rsidRPr="003053AB">
          <w:rPr>
            <w:rStyle w:val="PageNumber"/>
            <w:rFonts w:ascii="Times New Roman" w:hAnsi="Times New Roman" w:cs="Times New Roman"/>
          </w:rPr>
          <w:fldChar w:fldCharType="end"/>
        </w:r>
      </w:p>
    </w:sdtContent>
  </w:sdt>
  <w:p w14:paraId="16F8C786" w14:textId="77777777" w:rsidR="008820D8" w:rsidRPr="003053AB" w:rsidRDefault="008820D8" w:rsidP="00FC380A">
    <w:pPr>
      <w:pStyle w:val="Footer"/>
      <w:ind w:right="360"/>
      <w:jc w:val="center"/>
      <w:rPr>
        <w:rFonts w:ascii="Times New Roman" w:hAnsi="Times New Roman" w:cs="Times New Roma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7671039"/>
      <w:docPartObj>
        <w:docPartGallery w:val="Page Numbers (Bottom of Page)"/>
        <w:docPartUnique/>
      </w:docPartObj>
    </w:sdtPr>
    <w:sdtEndPr>
      <w:rPr>
        <w:rStyle w:val="PageNumber"/>
        <w:rFonts w:ascii="Times New Roman" w:hAnsi="Times New Roman" w:cs="Times New Roman"/>
      </w:rPr>
    </w:sdtEndPr>
    <w:sdtContent>
      <w:p w14:paraId="04491069" w14:textId="77777777" w:rsidR="008820D8" w:rsidRPr="003053AB" w:rsidRDefault="008820D8" w:rsidP="00894D5D">
        <w:pPr>
          <w:pStyle w:val="Footer"/>
          <w:framePr w:wrap="none" w:vAnchor="text" w:hAnchor="margin" w:xAlign="center" w:y="1"/>
          <w:rPr>
            <w:rStyle w:val="PageNumber"/>
            <w:rFonts w:ascii="Times New Roman" w:hAnsi="Times New Roman" w:cs="Times New Roman"/>
          </w:rPr>
        </w:pPr>
        <w:r w:rsidRPr="003053AB">
          <w:rPr>
            <w:rStyle w:val="PageNumber"/>
            <w:rFonts w:ascii="Times New Roman" w:hAnsi="Times New Roman" w:cs="Times New Roman"/>
          </w:rPr>
          <w:fldChar w:fldCharType="begin"/>
        </w:r>
        <w:r w:rsidRPr="003053AB">
          <w:rPr>
            <w:rStyle w:val="PageNumber"/>
            <w:rFonts w:ascii="Times New Roman" w:hAnsi="Times New Roman" w:cs="Times New Roman"/>
          </w:rPr>
          <w:instrText xml:space="preserve"> PAGE </w:instrText>
        </w:r>
        <w:r w:rsidRPr="003053AB">
          <w:rPr>
            <w:rStyle w:val="PageNumber"/>
            <w:rFonts w:ascii="Times New Roman" w:hAnsi="Times New Roman" w:cs="Times New Roman"/>
          </w:rPr>
          <w:fldChar w:fldCharType="separate"/>
        </w:r>
        <w:r w:rsidRPr="003053AB">
          <w:rPr>
            <w:rStyle w:val="PageNumber"/>
            <w:rFonts w:ascii="Times New Roman" w:hAnsi="Times New Roman" w:cs="Times New Roman"/>
            <w:noProof/>
          </w:rPr>
          <w:t>1</w:t>
        </w:r>
        <w:r w:rsidRPr="003053AB">
          <w:rPr>
            <w:rStyle w:val="PageNumber"/>
            <w:rFonts w:ascii="Times New Roman" w:hAnsi="Times New Roman" w:cs="Times New Roman"/>
          </w:rPr>
          <w:fldChar w:fldCharType="end"/>
        </w:r>
      </w:p>
    </w:sdtContent>
  </w:sdt>
  <w:p w14:paraId="0207367C" w14:textId="77777777" w:rsidR="008820D8" w:rsidRPr="00794CE9" w:rsidRDefault="008820D8" w:rsidP="009E2373">
    <w:pPr>
      <w:pStyle w:val="Footer"/>
      <w:jc w:val="center"/>
      <w:rPr>
        <w:rFonts w:ascii="Times New Roman" w:hAnsi="Times New Roman" w:cs="Times New Roma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57574784"/>
      <w:docPartObj>
        <w:docPartGallery w:val="Page Numbers (Bottom of Page)"/>
        <w:docPartUnique/>
      </w:docPartObj>
    </w:sdtPr>
    <w:sdtEndPr>
      <w:rPr>
        <w:rStyle w:val="PageNumber"/>
      </w:rPr>
    </w:sdtEndPr>
    <w:sdtContent>
      <w:p w14:paraId="3728A264" w14:textId="3EE03C8C" w:rsidR="008820D8" w:rsidRDefault="008820D8" w:rsidP="003053A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53E03E9" w14:textId="77777777" w:rsidR="008820D8" w:rsidRDefault="008820D8" w:rsidP="00794CE9">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Fonts w:ascii="Times New Roman" w:hAnsi="Times New Roman" w:cs="Times New Roman"/>
      </w:rPr>
      <w:id w:val="-1738546425"/>
      <w:docPartObj>
        <w:docPartGallery w:val="Page Numbers (Bottom of Page)"/>
        <w:docPartUnique/>
      </w:docPartObj>
    </w:sdtPr>
    <w:sdtEndPr>
      <w:rPr>
        <w:rStyle w:val="PageNumber"/>
      </w:rPr>
    </w:sdtEndPr>
    <w:sdtContent>
      <w:p w14:paraId="3E4BFFDF" w14:textId="4D2C7213" w:rsidR="008820D8" w:rsidRPr="003053AB" w:rsidRDefault="008820D8" w:rsidP="00894D5D">
        <w:pPr>
          <w:pStyle w:val="Footer"/>
          <w:framePr w:wrap="none" w:vAnchor="text" w:hAnchor="margin" w:xAlign="center" w:y="1"/>
          <w:rPr>
            <w:rStyle w:val="PageNumber"/>
            <w:rFonts w:ascii="Times New Roman" w:hAnsi="Times New Roman" w:cs="Times New Roman"/>
          </w:rPr>
        </w:pPr>
        <w:r w:rsidRPr="003053AB">
          <w:rPr>
            <w:rStyle w:val="PageNumber"/>
            <w:rFonts w:ascii="Times New Roman" w:hAnsi="Times New Roman" w:cs="Times New Roman"/>
          </w:rPr>
          <w:fldChar w:fldCharType="begin"/>
        </w:r>
        <w:r w:rsidRPr="003053AB">
          <w:rPr>
            <w:rStyle w:val="PageNumber"/>
            <w:rFonts w:ascii="Times New Roman" w:hAnsi="Times New Roman" w:cs="Times New Roman"/>
          </w:rPr>
          <w:instrText xml:space="preserve"> PAGE </w:instrText>
        </w:r>
        <w:r w:rsidRPr="003053AB">
          <w:rPr>
            <w:rStyle w:val="PageNumber"/>
            <w:rFonts w:ascii="Times New Roman" w:hAnsi="Times New Roman" w:cs="Times New Roman"/>
          </w:rPr>
          <w:fldChar w:fldCharType="separate"/>
        </w:r>
        <w:r w:rsidRPr="003053AB">
          <w:rPr>
            <w:rStyle w:val="PageNumber"/>
            <w:rFonts w:ascii="Times New Roman" w:hAnsi="Times New Roman" w:cs="Times New Roman"/>
            <w:noProof/>
          </w:rPr>
          <w:t>iv</w:t>
        </w:r>
        <w:r w:rsidRPr="003053AB">
          <w:rPr>
            <w:rStyle w:val="PageNumber"/>
            <w:rFonts w:ascii="Times New Roman" w:hAnsi="Times New Roman" w:cs="Times New Roman"/>
          </w:rPr>
          <w:fldChar w:fldCharType="end"/>
        </w:r>
      </w:p>
    </w:sdtContent>
  </w:sdt>
  <w:p w14:paraId="35407A85" w14:textId="12C67F43" w:rsidR="008820D8" w:rsidRPr="003053AB" w:rsidRDefault="008820D8" w:rsidP="00FC380A">
    <w:pPr>
      <w:pStyle w:val="Footer"/>
      <w:ind w:right="360"/>
      <w:jc w:val="center"/>
      <w:rPr>
        <w:rFonts w:ascii="Times New Roman" w:hAnsi="Times New Roman" w:cs="Times New Roman"/>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03069044"/>
      <w:docPartObj>
        <w:docPartGallery w:val="Page Numbers (Bottom of Page)"/>
        <w:docPartUnique/>
      </w:docPartObj>
    </w:sdtPr>
    <w:sdtEndPr>
      <w:rPr>
        <w:rStyle w:val="PageNumber"/>
        <w:rFonts w:ascii="Times New Roman" w:hAnsi="Times New Roman" w:cs="Times New Roman"/>
      </w:rPr>
    </w:sdtEndPr>
    <w:sdtContent>
      <w:p w14:paraId="799E0FC0" w14:textId="520253C0" w:rsidR="008820D8" w:rsidRPr="003053AB" w:rsidRDefault="008820D8" w:rsidP="00894D5D">
        <w:pPr>
          <w:pStyle w:val="Footer"/>
          <w:framePr w:wrap="none" w:vAnchor="text" w:hAnchor="margin" w:xAlign="center" w:y="1"/>
          <w:rPr>
            <w:rStyle w:val="PageNumber"/>
            <w:rFonts w:ascii="Times New Roman" w:hAnsi="Times New Roman" w:cs="Times New Roman"/>
          </w:rPr>
        </w:pPr>
        <w:r w:rsidRPr="003053AB">
          <w:rPr>
            <w:rStyle w:val="PageNumber"/>
            <w:rFonts w:ascii="Times New Roman" w:hAnsi="Times New Roman" w:cs="Times New Roman"/>
          </w:rPr>
          <w:fldChar w:fldCharType="begin"/>
        </w:r>
        <w:r w:rsidRPr="003053AB">
          <w:rPr>
            <w:rStyle w:val="PageNumber"/>
            <w:rFonts w:ascii="Times New Roman" w:hAnsi="Times New Roman" w:cs="Times New Roman"/>
          </w:rPr>
          <w:instrText xml:space="preserve"> PAGE </w:instrText>
        </w:r>
        <w:r w:rsidRPr="003053AB">
          <w:rPr>
            <w:rStyle w:val="PageNumber"/>
            <w:rFonts w:ascii="Times New Roman" w:hAnsi="Times New Roman" w:cs="Times New Roman"/>
          </w:rPr>
          <w:fldChar w:fldCharType="separate"/>
        </w:r>
        <w:r w:rsidRPr="003053AB">
          <w:rPr>
            <w:rStyle w:val="PageNumber"/>
            <w:rFonts w:ascii="Times New Roman" w:hAnsi="Times New Roman" w:cs="Times New Roman"/>
            <w:noProof/>
          </w:rPr>
          <w:t>1</w:t>
        </w:r>
        <w:r w:rsidRPr="003053AB">
          <w:rPr>
            <w:rStyle w:val="PageNumber"/>
            <w:rFonts w:ascii="Times New Roman" w:hAnsi="Times New Roman" w:cs="Times New Roman"/>
          </w:rPr>
          <w:fldChar w:fldCharType="end"/>
        </w:r>
      </w:p>
    </w:sdtContent>
  </w:sdt>
  <w:p w14:paraId="1DCCC949" w14:textId="7166A81A" w:rsidR="008820D8" w:rsidRPr="00794CE9" w:rsidRDefault="008820D8" w:rsidP="009E2373">
    <w:pPr>
      <w:pStyle w:val="Footer"/>
      <w:jc w:val="cen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AEE52C" w14:textId="77777777" w:rsidR="00D12FA4" w:rsidRDefault="00D12FA4" w:rsidP="00EB1F63">
      <w:r>
        <w:separator/>
      </w:r>
    </w:p>
  </w:footnote>
  <w:footnote w:type="continuationSeparator" w:id="0">
    <w:p w14:paraId="37346C86" w14:textId="77777777" w:rsidR="00D12FA4" w:rsidRDefault="00D12FA4" w:rsidP="00EB1F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34F0D"/>
    <w:multiLevelType w:val="hybridMultilevel"/>
    <w:tmpl w:val="3D3C9172"/>
    <w:lvl w:ilvl="0" w:tplc="42506C2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A20DEE"/>
    <w:multiLevelType w:val="hybridMultilevel"/>
    <w:tmpl w:val="0B1C85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84677E"/>
    <w:multiLevelType w:val="hybridMultilevel"/>
    <w:tmpl w:val="32E4D5F0"/>
    <w:lvl w:ilvl="0" w:tplc="A686E50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DC3926"/>
    <w:multiLevelType w:val="hybridMultilevel"/>
    <w:tmpl w:val="6FB012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C05B60"/>
    <w:multiLevelType w:val="hybridMultilevel"/>
    <w:tmpl w:val="620A8C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0B37BA"/>
    <w:multiLevelType w:val="hybridMultilevel"/>
    <w:tmpl w:val="81181CBE"/>
    <w:lvl w:ilvl="0" w:tplc="20CA38FA">
      <w:start w:val="1"/>
      <w:numFmt w:val="decimal"/>
      <w:lvlText w:val="%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E40271"/>
    <w:multiLevelType w:val="hybridMultilevel"/>
    <w:tmpl w:val="7F0EB670"/>
    <w:lvl w:ilvl="0" w:tplc="0409000F">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B1C6FDC"/>
    <w:multiLevelType w:val="hybridMultilevel"/>
    <w:tmpl w:val="58229A9C"/>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E636DD"/>
    <w:multiLevelType w:val="hybridMultilevel"/>
    <w:tmpl w:val="2A4AD3D4"/>
    <w:lvl w:ilvl="0" w:tplc="845406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34D1959"/>
    <w:multiLevelType w:val="hybridMultilevel"/>
    <w:tmpl w:val="620A8C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DD2391"/>
    <w:multiLevelType w:val="hybridMultilevel"/>
    <w:tmpl w:val="59C672DC"/>
    <w:lvl w:ilvl="0" w:tplc="FF1C6FE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00509A6"/>
    <w:multiLevelType w:val="hybridMultilevel"/>
    <w:tmpl w:val="2604C0DA"/>
    <w:lvl w:ilvl="0" w:tplc="E5963A2E">
      <w:start w:val="1"/>
      <w:numFmt w:val="lowerLetter"/>
      <w:lvlText w:val="%1."/>
      <w:lvlJc w:val="left"/>
      <w:pPr>
        <w:ind w:left="1080" w:hanging="360"/>
      </w:pPr>
      <w:rPr>
        <w:rFonts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4D41424"/>
    <w:multiLevelType w:val="hybridMultilevel"/>
    <w:tmpl w:val="DB7CB2C6"/>
    <w:lvl w:ilvl="0" w:tplc="B8CCFC6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5584967"/>
    <w:multiLevelType w:val="hybridMultilevel"/>
    <w:tmpl w:val="397242D2"/>
    <w:lvl w:ilvl="0" w:tplc="78D0555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9C1784C"/>
    <w:multiLevelType w:val="hybridMultilevel"/>
    <w:tmpl w:val="2CC6345A"/>
    <w:lvl w:ilvl="0" w:tplc="B5F27F5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D555DC4"/>
    <w:multiLevelType w:val="hybridMultilevel"/>
    <w:tmpl w:val="637C1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0EB61B8"/>
    <w:multiLevelType w:val="hybridMultilevel"/>
    <w:tmpl w:val="CD06DE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BAE37D9"/>
    <w:multiLevelType w:val="hybridMultilevel"/>
    <w:tmpl w:val="73B6B062"/>
    <w:lvl w:ilvl="0" w:tplc="BC4E887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0293564"/>
    <w:multiLevelType w:val="hybridMultilevel"/>
    <w:tmpl w:val="8B547792"/>
    <w:lvl w:ilvl="0" w:tplc="9D58B996">
      <w:start w:val="1"/>
      <w:numFmt w:val="lowerLetter"/>
      <w:lvlText w:val="%1."/>
      <w:lvlJc w:val="left"/>
      <w:pPr>
        <w:ind w:left="1080" w:hanging="360"/>
      </w:pPr>
      <w:rPr>
        <w:rFonts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8605C77"/>
    <w:multiLevelType w:val="hybridMultilevel"/>
    <w:tmpl w:val="271A77EE"/>
    <w:lvl w:ilvl="0" w:tplc="813698C8">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B9671A0"/>
    <w:multiLevelType w:val="hybridMultilevel"/>
    <w:tmpl w:val="DDFE0F60"/>
    <w:lvl w:ilvl="0" w:tplc="6A7A6C3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7E6B1A14"/>
    <w:multiLevelType w:val="hybridMultilevel"/>
    <w:tmpl w:val="6B30A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FAC3472"/>
    <w:multiLevelType w:val="hybridMultilevel"/>
    <w:tmpl w:val="39C0FF9E"/>
    <w:lvl w:ilvl="0" w:tplc="C62C31A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1"/>
  </w:num>
  <w:num w:numId="3">
    <w:abstractNumId w:val="6"/>
  </w:num>
  <w:num w:numId="4">
    <w:abstractNumId w:val="1"/>
  </w:num>
  <w:num w:numId="5">
    <w:abstractNumId w:val="3"/>
  </w:num>
  <w:num w:numId="6">
    <w:abstractNumId w:val="19"/>
  </w:num>
  <w:num w:numId="7">
    <w:abstractNumId w:val="8"/>
  </w:num>
  <w:num w:numId="8">
    <w:abstractNumId w:val="12"/>
  </w:num>
  <w:num w:numId="9">
    <w:abstractNumId w:val="15"/>
  </w:num>
  <w:num w:numId="10">
    <w:abstractNumId w:val="7"/>
  </w:num>
  <w:num w:numId="11">
    <w:abstractNumId w:val="22"/>
  </w:num>
  <w:num w:numId="12">
    <w:abstractNumId w:val="0"/>
  </w:num>
  <w:num w:numId="13">
    <w:abstractNumId w:val="4"/>
  </w:num>
  <w:num w:numId="14">
    <w:abstractNumId w:val="10"/>
  </w:num>
  <w:num w:numId="15">
    <w:abstractNumId w:val="18"/>
  </w:num>
  <w:num w:numId="16">
    <w:abstractNumId w:val="17"/>
  </w:num>
  <w:num w:numId="17">
    <w:abstractNumId w:val="14"/>
  </w:num>
  <w:num w:numId="18">
    <w:abstractNumId w:val="20"/>
  </w:num>
  <w:num w:numId="19">
    <w:abstractNumId w:val="16"/>
  </w:num>
  <w:num w:numId="20">
    <w:abstractNumId w:val="5"/>
  </w:num>
  <w:num w:numId="21">
    <w:abstractNumId w:val="9"/>
  </w:num>
  <w:num w:numId="22">
    <w:abstractNumId w:val="11"/>
  </w:num>
  <w:num w:numId="23">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udy Lemus">
    <w15:presenceInfo w15:providerId="Windows Live" w15:userId="df753a23bc424838"/>
  </w15:person>
  <w15:person w15:author="emily sesno">
    <w15:presenceInfo w15:providerId="AD" w15:userId="S::sesno@hawaii.edu::e7f72959-ffe1-41c4-ad7f-577f6f8d1b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2"/>
  <w:activeWritingStyle w:appName="MSWord" w:lang="en-US"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504B"/>
    <w:rsid w:val="00001EA8"/>
    <w:rsid w:val="00002A8D"/>
    <w:rsid w:val="000033D3"/>
    <w:rsid w:val="000034F0"/>
    <w:rsid w:val="00004831"/>
    <w:rsid w:val="00005FB0"/>
    <w:rsid w:val="000126F5"/>
    <w:rsid w:val="000176A0"/>
    <w:rsid w:val="000243D2"/>
    <w:rsid w:val="00024B76"/>
    <w:rsid w:val="00025700"/>
    <w:rsid w:val="00025DE6"/>
    <w:rsid w:val="00026384"/>
    <w:rsid w:val="00026755"/>
    <w:rsid w:val="000270EC"/>
    <w:rsid w:val="00027EB0"/>
    <w:rsid w:val="0003164D"/>
    <w:rsid w:val="00032530"/>
    <w:rsid w:val="00032A47"/>
    <w:rsid w:val="00034E13"/>
    <w:rsid w:val="000351EE"/>
    <w:rsid w:val="0003543F"/>
    <w:rsid w:val="0004480E"/>
    <w:rsid w:val="00045F9A"/>
    <w:rsid w:val="00047AE6"/>
    <w:rsid w:val="00047C4F"/>
    <w:rsid w:val="00050535"/>
    <w:rsid w:val="00053FC0"/>
    <w:rsid w:val="00054466"/>
    <w:rsid w:val="00054EEE"/>
    <w:rsid w:val="00062138"/>
    <w:rsid w:val="000621A5"/>
    <w:rsid w:val="00065E74"/>
    <w:rsid w:val="00067A2D"/>
    <w:rsid w:val="0007036C"/>
    <w:rsid w:val="00070E6A"/>
    <w:rsid w:val="00071EC2"/>
    <w:rsid w:val="00073C75"/>
    <w:rsid w:val="00075AD8"/>
    <w:rsid w:val="000814A9"/>
    <w:rsid w:val="000853C2"/>
    <w:rsid w:val="00086029"/>
    <w:rsid w:val="00086D39"/>
    <w:rsid w:val="000871A3"/>
    <w:rsid w:val="00087568"/>
    <w:rsid w:val="00093EE8"/>
    <w:rsid w:val="0009478E"/>
    <w:rsid w:val="00097CA5"/>
    <w:rsid w:val="000A00C2"/>
    <w:rsid w:val="000A083C"/>
    <w:rsid w:val="000A1138"/>
    <w:rsid w:val="000A11D9"/>
    <w:rsid w:val="000A3655"/>
    <w:rsid w:val="000A600C"/>
    <w:rsid w:val="000B2D6D"/>
    <w:rsid w:val="000B331E"/>
    <w:rsid w:val="000B35BB"/>
    <w:rsid w:val="000B5CA0"/>
    <w:rsid w:val="000C020D"/>
    <w:rsid w:val="000C031A"/>
    <w:rsid w:val="000C2F4A"/>
    <w:rsid w:val="000C39EB"/>
    <w:rsid w:val="000C3FD1"/>
    <w:rsid w:val="000C6A21"/>
    <w:rsid w:val="000D01FD"/>
    <w:rsid w:val="000D09EB"/>
    <w:rsid w:val="000D2505"/>
    <w:rsid w:val="000D27AA"/>
    <w:rsid w:val="000D28AB"/>
    <w:rsid w:val="000D5CB8"/>
    <w:rsid w:val="000E375D"/>
    <w:rsid w:val="000E3D49"/>
    <w:rsid w:val="000E463F"/>
    <w:rsid w:val="000E7B4E"/>
    <w:rsid w:val="000F03E2"/>
    <w:rsid w:val="000F0AC9"/>
    <w:rsid w:val="000F2191"/>
    <w:rsid w:val="000F25C5"/>
    <w:rsid w:val="000F56BF"/>
    <w:rsid w:val="0010047A"/>
    <w:rsid w:val="00100940"/>
    <w:rsid w:val="00103B26"/>
    <w:rsid w:val="0010700B"/>
    <w:rsid w:val="001079DA"/>
    <w:rsid w:val="001120C2"/>
    <w:rsid w:val="00116995"/>
    <w:rsid w:val="00121E90"/>
    <w:rsid w:val="0012324A"/>
    <w:rsid w:val="00125FFF"/>
    <w:rsid w:val="0012660E"/>
    <w:rsid w:val="00127C42"/>
    <w:rsid w:val="00130B44"/>
    <w:rsid w:val="00131137"/>
    <w:rsid w:val="001341D8"/>
    <w:rsid w:val="00134444"/>
    <w:rsid w:val="00134C6E"/>
    <w:rsid w:val="00141EE2"/>
    <w:rsid w:val="0014321F"/>
    <w:rsid w:val="00143636"/>
    <w:rsid w:val="00145A6B"/>
    <w:rsid w:val="00146A6A"/>
    <w:rsid w:val="00151618"/>
    <w:rsid w:val="00156393"/>
    <w:rsid w:val="0015656B"/>
    <w:rsid w:val="00156DA2"/>
    <w:rsid w:val="00174722"/>
    <w:rsid w:val="00176168"/>
    <w:rsid w:val="0018340A"/>
    <w:rsid w:val="00183BA7"/>
    <w:rsid w:val="0018500B"/>
    <w:rsid w:val="00185834"/>
    <w:rsid w:val="0018729D"/>
    <w:rsid w:val="00187F55"/>
    <w:rsid w:val="00190226"/>
    <w:rsid w:val="00191EE7"/>
    <w:rsid w:val="00191FEE"/>
    <w:rsid w:val="00192549"/>
    <w:rsid w:val="00194566"/>
    <w:rsid w:val="00196ADF"/>
    <w:rsid w:val="001A0A3B"/>
    <w:rsid w:val="001A0A5A"/>
    <w:rsid w:val="001A11E4"/>
    <w:rsid w:val="001A2DD1"/>
    <w:rsid w:val="001B1D63"/>
    <w:rsid w:val="001B43C9"/>
    <w:rsid w:val="001C3332"/>
    <w:rsid w:val="001C5E88"/>
    <w:rsid w:val="001C6D81"/>
    <w:rsid w:val="001C74BA"/>
    <w:rsid w:val="001D016C"/>
    <w:rsid w:val="001D110B"/>
    <w:rsid w:val="001D1A30"/>
    <w:rsid w:val="001D2A2F"/>
    <w:rsid w:val="001D3CFF"/>
    <w:rsid w:val="001D474B"/>
    <w:rsid w:val="001D5475"/>
    <w:rsid w:val="001D7587"/>
    <w:rsid w:val="001E0CF1"/>
    <w:rsid w:val="001E11C1"/>
    <w:rsid w:val="001E27F1"/>
    <w:rsid w:val="001E51C3"/>
    <w:rsid w:val="001E52C7"/>
    <w:rsid w:val="001E5905"/>
    <w:rsid w:val="001E5A96"/>
    <w:rsid w:val="001E7301"/>
    <w:rsid w:val="001F5D98"/>
    <w:rsid w:val="001F685F"/>
    <w:rsid w:val="001F7EC7"/>
    <w:rsid w:val="00202569"/>
    <w:rsid w:val="00202DAB"/>
    <w:rsid w:val="00204BA6"/>
    <w:rsid w:val="00204CC5"/>
    <w:rsid w:val="00205654"/>
    <w:rsid w:val="00206627"/>
    <w:rsid w:val="00206CEF"/>
    <w:rsid w:val="00206E94"/>
    <w:rsid w:val="00212B1D"/>
    <w:rsid w:val="00216521"/>
    <w:rsid w:val="002228E1"/>
    <w:rsid w:val="002228F0"/>
    <w:rsid w:val="00223EDD"/>
    <w:rsid w:val="002253EF"/>
    <w:rsid w:val="00225568"/>
    <w:rsid w:val="00225600"/>
    <w:rsid w:val="00225FCD"/>
    <w:rsid w:val="00226D6F"/>
    <w:rsid w:val="0023049D"/>
    <w:rsid w:val="00232C1C"/>
    <w:rsid w:val="00233A1E"/>
    <w:rsid w:val="00235604"/>
    <w:rsid w:val="00237859"/>
    <w:rsid w:val="0024062A"/>
    <w:rsid w:val="002410F3"/>
    <w:rsid w:val="002417E7"/>
    <w:rsid w:val="0024261A"/>
    <w:rsid w:val="0024367A"/>
    <w:rsid w:val="002440CE"/>
    <w:rsid w:val="00244D93"/>
    <w:rsid w:val="00245002"/>
    <w:rsid w:val="002461D6"/>
    <w:rsid w:val="00253487"/>
    <w:rsid w:val="00253F84"/>
    <w:rsid w:val="00254B0F"/>
    <w:rsid w:val="00257866"/>
    <w:rsid w:val="00260458"/>
    <w:rsid w:val="0026071F"/>
    <w:rsid w:val="002621D4"/>
    <w:rsid w:val="0026236D"/>
    <w:rsid w:val="00265E0D"/>
    <w:rsid w:val="00266048"/>
    <w:rsid w:val="00271A88"/>
    <w:rsid w:val="00275FB0"/>
    <w:rsid w:val="00276E2F"/>
    <w:rsid w:val="00277D55"/>
    <w:rsid w:val="00280409"/>
    <w:rsid w:val="0028122F"/>
    <w:rsid w:val="002817C1"/>
    <w:rsid w:val="00283C16"/>
    <w:rsid w:val="00287EBA"/>
    <w:rsid w:val="0029119B"/>
    <w:rsid w:val="00291E5A"/>
    <w:rsid w:val="00292694"/>
    <w:rsid w:val="0029318B"/>
    <w:rsid w:val="002A1238"/>
    <w:rsid w:val="002A24CE"/>
    <w:rsid w:val="002A2A65"/>
    <w:rsid w:val="002A316D"/>
    <w:rsid w:val="002A4E21"/>
    <w:rsid w:val="002A5704"/>
    <w:rsid w:val="002B58A1"/>
    <w:rsid w:val="002B6D74"/>
    <w:rsid w:val="002B7502"/>
    <w:rsid w:val="002B7881"/>
    <w:rsid w:val="002C2709"/>
    <w:rsid w:val="002C3043"/>
    <w:rsid w:val="002C3AEA"/>
    <w:rsid w:val="002C6067"/>
    <w:rsid w:val="002C6798"/>
    <w:rsid w:val="002D1B24"/>
    <w:rsid w:val="002D2242"/>
    <w:rsid w:val="002D3DF5"/>
    <w:rsid w:val="002D5A54"/>
    <w:rsid w:val="002D7831"/>
    <w:rsid w:val="002E474E"/>
    <w:rsid w:val="002E5E9D"/>
    <w:rsid w:val="002E73FC"/>
    <w:rsid w:val="002E776B"/>
    <w:rsid w:val="002F0329"/>
    <w:rsid w:val="002F1459"/>
    <w:rsid w:val="002F2C11"/>
    <w:rsid w:val="002F3874"/>
    <w:rsid w:val="002F7E90"/>
    <w:rsid w:val="0030080F"/>
    <w:rsid w:val="00302B95"/>
    <w:rsid w:val="003053AB"/>
    <w:rsid w:val="00310AFE"/>
    <w:rsid w:val="00312218"/>
    <w:rsid w:val="00312CFA"/>
    <w:rsid w:val="00315BA5"/>
    <w:rsid w:val="00315F61"/>
    <w:rsid w:val="00316035"/>
    <w:rsid w:val="00316955"/>
    <w:rsid w:val="003170CD"/>
    <w:rsid w:val="003172C7"/>
    <w:rsid w:val="00321D37"/>
    <w:rsid w:val="00321FD3"/>
    <w:rsid w:val="00323DBA"/>
    <w:rsid w:val="00325264"/>
    <w:rsid w:val="003261A0"/>
    <w:rsid w:val="003266A4"/>
    <w:rsid w:val="00326987"/>
    <w:rsid w:val="003276EF"/>
    <w:rsid w:val="0033043D"/>
    <w:rsid w:val="00330AE5"/>
    <w:rsid w:val="003338B1"/>
    <w:rsid w:val="003351B4"/>
    <w:rsid w:val="00335841"/>
    <w:rsid w:val="00336063"/>
    <w:rsid w:val="0034161B"/>
    <w:rsid w:val="003432D8"/>
    <w:rsid w:val="00344BBC"/>
    <w:rsid w:val="003477F4"/>
    <w:rsid w:val="0035222B"/>
    <w:rsid w:val="00353B0B"/>
    <w:rsid w:val="00353B91"/>
    <w:rsid w:val="0035679B"/>
    <w:rsid w:val="00357380"/>
    <w:rsid w:val="003579A2"/>
    <w:rsid w:val="0036024E"/>
    <w:rsid w:val="003623D6"/>
    <w:rsid w:val="0036250C"/>
    <w:rsid w:val="003648CE"/>
    <w:rsid w:val="00365088"/>
    <w:rsid w:val="00367556"/>
    <w:rsid w:val="00376956"/>
    <w:rsid w:val="00381286"/>
    <w:rsid w:val="0038327A"/>
    <w:rsid w:val="00383F9D"/>
    <w:rsid w:val="00385537"/>
    <w:rsid w:val="003862EB"/>
    <w:rsid w:val="0038723C"/>
    <w:rsid w:val="00390CE6"/>
    <w:rsid w:val="003910F4"/>
    <w:rsid w:val="00394989"/>
    <w:rsid w:val="00394C3F"/>
    <w:rsid w:val="003A17E9"/>
    <w:rsid w:val="003A33D2"/>
    <w:rsid w:val="003A4848"/>
    <w:rsid w:val="003A62A5"/>
    <w:rsid w:val="003A62E3"/>
    <w:rsid w:val="003B212B"/>
    <w:rsid w:val="003B2F5A"/>
    <w:rsid w:val="003B5EA2"/>
    <w:rsid w:val="003B6738"/>
    <w:rsid w:val="003B6EB5"/>
    <w:rsid w:val="003C00A0"/>
    <w:rsid w:val="003C0CD5"/>
    <w:rsid w:val="003C0EE3"/>
    <w:rsid w:val="003C2B7E"/>
    <w:rsid w:val="003C4430"/>
    <w:rsid w:val="003C5D90"/>
    <w:rsid w:val="003C7469"/>
    <w:rsid w:val="003C76FA"/>
    <w:rsid w:val="003D16F0"/>
    <w:rsid w:val="003D324A"/>
    <w:rsid w:val="003D41D0"/>
    <w:rsid w:val="003D69F1"/>
    <w:rsid w:val="003E0737"/>
    <w:rsid w:val="003E33A9"/>
    <w:rsid w:val="003E4DF4"/>
    <w:rsid w:val="003E5CAA"/>
    <w:rsid w:val="003E6E49"/>
    <w:rsid w:val="003E6E58"/>
    <w:rsid w:val="003E7914"/>
    <w:rsid w:val="003F14CA"/>
    <w:rsid w:val="003F1C76"/>
    <w:rsid w:val="003F49AA"/>
    <w:rsid w:val="003F78EA"/>
    <w:rsid w:val="00400CB7"/>
    <w:rsid w:val="00400F4B"/>
    <w:rsid w:val="00403166"/>
    <w:rsid w:val="0040618B"/>
    <w:rsid w:val="004067E7"/>
    <w:rsid w:val="0040794F"/>
    <w:rsid w:val="00410C99"/>
    <w:rsid w:val="00412C47"/>
    <w:rsid w:val="00415133"/>
    <w:rsid w:val="0041714C"/>
    <w:rsid w:val="00420885"/>
    <w:rsid w:val="004247AD"/>
    <w:rsid w:val="004267C2"/>
    <w:rsid w:val="004323F3"/>
    <w:rsid w:val="00432A21"/>
    <w:rsid w:val="004332DD"/>
    <w:rsid w:val="004442FE"/>
    <w:rsid w:val="00444CD1"/>
    <w:rsid w:val="00445881"/>
    <w:rsid w:val="00446AA7"/>
    <w:rsid w:val="004570A3"/>
    <w:rsid w:val="00460AE9"/>
    <w:rsid w:val="00460BA7"/>
    <w:rsid w:val="00460CE5"/>
    <w:rsid w:val="004611D8"/>
    <w:rsid w:val="00461BF8"/>
    <w:rsid w:val="00461F90"/>
    <w:rsid w:val="00463989"/>
    <w:rsid w:val="004643CB"/>
    <w:rsid w:val="00464490"/>
    <w:rsid w:val="004652BE"/>
    <w:rsid w:val="00465E9B"/>
    <w:rsid w:val="00465FC6"/>
    <w:rsid w:val="00466631"/>
    <w:rsid w:val="004676AD"/>
    <w:rsid w:val="00470ABC"/>
    <w:rsid w:val="00472A92"/>
    <w:rsid w:val="00472F01"/>
    <w:rsid w:val="00474A6A"/>
    <w:rsid w:val="00475427"/>
    <w:rsid w:val="004767F2"/>
    <w:rsid w:val="00477536"/>
    <w:rsid w:val="00477BDD"/>
    <w:rsid w:val="00480828"/>
    <w:rsid w:val="004819FC"/>
    <w:rsid w:val="0048504B"/>
    <w:rsid w:val="0048598C"/>
    <w:rsid w:val="0048612C"/>
    <w:rsid w:val="00486DD0"/>
    <w:rsid w:val="00486FB6"/>
    <w:rsid w:val="00487350"/>
    <w:rsid w:val="00490A5C"/>
    <w:rsid w:val="004910A2"/>
    <w:rsid w:val="004A12C4"/>
    <w:rsid w:val="004A1AEB"/>
    <w:rsid w:val="004A4CF1"/>
    <w:rsid w:val="004A6A26"/>
    <w:rsid w:val="004B286F"/>
    <w:rsid w:val="004C09C0"/>
    <w:rsid w:val="004C3384"/>
    <w:rsid w:val="004C5144"/>
    <w:rsid w:val="004C73BD"/>
    <w:rsid w:val="004D3811"/>
    <w:rsid w:val="004D611B"/>
    <w:rsid w:val="004D6619"/>
    <w:rsid w:val="004D6E3C"/>
    <w:rsid w:val="004E0C09"/>
    <w:rsid w:val="004E27B0"/>
    <w:rsid w:val="004E2BB5"/>
    <w:rsid w:val="004E3D90"/>
    <w:rsid w:val="004E44E8"/>
    <w:rsid w:val="004F1256"/>
    <w:rsid w:val="004F27FB"/>
    <w:rsid w:val="004F39DE"/>
    <w:rsid w:val="004F400E"/>
    <w:rsid w:val="004F4F04"/>
    <w:rsid w:val="004F5B3B"/>
    <w:rsid w:val="005011C5"/>
    <w:rsid w:val="005027FD"/>
    <w:rsid w:val="00503A02"/>
    <w:rsid w:val="0050569D"/>
    <w:rsid w:val="0051175D"/>
    <w:rsid w:val="00511DEE"/>
    <w:rsid w:val="00514369"/>
    <w:rsid w:val="005167B7"/>
    <w:rsid w:val="0051689F"/>
    <w:rsid w:val="00516FBF"/>
    <w:rsid w:val="005179EE"/>
    <w:rsid w:val="00521293"/>
    <w:rsid w:val="00523B51"/>
    <w:rsid w:val="00523D6F"/>
    <w:rsid w:val="00524CF4"/>
    <w:rsid w:val="00524EA5"/>
    <w:rsid w:val="00526310"/>
    <w:rsid w:val="00527854"/>
    <w:rsid w:val="00527DEF"/>
    <w:rsid w:val="00531887"/>
    <w:rsid w:val="005319A3"/>
    <w:rsid w:val="0053286B"/>
    <w:rsid w:val="005329A6"/>
    <w:rsid w:val="00532AA3"/>
    <w:rsid w:val="00532CAF"/>
    <w:rsid w:val="00533048"/>
    <w:rsid w:val="0053426B"/>
    <w:rsid w:val="0053429A"/>
    <w:rsid w:val="00534EA1"/>
    <w:rsid w:val="005353B1"/>
    <w:rsid w:val="00535DCE"/>
    <w:rsid w:val="00537F9C"/>
    <w:rsid w:val="0054372C"/>
    <w:rsid w:val="00545D0F"/>
    <w:rsid w:val="005479C2"/>
    <w:rsid w:val="0055044B"/>
    <w:rsid w:val="005508A5"/>
    <w:rsid w:val="00550C3A"/>
    <w:rsid w:val="00550DC5"/>
    <w:rsid w:val="00552A7F"/>
    <w:rsid w:val="00555C1F"/>
    <w:rsid w:val="005574AD"/>
    <w:rsid w:val="005576FD"/>
    <w:rsid w:val="005612EC"/>
    <w:rsid w:val="005613E9"/>
    <w:rsid w:val="005637C6"/>
    <w:rsid w:val="00563CEC"/>
    <w:rsid w:val="0056787E"/>
    <w:rsid w:val="00567D33"/>
    <w:rsid w:val="005709BC"/>
    <w:rsid w:val="00571F5E"/>
    <w:rsid w:val="00572CE7"/>
    <w:rsid w:val="00575B09"/>
    <w:rsid w:val="00576BFE"/>
    <w:rsid w:val="0058799F"/>
    <w:rsid w:val="00590EEC"/>
    <w:rsid w:val="005926A2"/>
    <w:rsid w:val="00592AD0"/>
    <w:rsid w:val="005959DC"/>
    <w:rsid w:val="00595A73"/>
    <w:rsid w:val="00597459"/>
    <w:rsid w:val="005978D2"/>
    <w:rsid w:val="00597A75"/>
    <w:rsid w:val="005A0629"/>
    <w:rsid w:val="005A0E7F"/>
    <w:rsid w:val="005A3145"/>
    <w:rsid w:val="005B06EF"/>
    <w:rsid w:val="005B467E"/>
    <w:rsid w:val="005B6A85"/>
    <w:rsid w:val="005B7E2A"/>
    <w:rsid w:val="005C1FA8"/>
    <w:rsid w:val="005C2E76"/>
    <w:rsid w:val="005C58B4"/>
    <w:rsid w:val="005C5A0C"/>
    <w:rsid w:val="005D1AF8"/>
    <w:rsid w:val="005D4183"/>
    <w:rsid w:val="005D75C7"/>
    <w:rsid w:val="005E01FF"/>
    <w:rsid w:val="005E0BC2"/>
    <w:rsid w:val="005E117D"/>
    <w:rsid w:val="005E2FC2"/>
    <w:rsid w:val="005E4051"/>
    <w:rsid w:val="005E5389"/>
    <w:rsid w:val="005F272A"/>
    <w:rsid w:val="005F2B43"/>
    <w:rsid w:val="005F2F91"/>
    <w:rsid w:val="005F3CC9"/>
    <w:rsid w:val="005F46DD"/>
    <w:rsid w:val="005F5B01"/>
    <w:rsid w:val="005F7CB4"/>
    <w:rsid w:val="006007F1"/>
    <w:rsid w:val="00601A89"/>
    <w:rsid w:val="00602339"/>
    <w:rsid w:val="00604163"/>
    <w:rsid w:val="00605854"/>
    <w:rsid w:val="006062E5"/>
    <w:rsid w:val="00606BC1"/>
    <w:rsid w:val="00606CBA"/>
    <w:rsid w:val="0060795F"/>
    <w:rsid w:val="00617042"/>
    <w:rsid w:val="00617E00"/>
    <w:rsid w:val="006206BC"/>
    <w:rsid w:val="00620850"/>
    <w:rsid w:val="00625F45"/>
    <w:rsid w:val="00626CB0"/>
    <w:rsid w:val="00631CC5"/>
    <w:rsid w:val="00632C99"/>
    <w:rsid w:val="00635548"/>
    <w:rsid w:val="00641688"/>
    <w:rsid w:val="00641E2F"/>
    <w:rsid w:val="00642490"/>
    <w:rsid w:val="00644AA2"/>
    <w:rsid w:val="006454E6"/>
    <w:rsid w:val="00645B36"/>
    <w:rsid w:val="00647E9F"/>
    <w:rsid w:val="00655087"/>
    <w:rsid w:val="006551D6"/>
    <w:rsid w:val="00657368"/>
    <w:rsid w:val="0066006B"/>
    <w:rsid w:val="00661AE9"/>
    <w:rsid w:val="00661FF2"/>
    <w:rsid w:val="00663053"/>
    <w:rsid w:val="00663A3B"/>
    <w:rsid w:val="00664DBA"/>
    <w:rsid w:val="00666A0F"/>
    <w:rsid w:val="006671C2"/>
    <w:rsid w:val="0066792D"/>
    <w:rsid w:val="00667D79"/>
    <w:rsid w:val="0067241B"/>
    <w:rsid w:val="006746AC"/>
    <w:rsid w:val="00674E60"/>
    <w:rsid w:val="006751C6"/>
    <w:rsid w:val="00675C32"/>
    <w:rsid w:val="0067648E"/>
    <w:rsid w:val="00676A17"/>
    <w:rsid w:val="00680FC8"/>
    <w:rsid w:val="0068341E"/>
    <w:rsid w:val="0068481B"/>
    <w:rsid w:val="006877C7"/>
    <w:rsid w:val="00690C65"/>
    <w:rsid w:val="006917E7"/>
    <w:rsid w:val="00691FA9"/>
    <w:rsid w:val="00692A86"/>
    <w:rsid w:val="00693398"/>
    <w:rsid w:val="00693754"/>
    <w:rsid w:val="00694070"/>
    <w:rsid w:val="00695841"/>
    <w:rsid w:val="006A0D43"/>
    <w:rsid w:val="006A3D4D"/>
    <w:rsid w:val="006A46DB"/>
    <w:rsid w:val="006A4DE0"/>
    <w:rsid w:val="006A7F15"/>
    <w:rsid w:val="006B03DD"/>
    <w:rsid w:val="006B418B"/>
    <w:rsid w:val="006B574E"/>
    <w:rsid w:val="006B6C68"/>
    <w:rsid w:val="006B72BD"/>
    <w:rsid w:val="006C1250"/>
    <w:rsid w:val="006C32F8"/>
    <w:rsid w:val="006C6C9A"/>
    <w:rsid w:val="006D030C"/>
    <w:rsid w:val="006D2836"/>
    <w:rsid w:val="006D6E00"/>
    <w:rsid w:val="006D6FB7"/>
    <w:rsid w:val="006D78E7"/>
    <w:rsid w:val="006D79BE"/>
    <w:rsid w:val="006E37AF"/>
    <w:rsid w:val="006E4384"/>
    <w:rsid w:val="006E7FA2"/>
    <w:rsid w:val="006F0F74"/>
    <w:rsid w:val="006F502D"/>
    <w:rsid w:val="006F5953"/>
    <w:rsid w:val="006F65E2"/>
    <w:rsid w:val="007001EF"/>
    <w:rsid w:val="0070158E"/>
    <w:rsid w:val="00701EC0"/>
    <w:rsid w:val="00703032"/>
    <w:rsid w:val="00704521"/>
    <w:rsid w:val="0070634C"/>
    <w:rsid w:val="00706C27"/>
    <w:rsid w:val="007143EB"/>
    <w:rsid w:val="007165A2"/>
    <w:rsid w:val="0071725A"/>
    <w:rsid w:val="00720F69"/>
    <w:rsid w:val="00721BA4"/>
    <w:rsid w:val="00722111"/>
    <w:rsid w:val="007227B9"/>
    <w:rsid w:val="00724BCD"/>
    <w:rsid w:val="00725A64"/>
    <w:rsid w:val="00730CB6"/>
    <w:rsid w:val="0073217C"/>
    <w:rsid w:val="00732F46"/>
    <w:rsid w:val="00733F13"/>
    <w:rsid w:val="0073477F"/>
    <w:rsid w:val="00734FE7"/>
    <w:rsid w:val="00735536"/>
    <w:rsid w:val="007363FF"/>
    <w:rsid w:val="00736650"/>
    <w:rsid w:val="00736DA4"/>
    <w:rsid w:val="0074006D"/>
    <w:rsid w:val="00740623"/>
    <w:rsid w:val="007409B6"/>
    <w:rsid w:val="00741305"/>
    <w:rsid w:val="00742E65"/>
    <w:rsid w:val="00744E78"/>
    <w:rsid w:val="00745413"/>
    <w:rsid w:val="00745ABB"/>
    <w:rsid w:val="00745B32"/>
    <w:rsid w:val="00745DAF"/>
    <w:rsid w:val="00756AA7"/>
    <w:rsid w:val="00761E6C"/>
    <w:rsid w:val="00761EBB"/>
    <w:rsid w:val="00762052"/>
    <w:rsid w:val="00762413"/>
    <w:rsid w:val="00763039"/>
    <w:rsid w:val="0076318B"/>
    <w:rsid w:val="007637E7"/>
    <w:rsid w:val="0076396A"/>
    <w:rsid w:val="00764589"/>
    <w:rsid w:val="00764C10"/>
    <w:rsid w:val="00765258"/>
    <w:rsid w:val="00766A3D"/>
    <w:rsid w:val="00772156"/>
    <w:rsid w:val="00772B47"/>
    <w:rsid w:val="00772D4E"/>
    <w:rsid w:val="007730BD"/>
    <w:rsid w:val="00774459"/>
    <w:rsid w:val="00776390"/>
    <w:rsid w:val="00776FEB"/>
    <w:rsid w:val="00781D88"/>
    <w:rsid w:val="007826D8"/>
    <w:rsid w:val="0078350F"/>
    <w:rsid w:val="00783C6E"/>
    <w:rsid w:val="00785689"/>
    <w:rsid w:val="00786334"/>
    <w:rsid w:val="007875D2"/>
    <w:rsid w:val="0078787A"/>
    <w:rsid w:val="00792B49"/>
    <w:rsid w:val="00792F02"/>
    <w:rsid w:val="00793B59"/>
    <w:rsid w:val="00794CE9"/>
    <w:rsid w:val="00795275"/>
    <w:rsid w:val="00795B86"/>
    <w:rsid w:val="00795EF1"/>
    <w:rsid w:val="00797158"/>
    <w:rsid w:val="0079760A"/>
    <w:rsid w:val="007A2C16"/>
    <w:rsid w:val="007A6C1A"/>
    <w:rsid w:val="007B1C9C"/>
    <w:rsid w:val="007B1F97"/>
    <w:rsid w:val="007B58A2"/>
    <w:rsid w:val="007B5C70"/>
    <w:rsid w:val="007B62C3"/>
    <w:rsid w:val="007B6B8F"/>
    <w:rsid w:val="007B784A"/>
    <w:rsid w:val="007B7929"/>
    <w:rsid w:val="007C0AE2"/>
    <w:rsid w:val="007C5AAE"/>
    <w:rsid w:val="007C672E"/>
    <w:rsid w:val="007C6B5D"/>
    <w:rsid w:val="007C6DE6"/>
    <w:rsid w:val="007D4BDE"/>
    <w:rsid w:val="007D5576"/>
    <w:rsid w:val="007D611C"/>
    <w:rsid w:val="007D70D3"/>
    <w:rsid w:val="007E315F"/>
    <w:rsid w:val="007E319A"/>
    <w:rsid w:val="007F0FAE"/>
    <w:rsid w:val="007F20C3"/>
    <w:rsid w:val="007F2F40"/>
    <w:rsid w:val="007F3E60"/>
    <w:rsid w:val="007F5D96"/>
    <w:rsid w:val="007F6BEF"/>
    <w:rsid w:val="0080049B"/>
    <w:rsid w:val="00800517"/>
    <w:rsid w:val="0080475F"/>
    <w:rsid w:val="00805A82"/>
    <w:rsid w:val="00807114"/>
    <w:rsid w:val="008077C8"/>
    <w:rsid w:val="00811CD7"/>
    <w:rsid w:val="00811DEB"/>
    <w:rsid w:val="008120F8"/>
    <w:rsid w:val="00812979"/>
    <w:rsid w:val="0081301B"/>
    <w:rsid w:val="008132C6"/>
    <w:rsid w:val="00814AF1"/>
    <w:rsid w:val="008155DF"/>
    <w:rsid w:val="00816F23"/>
    <w:rsid w:val="00817AA2"/>
    <w:rsid w:val="008223DE"/>
    <w:rsid w:val="00822B4D"/>
    <w:rsid w:val="0082470A"/>
    <w:rsid w:val="00825E53"/>
    <w:rsid w:val="00827E9D"/>
    <w:rsid w:val="00830BBF"/>
    <w:rsid w:val="00831F48"/>
    <w:rsid w:val="00832882"/>
    <w:rsid w:val="00833478"/>
    <w:rsid w:val="00833955"/>
    <w:rsid w:val="00837849"/>
    <w:rsid w:val="0084120E"/>
    <w:rsid w:val="00841B1D"/>
    <w:rsid w:val="00841CD5"/>
    <w:rsid w:val="00842CAB"/>
    <w:rsid w:val="00843900"/>
    <w:rsid w:val="008448EE"/>
    <w:rsid w:val="00845F6C"/>
    <w:rsid w:val="0085362E"/>
    <w:rsid w:val="00853C2E"/>
    <w:rsid w:val="008577E1"/>
    <w:rsid w:val="00860EAF"/>
    <w:rsid w:val="008632A5"/>
    <w:rsid w:val="00863742"/>
    <w:rsid w:val="00863A43"/>
    <w:rsid w:val="00863DB0"/>
    <w:rsid w:val="0086694D"/>
    <w:rsid w:val="0087116B"/>
    <w:rsid w:val="00875AE7"/>
    <w:rsid w:val="0088175D"/>
    <w:rsid w:val="008820D8"/>
    <w:rsid w:val="008823B6"/>
    <w:rsid w:val="00882EF7"/>
    <w:rsid w:val="00882F52"/>
    <w:rsid w:val="008851EE"/>
    <w:rsid w:val="00886640"/>
    <w:rsid w:val="008875BA"/>
    <w:rsid w:val="00890234"/>
    <w:rsid w:val="008938A8"/>
    <w:rsid w:val="008946E5"/>
    <w:rsid w:val="00894D5D"/>
    <w:rsid w:val="00895236"/>
    <w:rsid w:val="00896C1B"/>
    <w:rsid w:val="00896D41"/>
    <w:rsid w:val="008A01D2"/>
    <w:rsid w:val="008A0942"/>
    <w:rsid w:val="008A1362"/>
    <w:rsid w:val="008A2192"/>
    <w:rsid w:val="008A2557"/>
    <w:rsid w:val="008A2AE9"/>
    <w:rsid w:val="008A30B5"/>
    <w:rsid w:val="008A5D7B"/>
    <w:rsid w:val="008A5F81"/>
    <w:rsid w:val="008A60D0"/>
    <w:rsid w:val="008B0A90"/>
    <w:rsid w:val="008B159E"/>
    <w:rsid w:val="008B2CE1"/>
    <w:rsid w:val="008B3FC1"/>
    <w:rsid w:val="008B482E"/>
    <w:rsid w:val="008B4DB5"/>
    <w:rsid w:val="008C1C85"/>
    <w:rsid w:val="008C1CA4"/>
    <w:rsid w:val="008C2D7C"/>
    <w:rsid w:val="008C3FC3"/>
    <w:rsid w:val="008C4030"/>
    <w:rsid w:val="008C42B4"/>
    <w:rsid w:val="008C4FAF"/>
    <w:rsid w:val="008C6FA2"/>
    <w:rsid w:val="008C71B5"/>
    <w:rsid w:val="008D0A31"/>
    <w:rsid w:val="008D36D9"/>
    <w:rsid w:val="008D4321"/>
    <w:rsid w:val="008D5F63"/>
    <w:rsid w:val="008D6770"/>
    <w:rsid w:val="008D6F00"/>
    <w:rsid w:val="008D7461"/>
    <w:rsid w:val="008E16AC"/>
    <w:rsid w:val="008E2A7A"/>
    <w:rsid w:val="008E3985"/>
    <w:rsid w:val="008E5EA7"/>
    <w:rsid w:val="008E68B5"/>
    <w:rsid w:val="008E6AB1"/>
    <w:rsid w:val="008F054F"/>
    <w:rsid w:val="008F25B7"/>
    <w:rsid w:val="008F3946"/>
    <w:rsid w:val="008F39A0"/>
    <w:rsid w:val="008F456A"/>
    <w:rsid w:val="008F66E4"/>
    <w:rsid w:val="00901335"/>
    <w:rsid w:val="0090419C"/>
    <w:rsid w:val="00911A2D"/>
    <w:rsid w:val="00913E4F"/>
    <w:rsid w:val="00915797"/>
    <w:rsid w:val="00916527"/>
    <w:rsid w:val="009177BA"/>
    <w:rsid w:val="00926879"/>
    <w:rsid w:val="00926A2F"/>
    <w:rsid w:val="00930375"/>
    <w:rsid w:val="009305A2"/>
    <w:rsid w:val="00932841"/>
    <w:rsid w:val="00932C73"/>
    <w:rsid w:val="009342FA"/>
    <w:rsid w:val="00934B19"/>
    <w:rsid w:val="00936550"/>
    <w:rsid w:val="00936E29"/>
    <w:rsid w:val="00942958"/>
    <w:rsid w:val="00944160"/>
    <w:rsid w:val="009442B3"/>
    <w:rsid w:val="0094798B"/>
    <w:rsid w:val="00947B5E"/>
    <w:rsid w:val="00956D25"/>
    <w:rsid w:val="0095733E"/>
    <w:rsid w:val="0096089A"/>
    <w:rsid w:val="009608B5"/>
    <w:rsid w:val="00960994"/>
    <w:rsid w:val="00960F4D"/>
    <w:rsid w:val="00961D4D"/>
    <w:rsid w:val="009634EF"/>
    <w:rsid w:val="00964999"/>
    <w:rsid w:val="0096678A"/>
    <w:rsid w:val="0096700B"/>
    <w:rsid w:val="00967972"/>
    <w:rsid w:val="00967E04"/>
    <w:rsid w:val="00970432"/>
    <w:rsid w:val="00970724"/>
    <w:rsid w:val="009707B2"/>
    <w:rsid w:val="009712D8"/>
    <w:rsid w:val="0097275F"/>
    <w:rsid w:val="00972B24"/>
    <w:rsid w:val="009742BF"/>
    <w:rsid w:val="00974626"/>
    <w:rsid w:val="009748E5"/>
    <w:rsid w:val="00975014"/>
    <w:rsid w:val="009808E3"/>
    <w:rsid w:val="00980B04"/>
    <w:rsid w:val="00981B91"/>
    <w:rsid w:val="00981BBE"/>
    <w:rsid w:val="00984E41"/>
    <w:rsid w:val="00984F1E"/>
    <w:rsid w:val="0099072C"/>
    <w:rsid w:val="00994D29"/>
    <w:rsid w:val="00996436"/>
    <w:rsid w:val="0099698F"/>
    <w:rsid w:val="009978E9"/>
    <w:rsid w:val="00997E44"/>
    <w:rsid w:val="009A16B4"/>
    <w:rsid w:val="009A2498"/>
    <w:rsid w:val="009A4D2D"/>
    <w:rsid w:val="009A5EC7"/>
    <w:rsid w:val="009B048D"/>
    <w:rsid w:val="009B09CB"/>
    <w:rsid w:val="009B1491"/>
    <w:rsid w:val="009B2327"/>
    <w:rsid w:val="009B43F6"/>
    <w:rsid w:val="009B6C52"/>
    <w:rsid w:val="009B7669"/>
    <w:rsid w:val="009C04F7"/>
    <w:rsid w:val="009C1B79"/>
    <w:rsid w:val="009C53BD"/>
    <w:rsid w:val="009C63D4"/>
    <w:rsid w:val="009D2A8A"/>
    <w:rsid w:val="009D4635"/>
    <w:rsid w:val="009E04BA"/>
    <w:rsid w:val="009E0C1A"/>
    <w:rsid w:val="009E0E1C"/>
    <w:rsid w:val="009E1169"/>
    <w:rsid w:val="009E2373"/>
    <w:rsid w:val="009E4373"/>
    <w:rsid w:val="009E5C46"/>
    <w:rsid w:val="009E7838"/>
    <w:rsid w:val="009F3149"/>
    <w:rsid w:val="00A00E13"/>
    <w:rsid w:val="00A053CC"/>
    <w:rsid w:val="00A05EF8"/>
    <w:rsid w:val="00A06ED6"/>
    <w:rsid w:val="00A1095D"/>
    <w:rsid w:val="00A115DA"/>
    <w:rsid w:val="00A1331B"/>
    <w:rsid w:val="00A145BF"/>
    <w:rsid w:val="00A219FF"/>
    <w:rsid w:val="00A22AD8"/>
    <w:rsid w:val="00A26BAD"/>
    <w:rsid w:val="00A31571"/>
    <w:rsid w:val="00A32D19"/>
    <w:rsid w:val="00A332D7"/>
    <w:rsid w:val="00A3432A"/>
    <w:rsid w:val="00A3469C"/>
    <w:rsid w:val="00A35FBC"/>
    <w:rsid w:val="00A36574"/>
    <w:rsid w:val="00A402DF"/>
    <w:rsid w:val="00A41952"/>
    <w:rsid w:val="00A458A1"/>
    <w:rsid w:val="00A46833"/>
    <w:rsid w:val="00A46CE3"/>
    <w:rsid w:val="00A47D7A"/>
    <w:rsid w:val="00A50DB6"/>
    <w:rsid w:val="00A51557"/>
    <w:rsid w:val="00A52AA4"/>
    <w:rsid w:val="00A61845"/>
    <w:rsid w:val="00A63135"/>
    <w:rsid w:val="00A6436B"/>
    <w:rsid w:val="00A648C9"/>
    <w:rsid w:val="00A67694"/>
    <w:rsid w:val="00A71A95"/>
    <w:rsid w:val="00A72FBC"/>
    <w:rsid w:val="00A73E3F"/>
    <w:rsid w:val="00A7515F"/>
    <w:rsid w:val="00A751F2"/>
    <w:rsid w:val="00A7540D"/>
    <w:rsid w:val="00A756DE"/>
    <w:rsid w:val="00A77743"/>
    <w:rsid w:val="00A81208"/>
    <w:rsid w:val="00A816FF"/>
    <w:rsid w:val="00A822D2"/>
    <w:rsid w:val="00A828E9"/>
    <w:rsid w:val="00A87D58"/>
    <w:rsid w:val="00A87FA6"/>
    <w:rsid w:val="00A9047F"/>
    <w:rsid w:val="00A9133C"/>
    <w:rsid w:val="00A91C41"/>
    <w:rsid w:val="00A926AB"/>
    <w:rsid w:val="00A92F87"/>
    <w:rsid w:val="00A934EC"/>
    <w:rsid w:val="00A94E53"/>
    <w:rsid w:val="00A97885"/>
    <w:rsid w:val="00A97F98"/>
    <w:rsid w:val="00AA2B4D"/>
    <w:rsid w:val="00AB01CD"/>
    <w:rsid w:val="00AB0A03"/>
    <w:rsid w:val="00AB0BEA"/>
    <w:rsid w:val="00AB2163"/>
    <w:rsid w:val="00AB5071"/>
    <w:rsid w:val="00AC2B52"/>
    <w:rsid w:val="00AC4A39"/>
    <w:rsid w:val="00AC4E52"/>
    <w:rsid w:val="00AC5872"/>
    <w:rsid w:val="00AC7DB0"/>
    <w:rsid w:val="00AD0114"/>
    <w:rsid w:val="00AD2E27"/>
    <w:rsid w:val="00AD398C"/>
    <w:rsid w:val="00AD5A36"/>
    <w:rsid w:val="00AD7D6F"/>
    <w:rsid w:val="00AE0838"/>
    <w:rsid w:val="00AE17E4"/>
    <w:rsid w:val="00AE329D"/>
    <w:rsid w:val="00AE3692"/>
    <w:rsid w:val="00AE3C2D"/>
    <w:rsid w:val="00AE668A"/>
    <w:rsid w:val="00AE738D"/>
    <w:rsid w:val="00AE73C7"/>
    <w:rsid w:val="00AE7D9D"/>
    <w:rsid w:val="00AF0698"/>
    <w:rsid w:val="00AF0DCD"/>
    <w:rsid w:val="00AF1F67"/>
    <w:rsid w:val="00AF1FB1"/>
    <w:rsid w:val="00AF28AE"/>
    <w:rsid w:val="00AF3204"/>
    <w:rsid w:val="00AF5FB6"/>
    <w:rsid w:val="00AF7FE5"/>
    <w:rsid w:val="00B015F3"/>
    <w:rsid w:val="00B02A72"/>
    <w:rsid w:val="00B0317E"/>
    <w:rsid w:val="00B06100"/>
    <w:rsid w:val="00B06116"/>
    <w:rsid w:val="00B06CFA"/>
    <w:rsid w:val="00B06E15"/>
    <w:rsid w:val="00B10309"/>
    <w:rsid w:val="00B14E13"/>
    <w:rsid w:val="00B15492"/>
    <w:rsid w:val="00B15A3E"/>
    <w:rsid w:val="00B211A4"/>
    <w:rsid w:val="00B22334"/>
    <w:rsid w:val="00B253EC"/>
    <w:rsid w:val="00B3157F"/>
    <w:rsid w:val="00B31890"/>
    <w:rsid w:val="00B323CF"/>
    <w:rsid w:val="00B32A46"/>
    <w:rsid w:val="00B4265E"/>
    <w:rsid w:val="00B46A6C"/>
    <w:rsid w:val="00B47F07"/>
    <w:rsid w:val="00B50915"/>
    <w:rsid w:val="00B5190F"/>
    <w:rsid w:val="00B51BC2"/>
    <w:rsid w:val="00B524E9"/>
    <w:rsid w:val="00B52DFB"/>
    <w:rsid w:val="00B53730"/>
    <w:rsid w:val="00B53833"/>
    <w:rsid w:val="00B546E4"/>
    <w:rsid w:val="00B547E8"/>
    <w:rsid w:val="00B57295"/>
    <w:rsid w:val="00B578E4"/>
    <w:rsid w:val="00B57900"/>
    <w:rsid w:val="00B61D88"/>
    <w:rsid w:val="00B6373F"/>
    <w:rsid w:val="00B64969"/>
    <w:rsid w:val="00B65FDF"/>
    <w:rsid w:val="00B66995"/>
    <w:rsid w:val="00B67205"/>
    <w:rsid w:val="00B70C69"/>
    <w:rsid w:val="00B7104B"/>
    <w:rsid w:val="00B725C3"/>
    <w:rsid w:val="00B73B26"/>
    <w:rsid w:val="00B77902"/>
    <w:rsid w:val="00B77C19"/>
    <w:rsid w:val="00B82323"/>
    <w:rsid w:val="00B82B1D"/>
    <w:rsid w:val="00B84947"/>
    <w:rsid w:val="00B8523A"/>
    <w:rsid w:val="00B878DA"/>
    <w:rsid w:val="00B91BA9"/>
    <w:rsid w:val="00B920D8"/>
    <w:rsid w:val="00B92623"/>
    <w:rsid w:val="00B9308C"/>
    <w:rsid w:val="00B946D9"/>
    <w:rsid w:val="00B974FE"/>
    <w:rsid w:val="00B977CE"/>
    <w:rsid w:val="00BA14CE"/>
    <w:rsid w:val="00BA1782"/>
    <w:rsid w:val="00BA24AC"/>
    <w:rsid w:val="00BA37F5"/>
    <w:rsid w:val="00BA3896"/>
    <w:rsid w:val="00BA4113"/>
    <w:rsid w:val="00BA45C4"/>
    <w:rsid w:val="00BA4C65"/>
    <w:rsid w:val="00BA5752"/>
    <w:rsid w:val="00BA59DB"/>
    <w:rsid w:val="00BA62ED"/>
    <w:rsid w:val="00BA7707"/>
    <w:rsid w:val="00BA7B96"/>
    <w:rsid w:val="00BA7FA2"/>
    <w:rsid w:val="00BA7FBF"/>
    <w:rsid w:val="00BB2468"/>
    <w:rsid w:val="00BB2889"/>
    <w:rsid w:val="00BB31DF"/>
    <w:rsid w:val="00BB3714"/>
    <w:rsid w:val="00BB39B4"/>
    <w:rsid w:val="00BB4521"/>
    <w:rsid w:val="00BB54F3"/>
    <w:rsid w:val="00BB578E"/>
    <w:rsid w:val="00BB7406"/>
    <w:rsid w:val="00BB75BD"/>
    <w:rsid w:val="00BC1EFF"/>
    <w:rsid w:val="00BC28CF"/>
    <w:rsid w:val="00BC2C3A"/>
    <w:rsid w:val="00BC4F2A"/>
    <w:rsid w:val="00BD09C8"/>
    <w:rsid w:val="00BD1AC2"/>
    <w:rsid w:val="00BD234C"/>
    <w:rsid w:val="00BD307C"/>
    <w:rsid w:val="00BD3C5E"/>
    <w:rsid w:val="00BD46E5"/>
    <w:rsid w:val="00BD5D79"/>
    <w:rsid w:val="00BD5E8F"/>
    <w:rsid w:val="00BD7CDB"/>
    <w:rsid w:val="00BE13F4"/>
    <w:rsid w:val="00BE2724"/>
    <w:rsid w:val="00BE3CBC"/>
    <w:rsid w:val="00BE44F3"/>
    <w:rsid w:val="00BE45C9"/>
    <w:rsid w:val="00BE76C4"/>
    <w:rsid w:val="00BE77B0"/>
    <w:rsid w:val="00BF1AA5"/>
    <w:rsid w:val="00BF321D"/>
    <w:rsid w:val="00BF4733"/>
    <w:rsid w:val="00BF5A4D"/>
    <w:rsid w:val="00BF5D76"/>
    <w:rsid w:val="00C01B90"/>
    <w:rsid w:val="00C038B7"/>
    <w:rsid w:val="00C03DDC"/>
    <w:rsid w:val="00C056C0"/>
    <w:rsid w:val="00C0699D"/>
    <w:rsid w:val="00C12AF3"/>
    <w:rsid w:val="00C1586B"/>
    <w:rsid w:val="00C1767E"/>
    <w:rsid w:val="00C2189B"/>
    <w:rsid w:val="00C219AE"/>
    <w:rsid w:val="00C22DA3"/>
    <w:rsid w:val="00C23D20"/>
    <w:rsid w:val="00C23E74"/>
    <w:rsid w:val="00C3054A"/>
    <w:rsid w:val="00C323E4"/>
    <w:rsid w:val="00C326F9"/>
    <w:rsid w:val="00C32747"/>
    <w:rsid w:val="00C32BE8"/>
    <w:rsid w:val="00C32EF6"/>
    <w:rsid w:val="00C37A54"/>
    <w:rsid w:val="00C37D77"/>
    <w:rsid w:val="00C418FE"/>
    <w:rsid w:val="00C42347"/>
    <w:rsid w:val="00C43DCF"/>
    <w:rsid w:val="00C45AF3"/>
    <w:rsid w:val="00C4791C"/>
    <w:rsid w:val="00C47945"/>
    <w:rsid w:val="00C4798F"/>
    <w:rsid w:val="00C51180"/>
    <w:rsid w:val="00C51722"/>
    <w:rsid w:val="00C51854"/>
    <w:rsid w:val="00C52380"/>
    <w:rsid w:val="00C531FD"/>
    <w:rsid w:val="00C557A7"/>
    <w:rsid w:val="00C57B2D"/>
    <w:rsid w:val="00C616D6"/>
    <w:rsid w:val="00C62C3D"/>
    <w:rsid w:val="00C63BA2"/>
    <w:rsid w:val="00C65C0E"/>
    <w:rsid w:val="00C662E2"/>
    <w:rsid w:val="00C6683D"/>
    <w:rsid w:val="00C74C61"/>
    <w:rsid w:val="00C75E91"/>
    <w:rsid w:val="00C76FE9"/>
    <w:rsid w:val="00C77B6E"/>
    <w:rsid w:val="00C840C1"/>
    <w:rsid w:val="00C843B8"/>
    <w:rsid w:val="00C860EF"/>
    <w:rsid w:val="00C900BC"/>
    <w:rsid w:val="00C9061E"/>
    <w:rsid w:val="00C91A5C"/>
    <w:rsid w:val="00C923A8"/>
    <w:rsid w:val="00C95595"/>
    <w:rsid w:val="00C97695"/>
    <w:rsid w:val="00CA0BF5"/>
    <w:rsid w:val="00CA17A2"/>
    <w:rsid w:val="00CA192D"/>
    <w:rsid w:val="00CA35EB"/>
    <w:rsid w:val="00CA4135"/>
    <w:rsid w:val="00CA4894"/>
    <w:rsid w:val="00CA4AD8"/>
    <w:rsid w:val="00CA6F5F"/>
    <w:rsid w:val="00CA708C"/>
    <w:rsid w:val="00CB160A"/>
    <w:rsid w:val="00CB255B"/>
    <w:rsid w:val="00CB3C0F"/>
    <w:rsid w:val="00CB57C6"/>
    <w:rsid w:val="00CB5B5E"/>
    <w:rsid w:val="00CB660B"/>
    <w:rsid w:val="00CB7466"/>
    <w:rsid w:val="00CB7E60"/>
    <w:rsid w:val="00CC20EC"/>
    <w:rsid w:val="00CC6C9F"/>
    <w:rsid w:val="00CC7A34"/>
    <w:rsid w:val="00CD0DCB"/>
    <w:rsid w:val="00CD1458"/>
    <w:rsid w:val="00CD1E1C"/>
    <w:rsid w:val="00CD2308"/>
    <w:rsid w:val="00CD7092"/>
    <w:rsid w:val="00CD774C"/>
    <w:rsid w:val="00CD7E36"/>
    <w:rsid w:val="00CE0575"/>
    <w:rsid w:val="00CE0946"/>
    <w:rsid w:val="00CE0D71"/>
    <w:rsid w:val="00CE4624"/>
    <w:rsid w:val="00CF0118"/>
    <w:rsid w:val="00CF4C6B"/>
    <w:rsid w:val="00CF580F"/>
    <w:rsid w:val="00CF7903"/>
    <w:rsid w:val="00D012D4"/>
    <w:rsid w:val="00D02328"/>
    <w:rsid w:val="00D0373A"/>
    <w:rsid w:val="00D043A7"/>
    <w:rsid w:val="00D04459"/>
    <w:rsid w:val="00D04B1C"/>
    <w:rsid w:val="00D069B3"/>
    <w:rsid w:val="00D114C8"/>
    <w:rsid w:val="00D12FA4"/>
    <w:rsid w:val="00D137DB"/>
    <w:rsid w:val="00D137DD"/>
    <w:rsid w:val="00D16C8B"/>
    <w:rsid w:val="00D208AA"/>
    <w:rsid w:val="00D223B6"/>
    <w:rsid w:val="00D22BC1"/>
    <w:rsid w:val="00D2431A"/>
    <w:rsid w:val="00D251B1"/>
    <w:rsid w:val="00D26669"/>
    <w:rsid w:val="00D31F58"/>
    <w:rsid w:val="00D32410"/>
    <w:rsid w:val="00D33619"/>
    <w:rsid w:val="00D3636B"/>
    <w:rsid w:val="00D37C1A"/>
    <w:rsid w:val="00D37CC6"/>
    <w:rsid w:val="00D37DD8"/>
    <w:rsid w:val="00D42BE4"/>
    <w:rsid w:val="00D462AE"/>
    <w:rsid w:val="00D46992"/>
    <w:rsid w:val="00D47F34"/>
    <w:rsid w:val="00D5049D"/>
    <w:rsid w:val="00D51D39"/>
    <w:rsid w:val="00D5232D"/>
    <w:rsid w:val="00D561D3"/>
    <w:rsid w:val="00D602E8"/>
    <w:rsid w:val="00D614CA"/>
    <w:rsid w:val="00D61FDB"/>
    <w:rsid w:val="00D63599"/>
    <w:rsid w:val="00D63695"/>
    <w:rsid w:val="00D640B2"/>
    <w:rsid w:val="00D671B4"/>
    <w:rsid w:val="00D67884"/>
    <w:rsid w:val="00D67FE8"/>
    <w:rsid w:val="00D707B0"/>
    <w:rsid w:val="00D707F4"/>
    <w:rsid w:val="00D744F6"/>
    <w:rsid w:val="00D80EB4"/>
    <w:rsid w:val="00D83BC4"/>
    <w:rsid w:val="00D84F7C"/>
    <w:rsid w:val="00D86232"/>
    <w:rsid w:val="00D9066E"/>
    <w:rsid w:val="00D95440"/>
    <w:rsid w:val="00D96061"/>
    <w:rsid w:val="00DA0AA2"/>
    <w:rsid w:val="00DA1753"/>
    <w:rsid w:val="00DA1B62"/>
    <w:rsid w:val="00DA1D47"/>
    <w:rsid w:val="00DA25D6"/>
    <w:rsid w:val="00DA4176"/>
    <w:rsid w:val="00DA7A1A"/>
    <w:rsid w:val="00DB12D5"/>
    <w:rsid w:val="00DB3531"/>
    <w:rsid w:val="00DB3A8B"/>
    <w:rsid w:val="00DB3E7A"/>
    <w:rsid w:val="00DB466D"/>
    <w:rsid w:val="00DB49A2"/>
    <w:rsid w:val="00DB5035"/>
    <w:rsid w:val="00DB6DB1"/>
    <w:rsid w:val="00DB72AE"/>
    <w:rsid w:val="00DB787F"/>
    <w:rsid w:val="00DC0159"/>
    <w:rsid w:val="00DC0D5B"/>
    <w:rsid w:val="00DC0D84"/>
    <w:rsid w:val="00DC1B11"/>
    <w:rsid w:val="00DC2DCB"/>
    <w:rsid w:val="00DC4516"/>
    <w:rsid w:val="00DC6A73"/>
    <w:rsid w:val="00DC733E"/>
    <w:rsid w:val="00DD0B20"/>
    <w:rsid w:val="00DD17F7"/>
    <w:rsid w:val="00DD32FB"/>
    <w:rsid w:val="00DD4285"/>
    <w:rsid w:val="00DD49D1"/>
    <w:rsid w:val="00DD52B4"/>
    <w:rsid w:val="00DD6752"/>
    <w:rsid w:val="00DD71DA"/>
    <w:rsid w:val="00DE1556"/>
    <w:rsid w:val="00DE27E5"/>
    <w:rsid w:val="00DE4BAD"/>
    <w:rsid w:val="00DE51FE"/>
    <w:rsid w:val="00DE574C"/>
    <w:rsid w:val="00DE5F2B"/>
    <w:rsid w:val="00DE73BE"/>
    <w:rsid w:val="00DF164B"/>
    <w:rsid w:val="00E02A36"/>
    <w:rsid w:val="00E02A66"/>
    <w:rsid w:val="00E03569"/>
    <w:rsid w:val="00E035A2"/>
    <w:rsid w:val="00E0581D"/>
    <w:rsid w:val="00E10995"/>
    <w:rsid w:val="00E10A44"/>
    <w:rsid w:val="00E127A9"/>
    <w:rsid w:val="00E14E5C"/>
    <w:rsid w:val="00E16411"/>
    <w:rsid w:val="00E16603"/>
    <w:rsid w:val="00E17404"/>
    <w:rsid w:val="00E17787"/>
    <w:rsid w:val="00E212E3"/>
    <w:rsid w:val="00E21A5B"/>
    <w:rsid w:val="00E22A0C"/>
    <w:rsid w:val="00E236CE"/>
    <w:rsid w:val="00E24D3C"/>
    <w:rsid w:val="00E24D96"/>
    <w:rsid w:val="00E25624"/>
    <w:rsid w:val="00E30B16"/>
    <w:rsid w:val="00E354E8"/>
    <w:rsid w:val="00E3770C"/>
    <w:rsid w:val="00E42239"/>
    <w:rsid w:val="00E476DA"/>
    <w:rsid w:val="00E50B06"/>
    <w:rsid w:val="00E525DE"/>
    <w:rsid w:val="00E5261A"/>
    <w:rsid w:val="00E54917"/>
    <w:rsid w:val="00E601ED"/>
    <w:rsid w:val="00E614A8"/>
    <w:rsid w:val="00E64B7F"/>
    <w:rsid w:val="00E707AC"/>
    <w:rsid w:val="00E74B9A"/>
    <w:rsid w:val="00E74C15"/>
    <w:rsid w:val="00E76D46"/>
    <w:rsid w:val="00E76EEF"/>
    <w:rsid w:val="00E806EF"/>
    <w:rsid w:val="00E81CA0"/>
    <w:rsid w:val="00E83EB6"/>
    <w:rsid w:val="00E84C73"/>
    <w:rsid w:val="00E9121C"/>
    <w:rsid w:val="00E92D62"/>
    <w:rsid w:val="00E94B4B"/>
    <w:rsid w:val="00E96299"/>
    <w:rsid w:val="00E96B06"/>
    <w:rsid w:val="00E96B15"/>
    <w:rsid w:val="00EA35C9"/>
    <w:rsid w:val="00EA71B0"/>
    <w:rsid w:val="00EB0226"/>
    <w:rsid w:val="00EB0C0D"/>
    <w:rsid w:val="00EB0EFC"/>
    <w:rsid w:val="00EB1F63"/>
    <w:rsid w:val="00EB29CC"/>
    <w:rsid w:val="00EB3884"/>
    <w:rsid w:val="00EB4F73"/>
    <w:rsid w:val="00EC057B"/>
    <w:rsid w:val="00EC0EAD"/>
    <w:rsid w:val="00EC10C9"/>
    <w:rsid w:val="00EC3AA1"/>
    <w:rsid w:val="00EC4FF3"/>
    <w:rsid w:val="00EC564B"/>
    <w:rsid w:val="00EC59A6"/>
    <w:rsid w:val="00EC5BB1"/>
    <w:rsid w:val="00EC7331"/>
    <w:rsid w:val="00EC7797"/>
    <w:rsid w:val="00ED0354"/>
    <w:rsid w:val="00ED0409"/>
    <w:rsid w:val="00ED2895"/>
    <w:rsid w:val="00ED467A"/>
    <w:rsid w:val="00ED46CE"/>
    <w:rsid w:val="00ED4FA0"/>
    <w:rsid w:val="00ED5D87"/>
    <w:rsid w:val="00ED7C87"/>
    <w:rsid w:val="00EE0864"/>
    <w:rsid w:val="00EE39B7"/>
    <w:rsid w:val="00EE4136"/>
    <w:rsid w:val="00EE7202"/>
    <w:rsid w:val="00EE795A"/>
    <w:rsid w:val="00EF3600"/>
    <w:rsid w:val="00EF6F36"/>
    <w:rsid w:val="00EF75A4"/>
    <w:rsid w:val="00F021B6"/>
    <w:rsid w:val="00F02D15"/>
    <w:rsid w:val="00F04972"/>
    <w:rsid w:val="00F05180"/>
    <w:rsid w:val="00F06EDD"/>
    <w:rsid w:val="00F1211D"/>
    <w:rsid w:val="00F14930"/>
    <w:rsid w:val="00F20870"/>
    <w:rsid w:val="00F230DA"/>
    <w:rsid w:val="00F24863"/>
    <w:rsid w:val="00F2526D"/>
    <w:rsid w:val="00F25E23"/>
    <w:rsid w:val="00F27FF4"/>
    <w:rsid w:val="00F30141"/>
    <w:rsid w:val="00F316A7"/>
    <w:rsid w:val="00F33A75"/>
    <w:rsid w:val="00F405F5"/>
    <w:rsid w:val="00F44A38"/>
    <w:rsid w:val="00F44B70"/>
    <w:rsid w:val="00F44ED8"/>
    <w:rsid w:val="00F45133"/>
    <w:rsid w:val="00F460EF"/>
    <w:rsid w:val="00F47969"/>
    <w:rsid w:val="00F507F8"/>
    <w:rsid w:val="00F52566"/>
    <w:rsid w:val="00F57677"/>
    <w:rsid w:val="00F57807"/>
    <w:rsid w:val="00F60127"/>
    <w:rsid w:val="00F617BA"/>
    <w:rsid w:val="00F63273"/>
    <w:rsid w:val="00F66F15"/>
    <w:rsid w:val="00F71051"/>
    <w:rsid w:val="00F71829"/>
    <w:rsid w:val="00F71B13"/>
    <w:rsid w:val="00F739D9"/>
    <w:rsid w:val="00F81138"/>
    <w:rsid w:val="00F82BF6"/>
    <w:rsid w:val="00F86320"/>
    <w:rsid w:val="00F86AC1"/>
    <w:rsid w:val="00F911A5"/>
    <w:rsid w:val="00F91D4F"/>
    <w:rsid w:val="00F93900"/>
    <w:rsid w:val="00F94A8F"/>
    <w:rsid w:val="00F97C71"/>
    <w:rsid w:val="00FA4B41"/>
    <w:rsid w:val="00FA590D"/>
    <w:rsid w:val="00FA775D"/>
    <w:rsid w:val="00FB14DE"/>
    <w:rsid w:val="00FB31DD"/>
    <w:rsid w:val="00FB4513"/>
    <w:rsid w:val="00FB6D36"/>
    <w:rsid w:val="00FC06B9"/>
    <w:rsid w:val="00FC1ED7"/>
    <w:rsid w:val="00FC380A"/>
    <w:rsid w:val="00FC52DF"/>
    <w:rsid w:val="00FC74D2"/>
    <w:rsid w:val="00FC7A57"/>
    <w:rsid w:val="00FD0CB0"/>
    <w:rsid w:val="00FD15DA"/>
    <w:rsid w:val="00FD49A3"/>
    <w:rsid w:val="00FD5F1D"/>
    <w:rsid w:val="00FD7625"/>
    <w:rsid w:val="00FE0005"/>
    <w:rsid w:val="00FE028B"/>
    <w:rsid w:val="00FE0AE5"/>
    <w:rsid w:val="00FE36D5"/>
    <w:rsid w:val="00FE4514"/>
    <w:rsid w:val="00FE57B8"/>
    <w:rsid w:val="00FE6A32"/>
    <w:rsid w:val="00FF1192"/>
    <w:rsid w:val="00FF25FC"/>
    <w:rsid w:val="00FF2B2C"/>
    <w:rsid w:val="00FF33DF"/>
    <w:rsid w:val="00FF3AAF"/>
    <w:rsid w:val="00FF627A"/>
    <w:rsid w:val="00FF65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606AD3"/>
  <w14:defaultImageDpi w14:val="32767"/>
  <w15:chartTrackingRefBased/>
  <w15:docId w15:val="{C9BE9E26-9903-3E4E-8F07-C28930F3A4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6F5953"/>
  </w:style>
  <w:style w:type="paragraph" w:styleId="Heading1">
    <w:name w:val="heading 1"/>
    <w:basedOn w:val="Normal"/>
    <w:next w:val="Normal"/>
    <w:link w:val="Heading1Char"/>
    <w:uiPriority w:val="9"/>
    <w:qFormat/>
    <w:rsid w:val="008155DF"/>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53BD"/>
    <w:pPr>
      <w:ind w:left="720"/>
      <w:contextualSpacing/>
    </w:pPr>
  </w:style>
  <w:style w:type="character" w:styleId="PlaceholderText">
    <w:name w:val="Placeholder Text"/>
    <w:basedOn w:val="DefaultParagraphFont"/>
    <w:uiPriority w:val="99"/>
    <w:semiHidden/>
    <w:rsid w:val="00890234"/>
    <w:rPr>
      <w:color w:val="808080"/>
    </w:rPr>
  </w:style>
  <w:style w:type="paragraph" w:styleId="Revision">
    <w:name w:val="Revision"/>
    <w:hidden/>
    <w:uiPriority w:val="99"/>
    <w:semiHidden/>
    <w:rsid w:val="000033D3"/>
  </w:style>
  <w:style w:type="character" w:styleId="CommentReference">
    <w:name w:val="annotation reference"/>
    <w:basedOn w:val="DefaultParagraphFont"/>
    <w:uiPriority w:val="99"/>
    <w:semiHidden/>
    <w:unhideWhenUsed/>
    <w:rsid w:val="00D223B6"/>
    <w:rPr>
      <w:sz w:val="16"/>
      <w:szCs w:val="16"/>
    </w:rPr>
  </w:style>
  <w:style w:type="paragraph" w:styleId="CommentText">
    <w:name w:val="annotation text"/>
    <w:basedOn w:val="Normal"/>
    <w:link w:val="CommentTextChar"/>
    <w:uiPriority w:val="99"/>
    <w:unhideWhenUsed/>
    <w:rsid w:val="00D223B6"/>
    <w:rPr>
      <w:sz w:val="20"/>
      <w:szCs w:val="20"/>
    </w:rPr>
  </w:style>
  <w:style w:type="character" w:customStyle="1" w:styleId="CommentTextChar">
    <w:name w:val="Comment Text Char"/>
    <w:basedOn w:val="DefaultParagraphFont"/>
    <w:link w:val="CommentText"/>
    <w:uiPriority w:val="99"/>
    <w:rsid w:val="00D223B6"/>
    <w:rPr>
      <w:sz w:val="20"/>
      <w:szCs w:val="20"/>
    </w:rPr>
  </w:style>
  <w:style w:type="paragraph" w:styleId="CommentSubject">
    <w:name w:val="annotation subject"/>
    <w:basedOn w:val="CommentText"/>
    <w:next w:val="CommentText"/>
    <w:link w:val="CommentSubjectChar"/>
    <w:uiPriority w:val="99"/>
    <w:semiHidden/>
    <w:unhideWhenUsed/>
    <w:rsid w:val="00D223B6"/>
    <w:rPr>
      <w:b/>
      <w:bCs/>
    </w:rPr>
  </w:style>
  <w:style w:type="character" w:customStyle="1" w:styleId="CommentSubjectChar">
    <w:name w:val="Comment Subject Char"/>
    <w:basedOn w:val="CommentTextChar"/>
    <w:link w:val="CommentSubject"/>
    <w:uiPriority w:val="99"/>
    <w:semiHidden/>
    <w:rsid w:val="00D223B6"/>
    <w:rPr>
      <w:b/>
      <w:bCs/>
      <w:sz w:val="20"/>
      <w:szCs w:val="20"/>
    </w:rPr>
  </w:style>
  <w:style w:type="paragraph" w:styleId="BalloonText">
    <w:name w:val="Balloon Text"/>
    <w:basedOn w:val="Normal"/>
    <w:link w:val="BalloonTextChar"/>
    <w:uiPriority w:val="99"/>
    <w:semiHidden/>
    <w:unhideWhenUsed/>
    <w:rsid w:val="00D223B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223B6"/>
    <w:rPr>
      <w:rFonts w:ascii="Times New Roman" w:hAnsi="Times New Roman" w:cs="Times New Roman"/>
      <w:sz w:val="18"/>
      <w:szCs w:val="18"/>
    </w:rPr>
  </w:style>
  <w:style w:type="character" w:styleId="Hyperlink">
    <w:name w:val="Hyperlink"/>
    <w:basedOn w:val="DefaultParagraphFont"/>
    <w:uiPriority w:val="99"/>
    <w:unhideWhenUsed/>
    <w:rsid w:val="00F71051"/>
    <w:rPr>
      <w:color w:val="0563C1" w:themeColor="hyperlink"/>
      <w:u w:val="single"/>
    </w:rPr>
  </w:style>
  <w:style w:type="character" w:styleId="UnresolvedMention">
    <w:name w:val="Unresolved Mention"/>
    <w:basedOn w:val="DefaultParagraphFont"/>
    <w:uiPriority w:val="99"/>
    <w:rsid w:val="00F71051"/>
    <w:rPr>
      <w:color w:val="605E5C"/>
      <w:shd w:val="clear" w:color="auto" w:fill="E1DFDD"/>
    </w:rPr>
  </w:style>
  <w:style w:type="character" w:styleId="FollowedHyperlink">
    <w:name w:val="FollowedHyperlink"/>
    <w:basedOn w:val="DefaultParagraphFont"/>
    <w:uiPriority w:val="99"/>
    <w:semiHidden/>
    <w:unhideWhenUsed/>
    <w:rsid w:val="00F71051"/>
    <w:rPr>
      <w:color w:val="954F72" w:themeColor="followedHyperlink"/>
      <w:u w:val="single"/>
    </w:rPr>
  </w:style>
  <w:style w:type="character" w:customStyle="1" w:styleId="Heading1Char">
    <w:name w:val="Heading 1 Char"/>
    <w:basedOn w:val="DefaultParagraphFont"/>
    <w:link w:val="Heading1"/>
    <w:uiPriority w:val="9"/>
    <w:rsid w:val="008155DF"/>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59"/>
    <w:rsid w:val="001F68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1F685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1F685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1F685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F685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F685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EB1F63"/>
    <w:pPr>
      <w:tabs>
        <w:tab w:val="center" w:pos="4680"/>
        <w:tab w:val="right" w:pos="9360"/>
      </w:tabs>
    </w:pPr>
  </w:style>
  <w:style w:type="character" w:customStyle="1" w:styleId="HeaderChar">
    <w:name w:val="Header Char"/>
    <w:basedOn w:val="DefaultParagraphFont"/>
    <w:link w:val="Header"/>
    <w:uiPriority w:val="99"/>
    <w:rsid w:val="00EB1F63"/>
  </w:style>
  <w:style w:type="paragraph" w:styleId="Footer">
    <w:name w:val="footer"/>
    <w:basedOn w:val="Normal"/>
    <w:link w:val="FooterChar"/>
    <w:uiPriority w:val="99"/>
    <w:unhideWhenUsed/>
    <w:rsid w:val="00EB1F63"/>
    <w:pPr>
      <w:tabs>
        <w:tab w:val="center" w:pos="4680"/>
        <w:tab w:val="right" w:pos="9360"/>
      </w:tabs>
    </w:pPr>
  </w:style>
  <w:style w:type="character" w:customStyle="1" w:styleId="FooterChar">
    <w:name w:val="Footer Char"/>
    <w:basedOn w:val="DefaultParagraphFont"/>
    <w:link w:val="Footer"/>
    <w:uiPriority w:val="99"/>
    <w:rsid w:val="00EB1F63"/>
  </w:style>
  <w:style w:type="character" w:styleId="PageNumber">
    <w:name w:val="page number"/>
    <w:basedOn w:val="DefaultParagraphFont"/>
    <w:uiPriority w:val="99"/>
    <w:semiHidden/>
    <w:unhideWhenUsed/>
    <w:rsid w:val="00794CE9"/>
  </w:style>
  <w:style w:type="paragraph" w:customStyle="1" w:styleId="heading2">
    <w:name w:val="heading2"/>
    <w:basedOn w:val="Normal"/>
    <w:next w:val="Normal"/>
    <w:rsid w:val="00C4798F"/>
    <w:pPr>
      <w:keepNext/>
      <w:overflowPunct w:val="0"/>
      <w:autoSpaceDE w:val="0"/>
      <w:autoSpaceDN w:val="0"/>
      <w:adjustRightInd w:val="0"/>
      <w:spacing w:before="240" w:after="180" w:line="360" w:lineRule="auto"/>
      <w:textAlignment w:val="baseline"/>
    </w:pPr>
    <w:rPr>
      <w:rFonts w:ascii="Arial" w:eastAsia="Times New Roman" w:hAnsi="Arial" w:cs="Times New Roman"/>
      <w:b/>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0349630">
      <w:bodyDiv w:val="1"/>
      <w:marLeft w:val="0"/>
      <w:marRight w:val="0"/>
      <w:marTop w:val="0"/>
      <w:marBottom w:val="0"/>
      <w:divBdr>
        <w:top w:val="none" w:sz="0" w:space="0" w:color="auto"/>
        <w:left w:val="none" w:sz="0" w:space="0" w:color="auto"/>
        <w:bottom w:val="none" w:sz="0" w:space="0" w:color="auto"/>
        <w:right w:val="none" w:sz="0" w:space="0" w:color="auto"/>
      </w:divBdr>
      <w:divsChild>
        <w:div w:id="621308823">
          <w:marLeft w:val="720"/>
          <w:marRight w:val="0"/>
          <w:marTop w:val="0"/>
          <w:marBottom w:val="0"/>
          <w:divBdr>
            <w:top w:val="none" w:sz="0" w:space="0" w:color="auto"/>
            <w:left w:val="none" w:sz="0" w:space="0" w:color="auto"/>
            <w:bottom w:val="none" w:sz="0" w:space="0" w:color="auto"/>
            <w:right w:val="none" w:sz="0" w:space="0" w:color="auto"/>
          </w:divBdr>
        </w:div>
        <w:div w:id="626009488">
          <w:marLeft w:val="720"/>
          <w:marRight w:val="0"/>
          <w:marTop w:val="0"/>
          <w:marBottom w:val="0"/>
          <w:divBdr>
            <w:top w:val="none" w:sz="0" w:space="0" w:color="auto"/>
            <w:left w:val="none" w:sz="0" w:space="0" w:color="auto"/>
            <w:bottom w:val="none" w:sz="0" w:space="0" w:color="auto"/>
            <w:right w:val="none" w:sz="0" w:space="0" w:color="auto"/>
          </w:divBdr>
        </w:div>
      </w:divsChild>
    </w:div>
    <w:div w:id="738020050">
      <w:bodyDiv w:val="1"/>
      <w:marLeft w:val="0"/>
      <w:marRight w:val="0"/>
      <w:marTop w:val="0"/>
      <w:marBottom w:val="0"/>
      <w:divBdr>
        <w:top w:val="none" w:sz="0" w:space="0" w:color="auto"/>
        <w:left w:val="none" w:sz="0" w:space="0" w:color="auto"/>
        <w:bottom w:val="none" w:sz="0" w:space="0" w:color="auto"/>
        <w:right w:val="none" w:sz="0" w:space="0" w:color="auto"/>
      </w:divBdr>
    </w:div>
    <w:div w:id="829715850">
      <w:bodyDiv w:val="1"/>
      <w:marLeft w:val="0"/>
      <w:marRight w:val="0"/>
      <w:marTop w:val="0"/>
      <w:marBottom w:val="0"/>
      <w:divBdr>
        <w:top w:val="none" w:sz="0" w:space="0" w:color="auto"/>
        <w:left w:val="none" w:sz="0" w:space="0" w:color="auto"/>
        <w:bottom w:val="none" w:sz="0" w:space="0" w:color="auto"/>
        <w:right w:val="none" w:sz="0" w:space="0" w:color="auto"/>
      </w:divBdr>
    </w:div>
    <w:div w:id="1071268295">
      <w:bodyDiv w:val="1"/>
      <w:marLeft w:val="0"/>
      <w:marRight w:val="0"/>
      <w:marTop w:val="0"/>
      <w:marBottom w:val="0"/>
      <w:divBdr>
        <w:top w:val="none" w:sz="0" w:space="0" w:color="auto"/>
        <w:left w:val="none" w:sz="0" w:space="0" w:color="auto"/>
        <w:bottom w:val="none" w:sz="0" w:space="0" w:color="auto"/>
        <w:right w:val="none" w:sz="0" w:space="0" w:color="auto"/>
      </w:divBdr>
    </w:div>
    <w:div w:id="1252852922">
      <w:bodyDiv w:val="1"/>
      <w:marLeft w:val="0"/>
      <w:marRight w:val="0"/>
      <w:marTop w:val="0"/>
      <w:marBottom w:val="0"/>
      <w:divBdr>
        <w:top w:val="none" w:sz="0" w:space="0" w:color="auto"/>
        <w:left w:val="none" w:sz="0" w:space="0" w:color="auto"/>
        <w:bottom w:val="none" w:sz="0" w:space="0" w:color="auto"/>
        <w:right w:val="none" w:sz="0" w:space="0" w:color="auto"/>
      </w:divBdr>
    </w:div>
    <w:div w:id="1324503961">
      <w:bodyDiv w:val="1"/>
      <w:marLeft w:val="0"/>
      <w:marRight w:val="0"/>
      <w:marTop w:val="0"/>
      <w:marBottom w:val="0"/>
      <w:divBdr>
        <w:top w:val="none" w:sz="0" w:space="0" w:color="auto"/>
        <w:left w:val="none" w:sz="0" w:space="0" w:color="auto"/>
        <w:bottom w:val="none" w:sz="0" w:space="0" w:color="auto"/>
        <w:right w:val="none" w:sz="0" w:space="0" w:color="auto"/>
      </w:divBdr>
    </w:div>
    <w:div w:id="1462118171">
      <w:bodyDiv w:val="1"/>
      <w:marLeft w:val="0"/>
      <w:marRight w:val="0"/>
      <w:marTop w:val="0"/>
      <w:marBottom w:val="0"/>
      <w:divBdr>
        <w:top w:val="none" w:sz="0" w:space="0" w:color="auto"/>
        <w:left w:val="none" w:sz="0" w:space="0" w:color="auto"/>
        <w:bottom w:val="none" w:sz="0" w:space="0" w:color="auto"/>
        <w:right w:val="none" w:sz="0" w:space="0" w:color="auto"/>
      </w:divBdr>
    </w:div>
    <w:div w:id="1666007864">
      <w:bodyDiv w:val="1"/>
      <w:marLeft w:val="0"/>
      <w:marRight w:val="0"/>
      <w:marTop w:val="0"/>
      <w:marBottom w:val="0"/>
      <w:divBdr>
        <w:top w:val="none" w:sz="0" w:space="0" w:color="auto"/>
        <w:left w:val="none" w:sz="0" w:space="0" w:color="auto"/>
        <w:bottom w:val="none" w:sz="0" w:space="0" w:color="auto"/>
        <w:right w:val="none" w:sz="0" w:space="0" w:color="auto"/>
      </w:divBdr>
    </w:div>
    <w:div w:id="2005694435">
      <w:bodyDiv w:val="1"/>
      <w:marLeft w:val="0"/>
      <w:marRight w:val="0"/>
      <w:marTop w:val="0"/>
      <w:marBottom w:val="0"/>
      <w:divBdr>
        <w:top w:val="none" w:sz="0" w:space="0" w:color="auto"/>
        <w:left w:val="none" w:sz="0" w:space="0" w:color="auto"/>
        <w:bottom w:val="none" w:sz="0" w:space="0" w:color="auto"/>
        <w:right w:val="none" w:sz="0" w:space="0" w:color="auto"/>
      </w:divBdr>
    </w:div>
    <w:div w:id="2142921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6.xml"/><Relationship Id="rId18" Type="http://schemas.openxmlformats.org/officeDocument/2006/relationships/image" Target="media/image4.png"/><Relationship Id="rId26" Type="http://schemas.openxmlformats.org/officeDocument/2006/relationships/comments" Target="comments.xml"/><Relationship Id="rId39" Type="http://schemas.openxmlformats.org/officeDocument/2006/relationships/image" Target="media/image17.png"/><Relationship Id="rId34" Type="http://schemas.openxmlformats.org/officeDocument/2006/relationships/image" Target="media/image12.jpeg"/><Relationship Id="rId42" Type="http://schemas.openxmlformats.org/officeDocument/2006/relationships/image" Target="media/image20.png"/><Relationship Id="rId47" Type="http://schemas.openxmlformats.org/officeDocument/2006/relationships/image" Target="media/image25.jpeg"/><Relationship Id="rId50" Type="http://schemas.openxmlformats.org/officeDocument/2006/relationships/image" Target="media/image30.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jpeg"/><Relationship Id="rId29" Type="http://schemas.microsoft.com/office/2018/08/relationships/commentsExtensible" Target="commentsExtensible.xml"/><Relationship Id="rId11" Type="http://schemas.openxmlformats.org/officeDocument/2006/relationships/footer" Target="footer4.xml"/><Relationship Id="rId24" Type="http://schemas.openxmlformats.org/officeDocument/2006/relationships/image" Target="media/image6.jpeg"/><Relationship Id="rId32" Type="http://schemas.openxmlformats.org/officeDocument/2006/relationships/image" Target="media/image9.jpg"/><Relationship Id="rId37" Type="http://schemas.openxmlformats.org/officeDocument/2006/relationships/image" Target="media/image15.jpeg"/><Relationship Id="rId40" Type="http://schemas.openxmlformats.org/officeDocument/2006/relationships/image" Target="media/image18.png"/><Relationship Id="rId45" Type="http://schemas.openxmlformats.org/officeDocument/2006/relationships/image" Target="media/image23.jpeg"/><Relationship Id="rId53" Type="http://schemas.openxmlformats.org/officeDocument/2006/relationships/image" Target="media/image30.jpeg"/><Relationship Id="rId5" Type="http://schemas.openxmlformats.org/officeDocument/2006/relationships/webSettings" Target="webSettings.xml"/><Relationship Id="rId10" Type="http://schemas.openxmlformats.org/officeDocument/2006/relationships/footer" Target="footer3.xml"/><Relationship Id="rId31" Type="http://schemas.openxmlformats.org/officeDocument/2006/relationships/image" Target="media/image11.jpeg"/><Relationship Id="rId44" Type="http://schemas.openxmlformats.org/officeDocument/2006/relationships/image" Target="media/image22.png"/><Relationship Id="rId52" Type="http://schemas.openxmlformats.org/officeDocument/2006/relationships/image" Target="media/image29.jpe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1.tiff"/><Relationship Id="rId22" Type="http://schemas.openxmlformats.org/officeDocument/2006/relationships/image" Target="media/image6.png"/><Relationship Id="rId27" Type="http://schemas.microsoft.com/office/2011/relationships/commentsExtended" Target="commentsExtended.xml"/><Relationship Id="rId30" Type="http://schemas.openxmlformats.org/officeDocument/2006/relationships/image" Target="media/image8.jpe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jpeg"/><Relationship Id="rId56" Type="http://schemas.microsoft.com/office/2011/relationships/people" Target="people.xml"/><Relationship Id="rId8" Type="http://schemas.openxmlformats.org/officeDocument/2006/relationships/footer" Target="footer1.xml"/><Relationship Id="rId51" Type="http://schemas.openxmlformats.org/officeDocument/2006/relationships/image" Target="media/image28.jpeg"/><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0.jpeg"/><Relationship Id="rId38" Type="http://schemas.openxmlformats.org/officeDocument/2006/relationships/image" Target="media/image16.png"/><Relationship Id="rId46" Type="http://schemas.openxmlformats.org/officeDocument/2006/relationships/image" Target="media/image24.jpeg"/><Relationship Id="rId41" Type="http://schemas.openxmlformats.org/officeDocument/2006/relationships/image" Target="media/image19.png"/><Relationship Id="rId54"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5.png"/><Relationship Id="rId28" Type="http://schemas.microsoft.com/office/2016/09/relationships/commentsIds" Target="commentsIds.xml"/><Relationship Id="rId36" Type="http://schemas.openxmlformats.org/officeDocument/2006/relationships/image" Target="media/image14.jpeg"/><Relationship Id="rId49" Type="http://schemas.openxmlformats.org/officeDocument/2006/relationships/image" Target="media/image27.png"/><Relationship Id="rId5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EFD62C-7DF8-9E41-884B-FFDCF11268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55</Pages>
  <Words>75777</Words>
  <Characters>431931</Characters>
  <Application>Microsoft Office Word</Application>
  <DocSecurity>0</DocSecurity>
  <Lines>3599</Lines>
  <Paragraphs>1013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emily sesno</dc:creator>
  <cp:keywords/>
  <dc:description/>
  <cp:lastModifiedBy>emily sesno</cp:lastModifiedBy>
  <cp:revision>19</cp:revision>
  <cp:lastPrinted>2019-07-28T02:29:00Z</cp:lastPrinted>
  <dcterms:created xsi:type="dcterms:W3CDTF">2020-03-23T07:27:00Z</dcterms:created>
  <dcterms:modified xsi:type="dcterms:W3CDTF">2020-04-21T19:14:00Z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83de0a51-f37b-3d71-976c-644d67cf883f</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